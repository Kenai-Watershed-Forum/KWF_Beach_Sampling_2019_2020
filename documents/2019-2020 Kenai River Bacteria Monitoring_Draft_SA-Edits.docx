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w:t>
      </w:r>
      <w:del w:id="2" w:author="Benjamin Meyer" w:date="2021-02-12T09:16:00Z">
        <w:r w:rsidDel="00AD45B2">
          <w:rPr>
            <w:rFonts w:ascii="Times New Roman" w:hAnsi="Times New Roman" w:cs="Times New Roman"/>
            <w:b/>
            <w:color w:val="548DD4"/>
            <w:sz w:val="80"/>
            <w:szCs w:val="80"/>
          </w:rPr>
          <w:delText>019-</w:delText>
        </w:r>
        <w:commentRangeEnd w:id="0"/>
        <w:r w:rsidR="00DA3F96" w:rsidDel="00AD45B2">
          <w:rPr>
            <w:rStyle w:val="CommentReference"/>
          </w:rPr>
          <w:commentReference w:id="0"/>
        </w:r>
      </w:del>
      <w:commentRangeEnd w:id="1"/>
      <w:r w:rsidR="00AD45B2">
        <w:rPr>
          <w:rStyle w:val="CommentReference"/>
        </w:rPr>
        <w:commentReference w:id="1"/>
      </w:r>
      <w:del w:id="3"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4"/>
      <w:commentRangeStart w:id="5"/>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4"/>
      <w:r w:rsidR="00023AF5">
        <w:rPr>
          <w:rStyle w:val="CommentReference"/>
        </w:rPr>
        <w:commentReference w:id="4"/>
      </w:r>
      <w:commentRangeEnd w:id="5"/>
      <w:r w:rsidR="004C0BD2">
        <w:rPr>
          <w:rStyle w:val="CommentReference"/>
        </w:rPr>
        <w:commentReference w:id="5"/>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8A7865"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7FD849B3"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DD234E" w:rsidRPr="0009603B">
              <w:rPr>
                <w:b/>
                <w:noProof/>
                <w:webHidden/>
              </w:rPr>
              <w:t>iv</w:t>
            </w:r>
            <w:r w:rsidR="00DD234E" w:rsidRPr="0009603B">
              <w:rPr>
                <w:b/>
                <w:noProof/>
                <w:webHidden/>
              </w:rPr>
              <w:fldChar w:fldCharType="end"/>
            </w:r>
          </w:hyperlink>
        </w:p>
        <w:p w14:paraId="22089D58" w14:textId="1F1BF7F2" w:rsidR="00DD234E" w:rsidRPr="0009603B" w:rsidRDefault="00DD234E">
          <w:pPr>
            <w:pStyle w:val="TOC1"/>
            <w:rPr>
              <w:rFonts w:asciiTheme="minorHAnsi" w:eastAsiaTheme="minorEastAsia" w:hAnsiTheme="minorHAnsi" w:cstheme="minorBidi"/>
              <w:b/>
              <w:noProof/>
            </w:rPr>
          </w:pPr>
          <w:hyperlink w:anchor="_Toc64228857" w:history="1">
            <w:r w:rsidRPr="0009603B">
              <w:rPr>
                <w:rStyle w:val="Hyperlink"/>
                <w:rFonts w:ascii="Times New Roman" w:hAnsi="Times New Roman" w:cs="Times New Roman"/>
                <w:b/>
                <w:noProof/>
              </w:rPr>
              <w:t>List of Figures</w:t>
            </w:r>
            <w:r w:rsidRPr="0009603B">
              <w:rPr>
                <w:b/>
                <w:noProof/>
                <w:webHidden/>
              </w:rPr>
              <w:tab/>
            </w:r>
            <w:r w:rsidRPr="0009603B">
              <w:rPr>
                <w:b/>
                <w:noProof/>
                <w:webHidden/>
              </w:rPr>
              <w:fldChar w:fldCharType="begin"/>
            </w:r>
            <w:r w:rsidRPr="0009603B">
              <w:rPr>
                <w:b/>
                <w:noProof/>
                <w:webHidden/>
              </w:rPr>
              <w:instrText xml:space="preserve"> PAGEREF _Toc64228857 \h </w:instrText>
            </w:r>
            <w:r w:rsidRPr="0009603B">
              <w:rPr>
                <w:b/>
                <w:noProof/>
                <w:webHidden/>
              </w:rPr>
            </w:r>
            <w:r w:rsidRPr="0009603B">
              <w:rPr>
                <w:b/>
                <w:noProof/>
                <w:webHidden/>
              </w:rPr>
              <w:fldChar w:fldCharType="separate"/>
            </w:r>
            <w:r w:rsidRPr="0009603B">
              <w:rPr>
                <w:b/>
                <w:noProof/>
                <w:webHidden/>
              </w:rPr>
              <w:t>iv</w:t>
            </w:r>
            <w:r w:rsidRPr="0009603B">
              <w:rPr>
                <w:b/>
                <w:noProof/>
                <w:webHidden/>
              </w:rPr>
              <w:fldChar w:fldCharType="end"/>
            </w:r>
          </w:hyperlink>
        </w:p>
        <w:p w14:paraId="3F88F97B" w14:textId="6EF6ACB6" w:rsidR="00DD234E" w:rsidRPr="0009603B" w:rsidRDefault="00DD234E">
          <w:pPr>
            <w:pStyle w:val="TOC1"/>
            <w:rPr>
              <w:rFonts w:asciiTheme="minorHAnsi" w:eastAsiaTheme="minorEastAsia" w:hAnsiTheme="minorHAnsi" w:cstheme="minorBidi"/>
              <w:b/>
              <w:noProof/>
            </w:rPr>
          </w:pPr>
          <w:hyperlink w:anchor="_Toc64228858" w:history="1">
            <w:r w:rsidRPr="0009603B">
              <w:rPr>
                <w:rStyle w:val="Hyperlink"/>
                <w:rFonts w:ascii="Times New Roman" w:hAnsi="Times New Roman" w:cs="Times New Roman"/>
                <w:b/>
                <w:noProof/>
              </w:rPr>
              <w:t>Acronyms</w:t>
            </w:r>
            <w:r w:rsidRPr="0009603B">
              <w:rPr>
                <w:b/>
                <w:noProof/>
                <w:webHidden/>
              </w:rPr>
              <w:tab/>
            </w:r>
            <w:r w:rsidRPr="0009603B">
              <w:rPr>
                <w:b/>
                <w:noProof/>
                <w:webHidden/>
              </w:rPr>
              <w:fldChar w:fldCharType="begin"/>
            </w:r>
            <w:r w:rsidRPr="0009603B">
              <w:rPr>
                <w:b/>
                <w:noProof/>
                <w:webHidden/>
              </w:rPr>
              <w:instrText xml:space="preserve"> PAGEREF _Toc64228858 \h </w:instrText>
            </w:r>
            <w:r w:rsidRPr="0009603B">
              <w:rPr>
                <w:b/>
                <w:noProof/>
                <w:webHidden/>
              </w:rPr>
            </w:r>
            <w:r w:rsidRPr="0009603B">
              <w:rPr>
                <w:b/>
                <w:noProof/>
                <w:webHidden/>
              </w:rPr>
              <w:fldChar w:fldCharType="separate"/>
            </w:r>
            <w:r w:rsidRPr="0009603B">
              <w:rPr>
                <w:b/>
                <w:noProof/>
                <w:webHidden/>
              </w:rPr>
              <w:t>iv</w:t>
            </w:r>
            <w:r w:rsidRPr="0009603B">
              <w:rPr>
                <w:b/>
                <w:noProof/>
                <w:webHidden/>
              </w:rPr>
              <w:fldChar w:fldCharType="end"/>
            </w:r>
          </w:hyperlink>
        </w:p>
        <w:p w14:paraId="04D7CC96" w14:textId="0607985C" w:rsidR="00DD234E" w:rsidRPr="0009603B" w:rsidRDefault="00DD234E">
          <w:pPr>
            <w:pStyle w:val="TOC1"/>
            <w:rPr>
              <w:rFonts w:asciiTheme="minorHAnsi" w:eastAsiaTheme="minorEastAsia" w:hAnsiTheme="minorHAnsi" w:cstheme="minorBidi"/>
              <w:b/>
              <w:noProof/>
            </w:rPr>
          </w:pPr>
          <w:hyperlink w:anchor="_Toc64228859" w:history="1">
            <w:r w:rsidRPr="0009603B">
              <w:rPr>
                <w:rStyle w:val="Hyperlink"/>
                <w:rFonts w:ascii="Times New Roman" w:hAnsi="Times New Roman" w:cs="Times New Roman"/>
                <w:b/>
                <w:noProof/>
              </w:rPr>
              <w:t>Executive summary</w:t>
            </w:r>
            <w:r w:rsidRPr="0009603B">
              <w:rPr>
                <w:b/>
                <w:noProof/>
                <w:webHidden/>
              </w:rPr>
              <w:tab/>
            </w:r>
            <w:r w:rsidRPr="0009603B">
              <w:rPr>
                <w:b/>
                <w:noProof/>
                <w:webHidden/>
              </w:rPr>
              <w:fldChar w:fldCharType="begin"/>
            </w:r>
            <w:r w:rsidRPr="0009603B">
              <w:rPr>
                <w:b/>
                <w:noProof/>
                <w:webHidden/>
              </w:rPr>
              <w:instrText xml:space="preserve"> PAGEREF _Toc64228859 \h </w:instrText>
            </w:r>
            <w:r w:rsidRPr="0009603B">
              <w:rPr>
                <w:b/>
                <w:noProof/>
                <w:webHidden/>
              </w:rPr>
            </w:r>
            <w:r w:rsidRPr="0009603B">
              <w:rPr>
                <w:b/>
                <w:noProof/>
                <w:webHidden/>
              </w:rPr>
              <w:fldChar w:fldCharType="separate"/>
            </w:r>
            <w:r w:rsidRPr="0009603B">
              <w:rPr>
                <w:b/>
                <w:noProof/>
                <w:webHidden/>
              </w:rPr>
              <w:t>1</w:t>
            </w:r>
            <w:r w:rsidRPr="0009603B">
              <w:rPr>
                <w:b/>
                <w:noProof/>
                <w:webHidden/>
              </w:rPr>
              <w:fldChar w:fldCharType="end"/>
            </w:r>
          </w:hyperlink>
        </w:p>
        <w:p w14:paraId="65D0555B" w14:textId="459D16C2" w:rsidR="00DD234E" w:rsidRPr="0009603B" w:rsidRDefault="00DD234E">
          <w:pPr>
            <w:pStyle w:val="TOC1"/>
            <w:rPr>
              <w:rFonts w:asciiTheme="minorHAnsi" w:eastAsiaTheme="minorEastAsia" w:hAnsiTheme="minorHAnsi" w:cstheme="minorBidi"/>
              <w:b/>
              <w:noProof/>
            </w:rPr>
          </w:pPr>
          <w:hyperlink w:anchor="_Toc64228860" w:history="1">
            <w:r w:rsidRPr="0009603B">
              <w:rPr>
                <w:rStyle w:val="Hyperlink"/>
                <w:rFonts w:ascii="Times New Roman" w:hAnsi="Times New Roman" w:cs="Times New Roman"/>
                <w:b/>
                <w:noProof/>
              </w:rPr>
              <w:t>Introduction</w:t>
            </w:r>
            <w:r w:rsidRPr="0009603B">
              <w:rPr>
                <w:b/>
                <w:noProof/>
                <w:webHidden/>
              </w:rPr>
              <w:tab/>
            </w:r>
            <w:r w:rsidRPr="0009603B">
              <w:rPr>
                <w:b/>
                <w:noProof/>
                <w:webHidden/>
              </w:rPr>
              <w:fldChar w:fldCharType="begin"/>
            </w:r>
            <w:r w:rsidRPr="0009603B">
              <w:rPr>
                <w:b/>
                <w:noProof/>
                <w:webHidden/>
              </w:rPr>
              <w:instrText xml:space="preserve"> PAGEREF _Toc64228860 \h </w:instrText>
            </w:r>
            <w:r w:rsidRPr="0009603B">
              <w:rPr>
                <w:b/>
                <w:noProof/>
                <w:webHidden/>
              </w:rPr>
            </w:r>
            <w:r w:rsidRPr="0009603B">
              <w:rPr>
                <w:b/>
                <w:noProof/>
                <w:webHidden/>
              </w:rPr>
              <w:fldChar w:fldCharType="separate"/>
            </w:r>
            <w:r w:rsidRPr="0009603B">
              <w:rPr>
                <w:b/>
                <w:noProof/>
                <w:webHidden/>
              </w:rPr>
              <w:t>2</w:t>
            </w:r>
            <w:r w:rsidRPr="0009603B">
              <w:rPr>
                <w:b/>
                <w:noProof/>
                <w:webHidden/>
              </w:rPr>
              <w:fldChar w:fldCharType="end"/>
            </w:r>
          </w:hyperlink>
        </w:p>
        <w:p w14:paraId="04676D1D" w14:textId="5069F482" w:rsidR="00DD234E" w:rsidRPr="0009603B" w:rsidRDefault="00DD234E">
          <w:pPr>
            <w:pStyle w:val="TOC1"/>
            <w:rPr>
              <w:rFonts w:asciiTheme="minorHAnsi" w:eastAsiaTheme="minorEastAsia" w:hAnsiTheme="minorHAnsi" w:cstheme="minorBidi"/>
              <w:b/>
              <w:noProof/>
            </w:rPr>
          </w:pPr>
          <w:hyperlink w:anchor="_Toc64228861" w:history="1">
            <w:r w:rsidRPr="0009603B">
              <w:rPr>
                <w:rStyle w:val="Hyperlink"/>
                <w:rFonts w:ascii="Times New Roman" w:hAnsi="Times New Roman" w:cs="Times New Roman"/>
                <w:b/>
                <w:noProof/>
              </w:rPr>
              <w:t>Methods</w:t>
            </w:r>
            <w:r w:rsidRPr="0009603B">
              <w:rPr>
                <w:b/>
                <w:noProof/>
                <w:webHidden/>
              </w:rPr>
              <w:tab/>
            </w:r>
            <w:r w:rsidRPr="0009603B">
              <w:rPr>
                <w:b/>
                <w:noProof/>
                <w:webHidden/>
              </w:rPr>
              <w:fldChar w:fldCharType="begin"/>
            </w:r>
            <w:r w:rsidRPr="0009603B">
              <w:rPr>
                <w:b/>
                <w:noProof/>
                <w:webHidden/>
              </w:rPr>
              <w:instrText xml:space="preserve"> PAGEREF _Toc64228861 \h </w:instrText>
            </w:r>
            <w:r w:rsidRPr="0009603B">
              <w:rPr>
                <w:b/>
                <w:noProof/>
                <w:webHidden/>
              </w:rPr>
            </w:r>
            <w:r w:rsidRPr="0009603B">
              <w:rPr>
                <w:b/>
                <w:noProof/>
                <w:webHidden/>
              </w:rPr>
              <w:fldChar w:fldCharType="separate"/>
            </w:r>
            <w:r w:rsidRPr="0009603B">
              <w:rPr>
                <w:b/>
                <w:noProof/>
                <w:webHidden/>
              </w:rPr>
              <w:t>4</w:t>
            </w:r>
            <w:r w:rsidRPr="0009603B">
              <w:rPr>
                <w:b/>
                <w:noProof/>
                <w:webHidden/>
              </w:rPr>
              <w:fldChar w:fldCharType="end"/>
            </w:r>
          </w:hyperlink>
        </w:p>
        <w:p w14:paraId="0ED197FA" w14:textId="75988E03" w:rsidR="00DD234E" w:rsidRPr="0009603B" w:rsidRDefault="00DD234E">
          <w:pPr>
            <w:pStyle w:val="TOC2"/>
            <w:rPr>
              <w:rFonts w:asciiTheme="minorHAnsi" w:eastAsiaTheme="minorEastAsia" w:hAnsiTheme="minorHAnsi" w:cstheme="minorBidi"/>
              <w:b/>
              <w:noProof/>
            </w:rPr>
          </w:pPr>
          <w:hyperlink w:anchor="_Toc64228862" w:history="1">
            <w:r w:rsidRPr="0009603B">
              <w:rPr>
                <w:rStyle w:val="Hyperlink"/>
                <w:rFonts w:ascii="Times New Roman" w:hAnsi="Times New Roman" w:cs="Times New Roman"/>
                <w:b/>
                <w:noProof/>
              </w:rPr>
              <w:t>Monitoring locations</w:t>
            </w:r>
            <w:r w:rsidRPr="0009603B">
              <w:rPr>
                <w:b/>
                <w:noProof/>
                <w:webHidden/>
              </w:rPr>
              <w:tab/>
            </w:r>
            <w:r w:rsidRPr="0009603B">
              <w:rPr>
                <w:b/>
                <w:noProof/>
                <w:webHidden/>
              </w:rPr>
              <w:fldChar w:fldCharType="begin"/>
            </w:r>
            <w:r w:rsidRPr="0009603B">
              <w:rPr>
                <w:b/>
                <w:noProof/>
                <w:webHidden/>
              </w:rPr>
              <w:instrText xml:space="preserve"> PAGEREF _Toc64228862 \h </w:instrText>
            </w:r>
            <w:r w:rsidRPr="0009603B">
              <w:rPr>
                <w:b/>
                <w:noProof/>
                <w:webHidden/>
              </w:rPr>
            </w:r>
            <w:r w:rsidRPr="0009603B">
              <w:rPr>
                <w:b/>
                <w:noProof/>
                <w:webHidden/>
              </w:rPr>
              <w:fldChar w:fldCharType="separate"/>
            </w:r>
            <w:r w:rsidRPr="0009603B">
              <w:rPr>
                <w:b/>
                <w:noProof/>
                <w:webHidden/>
              </w:rPr>
              <w:t>4</w:t>
            </w:r>
            <w:r w:rsidRPr="0009603B">
              <w:rPr>
                <w:b/>
                <w:noProof/>
                <w:webHidden/>
              </w:rPr>
              <w:fldChar w:fldCharType="end"/>
            </w:r>
          </w:hyperlink>
        </w:p>
        <w:p w14:paraId="19C00C44" w14:textId="0687AB72" w:rsidR="00DD234E" w:rsidRPr="0009603B" w:rsidRDefault="00DD234E">
          <w:pPr>
            <w:pStyle w:val="TOC2"/>
            <w:rPr>
              <w:rFonts w:asciiTheme="minorHAnsi" w:eastAsiaTheme="minorEastAsia" w:hAnsiTheme="minorHAnsi" w:cstheme="minorBidi"/>
              <w:b/>
              <w:noProof/>
            </w:rPr>
          </w:pPr>
          <w:hyperlink w:anchor="_Toc64228863" w:history="1">
            <w:r w:rsidRPr="0009603B">
              <w:rPr>
                <w:rStyle w:val="Hyperlink"/>
                <w:rFonts w:ascii="Times New Roman" w:hAnsi="Times New Roman" w:cs="Times New Roman"/>
                <w:b/>
                <w:noProof/>
              </w:rPr>
              <w:t>Sampling design</w:t>
            </w:r>
            <w:r w:rsidRPr="0009603B">
              <w:rPr>
                <w:b/>
                <w:noProof/>
                <w:webHidden/>
              </w:rPr>
              <w:tab/>
            </w:r>
            <w:r w:rsidRPr="0009603B">
              <w:rPr>
                <w:b/>
                <w:noProof/>
                <w:webHidden/>
              </w:rPr>
              <w:fldChar w:fldCharType="begin"/>
            </w:r>
            <w:r w:rsidRPr="0009603B">
              <w:rPr>
                <w:b/>
                <w:noProof/>
                <w:webHidden/>
              </w:rPr>
              <w:instrText xml:space="preserve"> PAGEREF _Toc64228863 \h </w:instrText>
            </w:r>
            <w:r w:rsidRPr="0009603B">
              <w:rPr>
                <w:b/>
                <w:noProof/>
                <w:webHidden/>
              </w:rPr>
            </w:r>
            <w:r w:rsidRPr="0009603B">
              <w:rPr>
                <w:b/>
                <w:noProof/>
                <w:webHidden/>
              </w:rPr>
              <w:fldChar w:fldCharType="separate"/>
            </w:r>
            <w:r w:rsidRPr="0009603B">
              <w:rPr>
                <w:b/>
                <w:noProof/>
                <w:webHidden/>
              </w:rPr>
              <w:t>7</w:t>
            </w:r>
            <w:r w:rsidRPr="0009603B">
              <w:rPr>
                <w:b/>
                <w:noProof/>
                <w:webHidden/>
              </w:rPr>
              <w:fldChar w:fldCharType="end"/>
            </w:r>
          </w:hyperlink>
        </w:p>
        <w:p w14:paraId="77A35A40" w14:textId="622FA4E0" w:rsidR="00DD234E" w:rsidRPr="0009603B" w:rsidRDefault="00DD234E">
          <w:pPr>
            <w:pStyle w:val="TOC3"/>
            <w:tabs>
              <w:tab w:val="right" w:leader="dot" w:pos="9350"/>
            </w:tabs>
            <w:rPr>
              <w:rFonts w:asciiTheme="minorHAnsi" w:eastAsiaTheme="minorEastAsia" w:hAnsiTheme="minorHAnsi" w:cstheme="minorBidi"/>
              <w:b/>
              <w:noProof/>
            </w:rPr>
          </w:pPr>
          <w:hyperlink w:anchor="_Toc64228864" w:history="1">
            <w:r w:rsidRPr="0009603B">
              <w:rPr>
                <w:rStyle w:val="Hyperlink"/>
                <w:rFonts w:ascii="Times New Roman" w:hAnsi="Times New Roman" w:cs="Times New Roman"/>
                <w:b/>
                <w:bCs/>
                <w:noProof/>
              </w:rPr>
              <w:t>2019-2020: Microbial source tracking</w:t>
            </w:r>
            <w:r w:rsidRPr="0009603B">
              <w:rPr>
                <w:b/>
                <w:noProof/>
                <w:webHidden/>
              </w:rPr>
              <w:tab/>
            </w:r>
            <w:r w:rsidRPr="0009603B">
              <w:rPr>
                <w:b/>
                <w:noProof/>
                <w:webHidden/>
              </w:rPr>
              <w:fldChar w:fldCharType="begin"/>
            </w:r>
            <w:r w:rsidRPr="0009603B">
              <w:rPr>
                <w:b/>
                <w:noProof/>
                <w:webHidden/>
              </w:rPr>
              <w:instrText xml:space="preserve"> PAGEREF _Toc64228864 \h </w:instrText>
            </w:r>
            <w:r w:rsidRPr="0009603B">
              <w:rPr>
                <w:b/>
                <w:noProof/>
                <w:webHidden/>
              </w:rPr>
            </w:r>
            <w:r w:rsidRPr="0009603B">
              <w:rPr>
                <w:b/>
                <w:noProof/>
                <w:webHidden/>
              </w:rPr>
              <w:fldChar w:fldCharType="separate"/>
            </w:r>
            <w:r w:rsidRPr="0009603B">
              <w:rPr>
                <w:b/>
                <w:noProof/>
                <w:webHidden/>
              </w:rPr>
              <w:t>7</w:t>
            </w:r>
            <w:r w:rsidRPr="0009603B">
              <w:rPr>
                <w:b/>
                <w:noProof/>
                <w:webHidden/>
              </w:rPr>
              <w:fldChar w:fldCharType="end"/>
            </w:r>
          </w:hyperlink>
        </w:p>
        <w:p w14:paraId="50CA4960" w14:textId="60873E09" w:rsidR="00DD234E" w:rsidRPr="0009603B" w:rsidRDefault="00DD234E">
          <w:pPr>
            <w:pStyle w:val="TOC2"/>
            <w:rPr>
              <w:rFonts w:asciiTheme="minorHAnsi" w:eastAsiaTheme="minorEastAsia" w:hAnsiTheme="minorHAnsi" w:cstheme="minorBidi"/>
              <w:b/>
              <w:noProof/>
            </w:rPr>
          </w:pPr>
          <w:hyperlink w:anchor="_Toc64228865" w:history="1">
            <w:r w:rsidRPr="0009603B">
              <w:rPr>
                <w:rStyle w:val="Hyperlink"/>
                <w:rFonts w:ascii="Times New Roman" w:hAnsi="Times New Roman" w:cs="Times New Roman"/>
                <w:b/>
                <w:noProof/>
              </w:rPr>
              <w:t>Quality assurance and quality control</w:t>
            </w:r>
            <w:r w:rsidRPr="0009603B">
              <w:rPr>
                <w:b/>
                <w:noProof/>
                <w:webHidden/>
              </w:rPr>
              <w:tab/>
            </w:r>
            <w:r w:rsidRPr="0009603B">
              <w:rPr>
                <w:b/>
                <w:noProof/>
                <w:webHidden/>
              </w:rPr>
              <w:fldChar w:fldCharType="begin"/>
            </w:r>
            <w:r w:rsidRPr="0009603B">
              <w:rPr>
                <w:b/>
                <w:noProof/>
                <w:webHidden/>
              </w:rPr>
              <w:instrText xml:space="preserve"> PAGEREF _Toc64228865 \h </w:instrText>
            </w:r>
            <w:r w:rsidRPr="0009603B">
              <w:rPr>
                <w:b/>
                <w:noProof/>
                <w:webHidden/>
              </w:rPr>
            </w:r>
            <w:r w:rsidRPr="0009603B">
              <w:rPr>
                <w:b/>
                <w:noProof/>
                <w:webHidden/>
              </w:rPr>
              <w:fldChar w:fldCharType="separate"/>
            </w:r>
            <w:r w:rsidRPr="0009603B">
              <w:rPr>
                <w:b/>
                <w:noProof/>
                <w:webHidden/>
              </w:rPr>
              <w:t>8</w:t>
            </w:r>
            <w:r w:rsidRPr="0009603B">
              <w:rPr>
                <w:b/>
                <w:noProof/>
                <w:webHidden/>
              </w:rPr>
              <w:fldChar w:fldCharType="end"/>
            </w:r>
          </w:hyperlink>
        </w:p>
        <w:p w14:paraId="7B6DD917" w14:textId="362DBCDD" w:rsidR="00DD234E" w:rsidRPr="0009603B" w:rsidRDefault="00DD234E">
          <w:pPr>
            <w:pStyle w:val="TOC2"/>
            <w:rPr>
              <w:rFonts w:asciiTheme="minorHAnsi" w:eastAsiaTheme="minorEastAsia" w:hAnsiTheme="minorHAnsi" w:cstheme="minorBidi"/>
              <w:b/>
              <w:noProof/>
            </w:rPr>
          </w:pPr>
          <w:hyperlink w:anchor="_Toc64228866" w:history="1">
            <w:r w:rsidRPr="0009603B">
              <w:rPr>
                <w:rStyle w:val="Hyperlink"/>
                <w:rFonts w:ascii="Times New Roman" w:hAnsi="Times New Roman" w:cs="Times New Roman"/>
                <w:b/>
                <w:noProof/>
              </w:rPr>
              <w:t>Water quality standards</w:t>
            </w:r>
            <w:r w:rsidRPr="0009603B">
              <w:rPr>
                <w:rStyle w:val="Hyperlink"/>
                <w:rFonts w:ascii="Times New Roman" w:eastAsia="Times New Roman" w:hAnsi="Times New Roman" w:cs="Times New Roman"/>
                <w:b/>
                <w:noProof/>
              </w:rPr>
              <w:t>.</w:t>
            </w:r>
            <w:r w:rsidRPr="0009603B">
              <w:rPr>
                <w:b/>
                <w:noProof/>
                <w:webHidden/>
              </w:rPr>
              <w:tab/>
            </w:r>
            <w:r w:rsidRPr="0009603B">
              <w:rPr>
                <w:b/>
                <w:noProof/>
                <w:webHidden/>
              </w:rPr>
              <w:fldChar w:fldCharType="begin"/>
            </w:r>
            <w:r w:rsidRPr="0009603B">
              <w:rPr>
                <w:b/>
                <w:noProof/>
                <w:webHidden/>
              </w:rPr>
              <w:instrText xml:space="preserve"> PAGEREF _Toc64228866 \h </w:instrText>
            </w:r>
            <w:r w:rsidRPr="0009603B">
              <w:rPr>
                <w:b/>
                <w:noProof/>
                <w:webHidden/>
              </w:rPr>
            </w:r>
            <w:r w:rsidRPr="0009603B">
              <w:rPr>
                <w:b/>
                <w:noProof/>
                <w:webHidden/>
              </w:rPr>
              <w:fldChar w:fldCharType="separate"/>
            </w:r>
            <w:r w:rsidRPr="0009603B">
              <w:rPr>
                <w:b/>
                <w:noProof/>
                <w:webHidden/>
              </w:rPr>
              <w:t>8</w:t>
            </w:r>
            <w:r w:rsidRPr="0009603B">
              <w:rPr>
                <w:b/>
                <w:noProof/>
                <w:webHidden/>
              </w:rPr>
              <w:fldChar w:fldCharType="end"/>
            </w:r>
          </w:hyperlink>
        </w:p>
        <w:p w14:paraId="402E32CE" w14:textId="422ECB97" w:rsidR="00DD234E" w:rsidRPr="0009603B" w:rsidRDefault="00DD234E">
          <w:pPr>
            <w:pStyle w:val="TOC2"/>
            <w:rPr>
              <w:rFonts w:asciiTheme="minorHAnsi" w:eastAsiaTheme="minorEastAsia" w:hAnsiTheme="minorHAnsi" w:cstheme="minorBidi"/>
              <w:b/>
              <w:noProof/>
            </w:rPr>
          </w:pPr>
          <w:hyperlink w:anchor="_Toc64228867" w:history="1">
            <w:r w:rsidRPr="0009603B">
              <w:rPr>
                <w:rStyle w:val="Hyperlink"/>
                <w:rFonts w:ascii="Times New Roman" w:hAnsi="Times New Roman" w:cs="Times New Roman"/>
                <w:b/>
                <w:noProof/>
              </w:rPr>
              <w:t>Public outreach</w:t>
            </w:r>
            <w:r w:rsidRPr="0009603B">
              <w:rPr>
                <w:b/>
                <w:noProof/>
                <w:webHidden/>
              </w:rPr>
              <w:tab/>
            </w:r>
            <w:r w:rsidRPr="0009603B">
              <w:rPr>
                <w:b/>
                <w:noProof/>
                <w:webHidden/>
              </w:rPr>
              <w:fldChar w:fldCharType="begin"/>
            </w:r>
            <w:r w:rsidRPr="0009603B">
              <w:rPr>
                <w:b/>
                <w:noProof/>
                <w:webHidden/>
              </w:rPr>
              <w:instrText xml:space="preserve"> PAGEREF _Toc64228867 \h </w:instrText>
            </w:r>
            <w:r w:rsidRPr="0009603B">
              <w:rPr>
                <w:b/>
                <w:noProof/>
                <w:webHidden/>
              </w:rPr>
            </w:r>
            <w:r w:rsidRPr="0009603B">
              <w:rPr>
                <w:b/>
                <w:noProof/>
                <w:webHidden/>
              </w:rPr>
              <w:fldChar w:fldCharType="separate"/>
            </w:r>
            <w:r w:rsidRPr="0009603B">
              <w:rPr>
                <w:b/>
                <w:noProof/>
                <w:webHidden/>
              </w:rPr>
              <w:t>10</w:t>
            </w:r>
            <w:r w:rsidRPr="0009603B">
              <w:rPr>
                <w:b/>
                <w:noProof/>
                <w:webHidden/>
              </w:rPr>
              <w:fldChar w:fldCharType="end"/>
            </w:r>
          </w:hyperlink>
        </w:p>
        <w:p w14:paraId="475FCE98" w14:textId="4304FE8C" w:rsidR="00DD234E" w:rsidRPr="0009603B" w:rsidRDefault="00DD234E">
          <w:pPr>
            <w:pStyle w:val="TOC1"/>
            <w:rPr>
              <w:rFonts w:asciiTheme="minorHAnsi" w:eastAsiaTheme="minorEastAsia" w:hAnsiTheme="minorHAnsi" w:cstheme="minorBidi"/>
              <w:b/>
              <w:noProof/>
            </w:rPr>
          </w:pPr>
          <w:hyperlink w:anchor="_Toc64228868" w:history="1">
            <w:r w:rsidRPr="0009603B">
              <w:rPr>
                <w:rStyle w:val="Hyperlink"/>
                <w:rFonts w:ascii="Times New Roman" w:hAnsi="Times New Roman" w:cs="Times New Roman"/>
                <w:b/>
                <w:noProof/>
              </w:rPr>
              <w:t>Results</w:t>
            </w:r>
            <w:r w:rsidRPr="0009603B">
              <w:rPr>
                <w:b/>
                <w:noProof/>
                <w:webHidden/>
              </w:rPr>
              <w:tab/>
            </w:r>
            <w:r w:rsidRPr="0009603B">
              <w:rPr>
                <w:b/>
                <w:noProof/>
                <w:webHidden/>
              </w:rPr>
              <w:fldChar w:fldCharType="begin"/>
            </w:r>
            <w:r w:rsidRPr="0009603B">
              <w:rPr>
                <w:b/>
                <w:noProof/>
                <w:webHidden/>
              </w:rPr>
              <w:instrText xml:space="preserve"> PAGEREF _Toc64228868 \h </w:instrText>
            </w:r>
            <w:r w:rsidRPr="0009603B">
              <w:rPr>
                <w:b/>
                <w:noProof/>
                <w:webHidden/>
              </w:rPr>
            </w:r>
            <w:r w:rsidRPr="0009603B">
              <w:rPr>
                <w:b/>
                <w:noProof/>
                <w:webHidden/>
              </w:rPr>
              <w:fldChar w:fldCharType="separate"/>
            </w:r>
            <w:r w:rsidRPr="0009603B">
              <w:rPr>
                <w:b/>
                <w:noProof/>
                <w:webHidden/>
              </w:rPr>
              <w:t>10</w:t>
            </w:r>
            <w:r w:rsidRPr="0009603B">
              <w:rPr>
                <w:b/>
                <w:noProof/>
                <w:webHidden/>
              </w:rPr>
              <w:fldChar w:fldCharType="end"/>
            </w:r>
          </w:hyperlink>
        </w:p>
        <w:p w14:paraId="41857B2E" w14:textId="30C4E6C1" w:rsidR="00DD234E" w:rsidRPr="0009603B" w:rsidRDefault="00DD234E">
          <w:pPr>
            <w:pStyle w:val="TOC2"/>
            <w:rPr>
              <w:rFonts w:asciiTheme="minorHAnsi" w:eastAsiaTheme="minorEastAsia" w:hAnsiTheme="minorHAnsi" w:cstheme="minorBidi"/>
              <w:b/>
              <w:noProof/>
            </w:rPr>
          </w:pPr>
          <w:hyperlink w:anchor="_Toc64228869" w:history="1">
            <w:r w:rsidRPr="0009603B">
              <w:rPr>
                <w:rStyle w:val="Hyperlink"/>
                <w:rFonts w:ascii="Times New Roman" w:hAnsi="Times New Roman" w:cs="Times New Roman"/>
                <w:b/>
                <w:noProof/>
              </w:rPr>
              <w:t>Bacteria concentrations monitoring 2019 – 2020</w:t>
            </w:r>
            <w:r w:rsidRPr="0009603B">
              <w:rPr>
                <w:b/>
                <w:noProof/>
                <w:webHidden/>
              </w:rPr>
              <w:tab/>
            </w:r>
            <w:r w:rsidRPr="0009603B">
              <w:rPr>
                <w:b/>
                <w:noProof/>
                <w:webHidden/>
              </w:rPr>
              <w:fldChar w:fldCharType="begin"/>
            </w:r>
            <w:r w:rsidRPr="0009603B">
              <w:rPr>
                <w:b/>
                <w:noProof/>
                <w:webHidden/>
              </w:rPr>
              <w:instrText xml:space="preserve"> PAGEREF _Toc64228869 \h </w:instrText>
            </w:r>
            <w:r w:rsidRPr="0009603B">
              <w:rPr>
                <w:b/>
                <w:noProof/>
                <w:webHidden/>
              </w:rPr>
            </w:r>
            <w:r w:rsidRPr="0009603B">
              <w:rPr>
                <w:b/>
                <w:noProof/>
                <w:webHidden/>
              </w:rPr>
              <w:fldChar w:fldCharType="separate"/>
            </w:r>
            <w:r w:rsidRPr="0009603B">
              <w:rPr>
                <w:b/>
                <w:noProof/>
                <w:webHidden/>
              </w:rPr>
              <w:t>10</w:t>
            </w:r>
            <w:r w:rsidRPr="0009603B">
              <w:rPr>
                <w:b/>
                <w:noProof/>
                <w:webHidden/>
              </w:rPr>
              <w:fldChar w:fldCharType="end"/>
            </w:r>
          </w:hyperlink>
        </w:p>
        <w:p w14:paraId="38D36502" w14:textId="35F562A8" w:rsidR="00DD234E" w:rsidRPr="0009603B" w:rsidRDefault="00DD234E">
          <w:pPr>
            <w:pStyle w:val="TOC2"/>
            <w:rPr>
              <w:rFonts w:asciiTheme="minorHAnsi" w:eastAsiaTheme="minorEastAsia" w:hAnsiTheme="minorHAnsi" w:cstheme="minorBidi"/>
              <w:b/>
              <w:noProof/>
            </w:rPr>
          </w:pPr>
          <w:hyperlink w:anchor="_Toc64228870" w:history="1">
            <w:r w:rsidRPr="0009603B">
              <w:rPr>
                <w:rStyle w:val="Hyperlink"/>
                <w:rFonts w:ascii="Times New Roman" w:hAnsi="Times New Roman" w:cs="Times New Roman"/>
                <w:b/>
                <w:noProof/>
              </w:rPr>
              <w:t>Water quality standards analysis</w:t>
            </w:r>
            <w:r w:rsidRPr="0009603B">
              <w:rPr>
                <w:b/>
                <w:noProof/>
                <w:webHidden/>
              </w:rPr>
              <w:tab/>
            </w:r>
            <w:r w:rsidRPr="0009603B">
              <w:rPr>
                <w:b/>
                <w:noProof/>
                <w:webHidden/>
              </w:rPr>
              <w:fldChar w:fldCharType="begin"/>
            </w:r>
            <w:r w:rsidRPr="0009603B">
              <w:rPr>
                <w:b/>
                <w:noProof/>
                <w:webHidden/>
              </w:rPr>
              <w:instrText xml:space="preserve"> PAGEREF _Toc64228870 \h </w:instrText>
            </w:r>
            <w:r w:rsidRPr="0009603B">
              <w:rPr>
                <w:b/>
                <w:noProof/>
                <w:webHidden/>
              </w:rPr>
            </w:r>
            <w:r w:rsidRPr="0009603B">
              <w:rPr>
                <w:b/>
                <w:noProof/>
                <w:webHidden/>
              </w:rPr>
              <w:fldChar w:fldCharType="separate"/>
            </w:r>
            <w:r w:rsidRPr="0009603B">
              <w:rPr>
                <w:b/>
                <w:noProof/>
                <w:webHidden/>
              </w:rPr>
              <w:t>12</w:t>
            </w:r>
            <w:r w:rsidRPr="0009603B">
              <w:rPr>
                <w:b/>
                <w:noProof/>
                <w:webHidden/>
              </w:rPr>
              <w:fldChar w:fldCharType="end"/>
            </w:r>
          </w:hyperlink>
        </w:p>
        <w:p w14:paraId="20D6DAA4" w14:textId="68CE6082" w:rsidR="00DD234E" w:rsidRPr="0009603B" w:rsidRDefault="00DD234E">
          <w:pPr>
            <w:pStyle w:val="TOC2"/>
            <w:rPr>
              <w:rFonts w:asciiTheme="minorHAnsi" w:eastAsiaTheme="minorEastAsia" w:hAnsiTheme="minorHAnsi" w:cstheme="minorBidi"/>
              <w:b/>
              <w:noProof/>
            </w:rPr>
          </w:pPr>
          <w:hyperlink w:anchor="_Toc64228871" w:history="1">
            <w:r w:rsidRPr="0009603B">
              <w:rPr>
                <w:rStyle w:val="Hyperlink"/>
                <w:rFonts w:ascii="Times New Roman" w:hAnsi="Times New Roman" w:cs="Times New Roman"/>
                <w:b/>
                <w:noProof/>
              </w:rPr>
              <w:t>Fecal Coliform</w:t>
            </w:r>
            <w:r w:rsidRPr="0009603B">
              <w:rPr>
                <w:b/>
                <w:noProof/>
                <w:webHidden/>
              </w:rPr>
              <w:tab/>
            </w:r>
            <w:r w:rsidRPr="0009603B">
              <w:rPr>
                <w:b/>
                <w:noProof/>
                <w:webHidden/>
              </w:rPr>
              <w:fldChar w:fldCharType="begin"/>
            </w:r>
            <w:r w:rsidRPr="0009603B">
              <w:rPr>
                <w:b/>
                <w:noProof/>
                <w:webHidden/>
              </w:rPr>
              <w:instrText xml:space="preserve"> PAGEREF _Toc64228871 \h </w:instrText>
            </w:r>
            <w:r w:rsidRPr="0009603B">
              <w:rPr>
                <w:b/>
                <w:noProof/>
                <w:webHidden/>
              </w:rPr>
            </w:r>
            <w:r w:rsidRPr="0009603B">
              <w:rPr>
                <w:b/>
                <w:noProof/>
                <w:webHidden/>
              </w:rPr>
              <w:fldChar w:fldCharType="separate"/>
            </w:r>
            <w:r w:rsidRPr="0009603B">
              <w:rPr>
                <w:b/>
                <w:noProof/>
                <w:webHidden/>
              </w:rPr>
              <w:t>14</w:t>
            </w:r>
            <w:r w:rsidRPr="0009603B">
              <w:rPr>
                <w:b/>
                <w:noProof/>
                <w:webHidden/>
              </w:rPr>
              <w:fldChar w:fldCharType="end"/>
            </w:r>
          </w:hyperlink>
        </w:p>
        <w:p w14:paraId="6D8E820B" w14:textId="19205A26" w:rsidR="00DD234E" w:rsidRPr="0009603B" w:rsidRDefault="00DD234E">
          <w:pPr>
            <w:pStyle w:val="TOC2"/>
            <w:rPr>
              <w:rFonts w:asciiTheme="minorHAnsi" w:eastAsiaTheme="minorEastAsia" w:hAnsiTheme="minorHAnsi" w:cstheme="minorBidi"/>
              <w:b/>
              <w:noProof/>
            </w:rPr>
          </w:pPr>
          <w:hyperlink w:anchor="_Toc64228872" w:history="1">
            <w:r w:rsidRPr="0009603B">
              <w:rPr>
                <w:rStyle w:val="Hyperlink"/>
                <w:rFonts w:ascii="Times New Roman" w:hAnsi="Times New Roman" w:cs="Times New Roman"/>
                <w:b/>
                <w:noProof/>
              </w:rPr>
              <w:t>Enterococci</w:t>
            </w:r>
            <w:r w:rsidRPr="0009603B">
              <w:rPr>
                <w:b/>
                <w:noProof/>
                <w:webHidden/>
              </w:rPr>
              <w:tab/>
            </w:r>
            <w:r w:rsidRPr="0009603B">
              <w:rPr>
                <w:b/>
                <w:noProof/>
                <w:webHidden/>
              </w:rPr>
              <w:fldChar w:fldCharType="begin"/>
            </w:r>
            <w:r w:rsidRPr="0009603B">
              <w:rPr>
                <w:b/>
                <w:noProof/>
                <w:webHidden/>
              </w:rPr>
              <w:instrText xml:space="preserve"> PAGEREF _Toc64228872 \h </w:instrText>
            </w:r>
            <w:r w:rsidRPr="0009603B">
              <w:rPr>
                <w:b/>
                <w:noProof/>
                <w:webHidden/>
              </w:rPr>
            </w:r>
            <w:r w:rsidRPr="0009603B">
              <w:rPr>
                <w:b/>
                <w:noProof/>
                <w:webHidden/>
              </w:rPr>
              <w:fldChar w:fldCharType="separate"/>
            </w:r>
            <w:r w:rsidRPr="0009603B">
              <w:rPr>
                <w:b/>
                <w:noProof/>
                <w:webHidden/>
              </w:rPr>
              <w:t>17</w:t>
            </w:r>
            <w:r w:rsidRPr="0009603B">
              <w:rPr>
                <w:b/>
                <w:noProof/>
                <w:webHidden/>
              </w:rPr>
              <w:fldChar w:fldCharType="end"/>
            </w:r>
          </w:hyperlink>
        </w:p>
        <w:p w14:paraId="0F1FD03E" w14:textId="6E9CD018" w:rsidR="00DD234E" w:rsidRPr="0009603B" w:rsidRDefault="00DD234E">
          <w:pPr>
            <w:pStyle w:val="TOC2"/>
            <w:rPr>
              <w:rFonts w:asciiTheme="minorHAnsi" w:eastAsiaTheme="minorEastAsia" w:hAnsiTheme="minorHAnsi" w:cstheme="minorBidi"/>
              <w:b/>
              <w:noProof/>
            </w:rPr>
          </w:pPr>
          <w:hyperlink w:anchor="_Toc64228873" w:history="1">
            <w:r w:rsidRPr="0009603B">
              <w:rPr>
                <w:rStyle w:val="Hyperlink"/>
                <w:rFonts w:ascii="Times New Roman" w:hAnsi="Times New Roman" w:cs="Times New Roman"/>
                <w:b/>
                <w:noProof/>
              </w:rPr>
              <w:t>2019 - 2020 Microbial Source Tracking Data</w:t>
            </w:r>
            <w:r w:rsidRPr="0009603B">
              <w:rPr>
                <w:b/>
                <w:noProof/>
                <w:webHidden/>
              </w:rPr>
              <w:tab/>
            </w:r>
            <w:r w:rsidRPr="0009603B">
              <w:rPr>
                <w:b/>
                <w:noProof/>
                <w:webHidden/>
              </w:rPr>
              <w:fldChar w:fldCharType="begin"/>
            </w:r>
            <w:r w:rsidRPr="0009603B">
              <w:rPr>
                <w:b/>
                <w:noProof/>
                <w:webHidden/>
              </w:rPr>
              <w:instrText xml:space="preserve"> PAGEREF _Toc64228873 \h </w:instrText>
            </w:r>
            <w:r w:rsidRPr="0009603B">
              <w:rPr>
                <w:b/>
                <w:noProof/>
                <w:webHidden/>
              </w:rPr>
            </w:r>
            <w:r w:rsidRPr="0009603B">
              <w:rPr>
                <w:b/>
                <w:noProof/>
                <w:webHidden/>
              </w:rPr>
              <w:fldChar w:fldCharType="separate"/>
            </w:r>
            <w:r w:rsidRPr="0009603B">
              <w:rPr>
                <w:b/>
                <w:noProof/>
                <w:webHidden/>
              </w:rPr>
              <w:t>18</w:t>
            </w:r>
            <w:r w:rsidRPr="0009603B">
              <w:rPr>
                <w:b/>
                <w:noProof/>
                <w:webHidden/>
              </w:rPr>
              <w:fldChar w:fldCharType="end"/>
            </w:r>
          </w:hyperlink>
        </w:p>
        <w:p w14:paraId="528491E5" w14:textId="031DBE17" w:rsidR="00DD234E" w:rsidRPr="0009603B" w:rsidRDefault="00DD234E">
          <w:pPr>
            <w:pStyle w:val="TOC1"/>
            <w:rPr>
              <w:rFonts w:asciiTheme="minorHAnsi" w:eastAsiaTheme="minorEastAsia" w:hAnsiTheme="minorHAnsi" w:cstheme="minorBidi"/>
              <w:b/>
              <w:noProof/>
            </w:rPr>
          </w:pPr>
          <w:hyperlink w:anchor="_Toc64228874" w:history="1">
            <w:r w:rsidRPr="0009603B">
              <w:rPr>
                <w:rStyle w:val="Hyperlink"/>
                <w:rFonts w:ascii="Times New Roman" w:hAnsi="Times New Roman" w:cs="Times New Roman"/>
                <w:b/>
                <w:noProof/>
              </w:rPr>
              <w:t>Discussion</w:t>
            </w:r>
            <w:r w:rsidRPr="0009603B">
              <w:rPr>
                <w:b/>
                <w:noProof/>
                <w:webHidden/>
              </w:rPr>
              <w:tab/>
            </w:r>
            <w:r w:rsidRPr="0009603B">
              <w:rPr>
                <w:b/>
                <w:noProof/>
                <w:webHidden/>
              </w:rPr>
              <w:fldChar w:fldCharType="begin"/>
            </w:r>
            <w:r w:rsidRPr="0009603B">
              <w:rPr>
                <w:b/>
                <w:noProof/>
                <w:webHidden/>
              </w:rPr>
              <w:instrText xml:space="preserve"> PAGEREF _Toc64228874 \h </w:instrText>
            </w:r>
            <w:r w:rsidRPr="0009603B">
              <w:rPr>
                <w:b/>
                <w:noProof/>
                <w:webHidden/>
              </w:rPr>
            </w:r>
            <w:r w:rsidRPr="0009603B">
              <w:rPr>
                <w:b/>
                <w:noProof/>
                <w:webHidden/>
              </w:rPr>
              <w:fldChar w:fldCharType="separate"/>
            </w:r>
            <w:r w:rsidRPr="0009603B">
              <w:rPr>
                <w:b/>
                <w:noProof/>
                <w:webHidden/>
              </w:rPr>
              <w:t>19</w:t>
            </w:r>
            <w:r w:rsidRPr="0009603B">
              <w:rPr>
                <w:b/>
                <w:noProof/>
                <w:webHidden/>
              </w:rPr>
              <w:fldChar w:fldCharType="end"/>
            </w:r>
          </w:hyperlink>
        </w:p>
        <w:p w14:paraId="42DDE0F2" w14:textId="0C30DAC2" w:rsidR="00DD234E" w:rsidRPr="0009603B" w:rsidRDefault="00DD234E">
          <w:pPr>
            <w:pStyle w:val="TOC2"/>
            <w:rPr>
              <w:rFonts w:asciiTheme="minorHAnsi" w:eastAsiaTheme="minorEastAsia" w:hAnsiTheme="minorHAnsi" w:cstheme="minorBidi"/>
              <w:b/>
              <w:noProof/>
            </w:rPr>
          </w:pPr>
          <w:hyperlink w:anchor="_Toc64228875" w:history="1">
            <w:r w:rsidRPr="0009603B">
              <w:rPr>
                <w:rStyle w:val="Hyperlink"/>
                <w:rFonts w:ascii="Times New Roman" w:hAnsi="Times New Roman" w:cs="Times New Roman"/>
                <w:b/>
                <w:noProof/>
              </w:rPr>
              <w:t>2020 Kenai beach bacteria monitoring</w:t>
            </w:r>
            <w:r w:rsidRPr="0009603B">
              <w:rPr>
                <w:b/>
                <w:noProof/>
                <w:webHidden/>
              </w:rPr>
              <w:tab/>
            </w:r>
            <w:r w:rsidRPr="0009603B">
              <w:rPr>
                <w:b/>
                <w:noProof/>
                <w:webHidden/>
              </w:rPr>
              <w:fldChar w:fldCharType="begin"/>
            </w:r>
            <w:r w:rsidRPr="0009603B">
              <w:rPr>
                <w:b/>
                <w:noProof/>
                <w:webHidden/>
              </w:rPr>
              <w:instrText xml:space="preserve"> PAGEREF _Toc64228875 \h </w:instrText>
            </w:r>
            <w:r w:rsidRPr="0009603B">
              <w:rPr>
                <w:b/>
                <w:noProof/>
                <w:webHidden/>
              </w:rPr>
            </w:r>
            <w:r w:rsidRPr="0009603B">
              <w:rPr>
                <w:b/>
                <w:noProof/>
                <w:webHidden/>
              </w:rPr>
              <w:fldChar w:fldCharType="separate"/>
            </w:r>
            <w:r w:rsidRPr="0009603B">
              <w:rPr>
                <w:b/>
                <w:noProof/>
                <w:webHidden/>
              </w:rPr>
              <w:t>19</w:t>
            </w:r>
            <w:r w:rsidRPr="0009603B">
              <w:rPr>
                <w:b/>
                <w:noProof/>
                <w:webHidden/>
              </w:rPr>
              <w:fldChar w:fldCharType="end"/>
            </w:r>
          </w:hyperlink>
        </w:p>
        <w:p w14:paraId="550B8D30" w14:textId="20BCE9AC" w:rsidR="00DD234E" w:rsidRPr="0009603B" w:rsidRDefault="00DD234E">
          <w:pPr>
            <w:pStyle w:val="TOC3"/>
            <w:tabs>
              <w:tab w:val="right" w:leader="dot" w:pos="9350"/>
            </w:tabs>
            <w:rPr>
              <w:rFonts w:asciiTheme="minorHAnsi" w:eastAsiaTheme="minorEastAsia" w:hAnsiTheme="minorHAnsi" w:cstheme="minorBidi"/>
              <w:b/>
              <w:noProof/>
            </w:rPr>
          </w:pPr>
          <w:hyperlink w:anchor="_Toc64228876" w:history="1">
            <w:r w:rsidRPr="0009603B">
              <w:rPr>
                <w:rStyle w:val="Hyperlink"/>
                <w:rFonts w:ascii="Times New Roman" w:hAnsi="Times New Roman" w:cs="Times New Roman"/>
                <w:b/>
                <w:bCs/>
                <w:noProof/>
              </w:rPr>
              <w:t>2019-2020 Microbial source tracking (MST)</w:t>
            </w:r>
            <w:r w:rsidRPr="0009603B">
              <w:rPr>
                <w:b/>
                <w:noProof/>
                <w:webHidden/>
              </w:rPr>
              <w:tab/>
            </w:r>
            <w:r w:rsidRPr="0009603B">
              <w:rPr>
                <w:b/>
                <w:noProof/>
                <w:webHidden/>
              </w:rPr>
              <w:fldChar w:fldCharType="begin"/>
            </w:r>
            <w:r w:rsidRPr="0009603B">
              <w:rPr>
                <w:b/>
                <w:noProof/>
                <w:webHidden/>
              </w:rPr>
              <w:instrText xml:space="preserve"> PAGEREF _Toc64228876 \h </w:instrText>
            </w:r>
            <w:r w:rsidRPr="0009603B">
              <w:rPr>
                <w:b/>
                <w:noProof/>
                <w:webHidden/>
              </w:rPr>
            </w:r>
            <w:r w:rsidRPr="0009603B">
              <w:rPr>
                <w:b/>
                <w:noProof/>
                <w:webHidden/>
              </w:rPr>
              <w:fldChar w:fldCharType="separate"/>
            </w:r>
            <w:r w:rsidRPr="0009603B">
              <w:rPr>
                <w:b/>
                <w:noProof/>
                <w:webHidden/>
              </w:rPr>
              <w:t>23</w:t>
            </w:r>
            <w:r w:rsidRPr="0009603B">
              <w:rPr>
                <w:b/>
                <w:noProof/>
                <w:webHidden/>
              </w:rPr>
              <w:fldChar w:fldCharType="end"/>
            </w:r>
          </w:hyperlink>
        </w:p>
        <w:p w14:paraId="37344C25" w14:textId="5770E683" w:rsidR="00DD234E" w:rsidRPr="0009603B" w:rsidRDefault="00DD234E">
          <w:pPr>
            <w:pStyle w:val="TOC1"/>
            <w:rPr>
              <w:rFonts w:asciiTheme="minorHAnsi" w:eastAsiaTheme="minorEastAsia" w:hAnsiTheme="minorHAnsi" w:cstheme="minorBidi"/>
              <w:b/>
              <w:noProof/>
            </w:rPr>
          </w:pPr>
          <w:hyperlink w:anchor="_Toc64228877" w:history="1">
            <w:r w:rsidRPr="0009603B">
              <w:rPr>
                <w:rStyle w:val="Hyperlink"/>
                <w:rFonts w:ascii="Times New Roman" w:hAnsi="Times New Roman" w:cs="Times New Roman"/>
                <w:b/>
                <w:noProof/>
              </w:rPr>
              <w:t>Conclusions and recommendations</w:t>
            </w:r>
            <w:r w:rsidRPr="0009603B">
              <w:rPr>
                <w:b/>
                <w:noProof/>
                <w:webHidden/>
              </w:rPr>
              <w:tab/>
            </w:r>
            <w:r w:rsidRPr="0009603B">
              <w:rPr>
                <w:b/>
                <w:noProof/>
                <w:webHidden/>
              </w:rPr>
              <w:fldChar w:fldCharType="begin"/>
            </w:r>
            <w:r w:rsidRPr="0009603B">
              <w:rPr>
                <w:b/>
                <w:noProof/>
                <w:webHidden/>
              </w:rPr>
              <w:instrText xml:space="preserve"> PAGEREF _Toc64228877 \h </w:instrText>
            </w:r>
            <w:r w:rsidRPr="0009603B">
              <w:rPr>
                <w:b/>
                <w:noProof/>
                <w:webHidden/>
              </w:rPr>
            </w:r>
            <w:r w:rsidRPr="0009603B">
              <w:rPr>
                <w:b/>
                <w:noProof/>
                <w:webHidden/>
              </w:rPr>
              <w:fldChar w:fldCharType="separate"/>
            </w:r>
            <w:r w:rsidRPr="0009603B">
              <w:rPr>
                <w:b/>
                <w:noProof/>
                <w:webHidden/>
              </w:rPr>
              <w:t>23</w:t>
            </w:r>
            <w:r w:rsidRPr="0009603B">
              <w:rPr>
                <w:b/>
                <w:noProof/>
                <w:webHidden/>
              </w:rPr>
              <w:fldChar w:fldCharType="end"/>
            </w:r>
          </w:hyperlink>
        </w:p>
        <w:p w14:paraId="6C59FBE2" w14:textId="2FA5FA8B" w:rsidR="00DD234E" w:rsidRPr="0009603B" w:rsidRDefault="00DD234E">
          <w:pPr>
            <w:pStyle w:val="TOC1"/>
            <w:rPr>
              <w:rFonts w:asciiTheme="minorHAnsi" w:eastAsiaTheme="minorEastAsia" w:hAnsiTheme="minorHAnsi" w:cstheme="minorBidi"/>
              <w:b/>
              <w:noProof/>
            </w:rPr>
          </w:pPr>
          <w:hyperlink w:anchor="_Toc64228878" w:history="1">
            <w:r w:rsidRPr="0009603B">
              <w:rPr>
                <w:rStyle w:val="Hyperlink"/>
                <w:rFonts w:ascii="Times New Roman" w:hAnsi="Times New Roman" w:cs="Times New Roman"/>
                <w:b/>
                <w:noProof/>
              </w:rPr>
              <w:t>Data availability</w:t>
            </w:r>
            <w:r w:rsidRPr="0009603B">
              <w:rPr>
                <w:b/>
                <w:noProof/>
                <w:webHidden/>
              </w:rPr>
              <w:tab/>
            </w:r>
            <w:r w:rsidRPr="0009603B">
              <w:rPr>
                <w:b/>
                <w:noProof/>
                <w:webHidden/>
              </w:rPr>
              <w:fldChar w:fldCharType="begin"/>
            </w:r>
            <w:r w:rsidRPr="0009603B">
              <w:rPr>
                <w:b/>
                <w:noProof/>
                <w:webHidden/>
              </w:rPr>
              <w:instrText xml:space="preserve"> PAGEREF _Toc64228878 \h </w:instrText>
            </w:r>
            <w:r w:rsidRPr="0009603B">
              <w:rPr>
                <w:b/>
                <w:noProof/>
                <w:webHidden/>
              </w:rPr>
            </w:r>
            <w:r w:rsidRPr="0009603B">
              <w:rPr>
                <w:b/>
                <w:noProof/>
                <w:webHidden/>
              </w:rPr>
              <w:fldChar w:fldCharType="separate"/>
            </w:r>
            <w:r w:rsidRPr="0009603B">
              <w:rPr>
                <w:b/>
                <w:noProof/>
                <w:webHidden/>
              </w:rPr>
              <w:t>24</w:t>
            </w:r>
            <w:r w:rsidRPr="0009603B">
              <w:rPr>
                <w:b/>
                <w:noProof/>
                <w:webHidden/>
              </w:rPr>
              <w:fldChar w:fldCharType="end"/>
            </w:r>
          </w:hyperlink>
        </w:p>
        <w:p w14:paraId="345BEE6E" w14:textId="27BDEFFE" w:rsidR="00DD234E" w:rsidRPr="0009603B" w:rsidRDefault="00DD234E" w:rsidP="00DD234E">
          <w:pPr>
            <w:pStyle w:val="TOC1"/>
            <w:rPr>
              <w:rFonts w:asciiTheme="minorHAnsi" w:eastAsiaTheme="minorEastAsia" w:hAnsiTheme="minorHAnsi" w:cstheme="minorBidi"/>
              <w:b/>
              <w:noProof/>
            </w:rPr>
          </w:pPr>
          <w:hyperlink w:anchor="_Toc64228879" w:history="1">
            <w:r w:rsidRPr="0009603B">
              <w:rPr>
                <w:rStyle w:val="Hyperlink"/>
                <w:rFonts w:ascii="Times New Roman" w:hAnsi="Times New Roman" w:cs="Times New Roman"/>
                <w:b/>
                <w:noProof/>
              </w:rPr>
              <w:t>References</w:t>
            </w:r>
            <w:r w:rsidRPr="0009603B">
              <w:rPr>
                <w:b/>
                <w:noProof/>
                <w:webHidden/>
              </w:rPr>
              <w:tab/>
            </w:r>
            <w:r w:rsidRPr="0009603B">
              <w:rPr>
                <w:b/>
                <w:noProof/>
                <w:webHidden/>
              </w:rPr>
              <w:fldChar w:fldCharType="begin"/>
            </w:r>
            <w:r w:rsidRPr="0009603B">
              <w:rPr>
                <w:b/>
                <w:noProof/>
                <w:webHidden/>
              </w:rPr>
              <w:instrText xml:space="preserve"> PAGEREF _Toc64228879 \h </w:instrText>
            </w:r>
            <w:r w:rsidRPr="0009603B">
              <w:rPr>
                <w:b/>
                <w:noProof/>
                <w:webHidden/>
              </w:rPr>
            </w:r>
            <w:r w:rsidRPr="0009603B">
              <w:rPr>
                <w:b/>
                <w:noProof/>
                <w:webHidden/>
              </w:rPr>
              <w:fldChar w:fldCharType="separate"/>
            </w:r>
            <w:r w:rsidRPr="0009603B">
              <w:rPr>
                <w:b/>
                <w:noProof/>
                <w:webHidden/>
              </w:rPr>
              <w:t>25</w:t>
            </w:r>
            <w:r w:rsidRPr="0009603B">
              <w:rPr>
                <w:b/>
                <w:noProof/>
                <w:webHidden/>
              </w:rPr>
              <w:fldChar w:fldCharType="end"/>
            </w:r>
          </w:hyperlink>
        </w:p>
        <w:p w14:paraId="45D6B326" w14:textId="5F584BB8" w:rsidR="00DD234E" w:rsidRPr="0009603B" w:rsidRDefault="00DD234E">
          <w:pPr>
            <w:pStyle w:val="TOC2"/>
            <w:rPr>
              <w:rFonts w:asciiTheme="minorHAnsi" w:eastAsiaTheme="minorEastAsia" w:hAnsiTheme="minorHAnsi" w:cstheme="minorBidi"/>
              <w:b/>
              <w:noProof/>
            </w:rPr>
          </w:pPr>
          <w:hyperlink w:anchor="_Toc64228881" w:history="1">
            <w:r w:rsidRPr="0009603B">
              <w:rPr>
                <w:rStyle w:val="Hyperlink"/>
                <w:rFonts w:ascii="Times New Roman" w:hAnsi="Times New Roman" w:cs="Times New Roman"/>
                <w:b/>
                <w:noProof/>
                <w:color w:val="auto"/>
              </w:rPr>
              <w:t>Appendix A: Site Photographs</w:t>
            </w:r>
            <w:r w:rsidRPr="0009603B">
              <w:rPr>
                <w:b/>
                <w:noProof/>
                <w:webHidden/>
              </w:rPr>
              <w:tab/>
            </w:r>
            <w:r w:rsidRPr="0009603B">
              <w:rPr>
                <w:b/>
                <w:noProof/>
                <w:webHidden/>
              </w:rPr>
              <w:fldChar w:fldCharType="begin"/>
            </w:r>
            <w:r w:rsidRPr="0009603B">
              <w:rPr>
                <w:b/>
                <w:noProof/>
                <w:webHidden/>
              </w:rPr>
              <w:instrText xml:space="preserve"> PAGEREF _Toc64228881 \h </w:instrText>
            </w:r>
            <w:r w:rsidRPr="0009603B">
              <w:rPr>
                <w:b/>
                <w:noProof/>
                <w:webHidden/>
              </w:rPr>
            </w:r>
            <w:r w:rsidRPr="0009603B">
              <w:rPr>
                <w:b/>
                <w:noProof/>
                <w:webHidden/>
              </w:rPr>
              <w:fldChar w:fldCharType="separate"/>
            </w:r>
            <w:r w:rsidRPr="0009603B">
              <w:rPr>
                <w:b/>
                <w:noProof/>
                <w:webHidden/>
              </w:rPr>
              <w:t>28</w:t>
            </w:r>
            <w:r w:rsidRPr="0009603B">
              <w:rPr>
                <w:b/>
                <w:noProof/>
                <w:webHidden/>
              </w:rPr>
              <w:fldChar w:fldCharType="end"/>
            </w:r>
          </w:hyperlink>
        </w:p>
        <w:p w14:paraId="58A393B1" w14:textId="354C1B2D" w:rsidR="00DD234E" w:rsidRPr="0009603B" w:rsidRDefault="00DD234E">
          <w:pPr>
            <w:pStyle w:val="TOC2"/>
            <w:rPr>
              <w:rFonts w:asciiTheme="minorHAnsi" w:eastAsiaTheme="minorEastAsia" w:hAnsiTheme="minorHAnsi" w:cstheme="minorBidi"/>
              <w:b/>
              <w:noProof/>
            </w:rPr>
          </w:pPr>
          <w:hyperlink w:anchor="_Toc64228882" w:history="1">
            <w:r w:rsidRPr="0009603B">
              <w:rPr>
                <w:rStyle w:val="Hyperlink"/>
                <w:rFonts w:ascii="Times New Roman" w:hAnsi="Times New Roman" w:cs="Times New Roman"/>
                <w:b/>
                <w:noProof/>
                <w:color w:val="auto"/>
              </w:rPr>
              <w:t>Appendix B: Press Releases (Page 1 of 5)</w:t>
            </w:r>
            <w:r w:rsidRPr="0009603B">
              <w:rPr>
                <w:b/>
                <w:noProof/>
                <w:webHidden/>
              </w:rPr>
              <w:tab/>
            </w:r>
            <w:r w:rsidRPr="0009603B">
              <w:rPr>
                <w:b/>
                <w:noProof/>
                <w:webHidden/>
              </w:rPr>
              <w:fldChar w:fldCharType="begin"/>
            </w:r>
            <w:r w:rsidRPr="0009603B">
              <w:rPr>
                <w:b/>
                <w:noProof/>
                <w:webHidden/>
              </w:rPr>
              <w:instrText xml:space="preserve"> PAGEREF _Toc64228882 \h </w:instrText>
            </w:r>
            <w:r w:rsidRPr="0009603B">
              <w:rPr>
                <w:b/>
                <w:noProof/>
                <w:webHidden/>
              </w:rPr>
            </w:r>
            <w:r w:rsidRPr="0009603B">
              <w:rPr>
                <w:b/>
                <w:noProof/>
                <w:webHidden/>
              </w:rPr>
              <w:fldChar w:fldCharType="separate"/>
            </w:r>
            <w:r w:rsidRPr="0009603B">
              <w:rPr>
                <w:b/>
                <w:noProof/>
                <w:webHidden/>
              </w:rPr>
              <w:t>33</w:t>
            </w:r>
            <w:r w:rsidRPr="0009603B">
              <w:rPr>
                <w:b/>
                <w:noProof/>
                <w:webHidden/>
              </w:rPr>
              <w:fldChar w:fldCharType="end"/>
            </w:r>
          </w:hyperlink>
        </w:p>
        <w:p w14:paraId="1665D3CE" w14:textId="107B822B" w:rsidR="00DD234E" w:rsidRPr="0009603B" w:rsidRDefault="00DD234E">
          <w:pPr>
            <w:pStyle w:val="TOC2"/>
            <w:rPr>
              <w:rFonts w:asciiTheme="minorHAnsi" w:eastAsiaTheme="minorEastAsia" w:hAnsiTheme="minorHAnsi" w:cstheme="minorBidi"/>
              <w:b/>
              <w:noProof/>
            </w:rPr>
          </w:pPr>
          <w:hyperlink w:anchor="_Toc64228883" w:history="1">
            <w:r w:rsidRPr="0009603B">
              <w:rPr>
                <w:rStyle w:val="Hyperlink"/>
                <w:rFonts w:ascii="Times New Roman" w:hAnsi="Times New Roman" w:cs="Times New Roman"/>
                <w:b/>
                <w:noProof/>
                <w:color w:val="auto"/>
              </w:rPr>
              <w:t>Appendix C: Chain-of-Custody</w:t>
            </w:r>
            <w:r w:rsidRPr="0009603B">
              <w:rPr>
                <w:b/>
                <w:noProof/>
                <w:webHidden/>
              </w:rPr>
              <w:tab/>
            </w:r>
            <w:r w:rsidRPr="0009603B">
              <w:rPr>
                <w:b/>
                <w:noProof/>
                <w:webHidden/>
              </w:rPr>
              <w:fldChar w:fldCharType="begin"/>
            </w:r>
            <w:r w:rsidRPr="0009603B">
              <w:rPr>
                <w:b/>
                <w:noProof/>
                <w:webHidden/>
              </w:rPr>
              <w:instrText xml:space="preserve"> PAGEREF _Toc64228883 \h </w:instrText>
            </w:r>
            <w:r w:rsidRPr="0009603B">
              <w:rPr>
                <w:b/>
                <w:noProof/>
                <w:webHidden/>
              </w:rPr>
            </w:r>
            <w:r w:rsidRPr="0009603B">
              <w:rPr>
                <w:b/>
                <w:noProof/>
                <w:webHidden/>
              </w:rPr>
              <w:fldChar w:fldCharType="separate"/>
            </w:r>
            <w:r w:rsidRPr="0009603B">
              <w:rPr>
                <w:b/>
                <w:noProof/>
                <w:webHidden/>
              </w:rPr>
              <w:t>38</w:t>
            </w:r>
            <w:r w:rsidRPr="0009603B">
              <w:rPr>
                <w:b/>
                <w:noProof/>
                <w:webHidden/>
              </w:rPr>
              <w:fldChar w:fldCharType="end"/>
            </w:r>
          </w:hyperlink>
        </w:p>
        <w:p w14:paraId="5B7B4BE4" w14:textId="16DE5AB2" w:rsidR="00DD234E" w:rsidRPr="0009603B" w:rsidRDefault="00DD234E">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Pr="0009603B">
              <w:rPr>
                <w:rStyle w:val="Hyperlink"/>
                <w:rFonts w:ascii="Times New Roman" w:hAnsi="Times New Roman" w:cs="Times New Roman"/>
                <w:b/>
                <w:noProof/>
                <w:color w:val="auto"/>
              </w:rPr>
              <w:t>Marine Beach Sanitary Survey</w:t>
            </w:r>
            <w:r w:rsidRPr="0009603B">
              <w:rPr>
                <w:b/>
                <w:noProof/>
                <w:webHidden/>
              </w:rPr>
              <w:tab/>
            </w:r>
            <w:r w:rsidRPr="0009603B">
              <w:rPr>
                <w:b/>
                <w:noProof/>
                <w:webHidden/>
              </w:rPr>
              <w:fldChar w:fldCharType="begin"/>
            </w:r>
            <w:r w:rsidRPr="0009603B">
              <w:rPr>
                <w:b/>
                <w:noProof/>
                <w:webHidden/>
              </w:rPr>
              <w:instrText xml:space="preserve"> PAGEREF _Toc64228884 \h </w:instrText>
            </w:r>
            <w:r w:rsidRPr="0009603B">
              <w:rPr>
                <w:b/>
                <w:noProof/>
                <w:webHidden/>
              </w:rPr>
            </w:r>
            <w:r w:rsidRPr="0009603B">
              <w:rPr>
                <w:b/>
                <w:noProof/>
                <w:webHidden/>
              </w:rPr>
              <w:fldChar w:fldCharType="separate"/>
            </w:r>
            <w:r w:rsidRPr="0009603B">
              <w:rPr>
                <w:b/>
                <w:noProof/>
                <w:webHidden/>
              </w:rPr>
              <w:t>39</w:t>
            </w:r>
            <w:r w:rsidRPr="0009603B">
              <w:rPr>
                <w:b/>
                <w:noProof/>
                <w:webHidden/>
              </w:rPr>
              <w:fldChar w:fldCharType="end"/>
            </w:r>
          </w:hyperlink>
        </w:p>
        <w:p w14:paraId="241B63AA" w14:textId="0D0C9D0E" w:rsidR="00DD234E" w:rsidRPr="0009603B" w:rsidRDefault="00DD234E">
          <w:pPr>
            <w:pStyle w:val="TOC2"/>
            <w:rPr>
              <w:rFonts w:asciiTheme="minorHAnsi" w:eastAsiaTheme="minorEastAsia" w:hAnsiTheme="minorHAnsi" w:cstheme="minorBidi"/>
              <w:b/>
              <w:noProof/>
            </w:rPr>
          </w:pPr>
          <w:hyperlink w:anchor="_Toc64228885" w:history="1">
            <w:r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Pr="0009603B">
              <w:rPr>
                <w:b/>
                <w:noProof/>
                <w:webHidden/>
              </w:rPr>
              <w:tab/>
            </w:r>
            <w:r w:rsidRPr="0009603B">
              <w:rPr>
                <w:b/>
                <w:noProof/>
                <w:webHidden/>
              </w:rPr>
              <w:fldChar w:fldCharType="begin"/>
            </w:r>
            <w:r w:rsidRPr="0009603B">
              <w:rPr>
                <w:b/>
                <w:noProof/>
                <w:webHidden/>
              </w:rPr>
              <w:instrText xml:space="preserve"> PAGEREF _Toc64228885 \h </w:instrText>
            </w:r>
            <w:r w:rsidRPr="0009603B">
              <w:rPr>
                <w:b/>
                <w:noProof/>
                <w:webHidden/>
              </w:rPr>
            </w:r>
            <w:r w:rsidRPr="0009603B">
              <w:rPr>
                <w:b/>
                <w:noProof/>
                <w:webHidden/>
              </w:rPr>
              <w:fldChar w:fldCharType="separate"/>
            </w:r>
            <w:r w:rsidRPr="0009603B">
              <w:rPr>
                <w:b/>
                <w:noProof/>
                <w:webHidden/>
              </w:rPr>
              <w:t>40</w:t>
            </w:r>
            <w:r w:rsidRPr="0009603B">
              <w:rPr>
                <w:b/>
                <w:noProof/>
                <w:webHidden/>
              </w:rPr>
              <w:fldChar w:fldCharType="end"/>
            </w:r>
          </w:hyperlink>
        </w:p>
        <w:p w14:paraId="49CB3192" w14:textId="2C5893D5" w:rsidR="00DD234E" w:rsidRPr="0009603B" w:rsidRDefault="00DD234E">
          <w:pPr>
            <w:pStyle w:val="TOC2"/>
            <w:rPr>
              <w:rFonts w:asciiTheme="minorHAnsi" w:eastAsiaTheme="minorEastAsia" w:hAnsiTheme="minorHAnsi" w:cstheme="minorBidi"/>
              <w:b/>
              <w:noProof/>
            </w:rPr>
          </w:pPr>
          <w:hyperlink w:anchor="_Toc64228886" w:history="1">
            <w:r w:rsidRPr="0009603B">
              <w:rPr>
                <w:rStyle w:val="Hyperlink"/>
                <w:rFonts w:ascii="Times New Roman" w:hAnsi="Times New Roman" w:cs="Times New Roman"/>
                <w:b/>
                <w:noProof/>
                <w:color w:val="auto"/>
              </w:rPr>
              <w:t>Appendix F: Microbial Source Tracing Data</w:t>
            </w:r>
            <w:r w:rsidRPr="0009603B">
              <w:rPr>
                <w:b/>
                <w:noProof/>
                <w:webHidden/>
              </w:rPr>
              <w:tab/>
            </w:r>
            <w:r w:rsidRPr="0009603B">
              <w:rPr>
                <w:b/>
                <w:noProof/>
                <w:webHidden/>
              </w:rPr>
              <w:fldChar w:fldCharType="begin"/>
            </w:r>
            <w:r w:rsidRPr="0009603B">
              <w:rPr>
                <w:b/>
                <w:noProof/>
                <w:webHidden/>
              </w:rPr>
              <w:instrText xml:space="preserve"> PAGEREF _Toc64228886 \h </w:instrText>
            </w:r>
            <w:r w:rsidRPr="0009603B">
              <w:rPr>
                <w:b/>
                <w:noProof/>
                <w:webHidden/>
              </w:rPr>
            </w:r>
            <w:r w:rsidRPr="0009603B">
              <w:rPr>
                <w:b/>
                <w:noProof/>
                <w:webHidden/>
              </w:rPr>
              <w:fldChar w:fldCharType="separate"/>
            </w:r>
            <w:r w:rsidRPr="0009603B">
              <w:rPr>
                <w:b/>
                <w:noProof/>
                <w:webHidden/>
              </w:rPr>
              <w:t>46</w:t>
            </w:r>
            <w:r w:rsidRPr="0009603B">
              <w:rPr>
                <w:b/>
                <w:noProof/>
                <w:webHidden/>
              </w:rPr>
              <w:fldChar w:fldCharType="end"/>
            </w:r>
          </w:hyperlink>
        </w:p>
        <w:p w14:paraId="13398C74" w14:textId="7CCE68D3" w:rsidR="00DD234E" w:rsidRPr="0009603B" w:rsidRDefault="00DD234E">
          <w:pPr>
            <w:pStyle w:val="TOC2"/>
            <w:rPr>
              <w:rFonts w:asciiTheme="minorHAnsi" w:eastAsiaTheme="minorEastAsia" w:hAnsiTheme="minorHAnsi" w:cstheme="minorBidi"/>
              <w:b/>
              <w:noProof/>
            </w:rPr>
          </w:pPr>
          <w:hyperlink w:anchor="_Toc64228887" w:history="1">
            <w:r w:rsidRPr="0009603B">
              <w:rPr>
                <w:rStyle w:val="Hyperlink"/>
                <w:rFonts w:ascii="Times New Roman" w:hAnsi="Times New Roman" w:cs="Times New Roman"/>
                <w:b/>
                <w:noProof/>
                <w:color w:val="auto"/>
              </w:rPr>
              <w:t>Appendix G: ADEC Water Quality Standards</w:t>
            </w:r>
            <w:r w:rsidRPr="0009603B">
              <w:rPr>
                <w:b/>
                <w:noProof/>
                <w:webHidden/>
              </w:rPr>
              <w:tab/>
            </w:r>
            <w:r w:rsidRPr="0009603B">
              <w:rPr>
                <w:b/>
                <w:noProof/>
                <w:webHidden/>
              </w:rPr>
              <w:fldChar w:fldCharType="begin"/>
            </w:r>
            <w:r w:rsidRPr="0009603B">
              <w:rPr>
                <w:b/>
                <w:noProof/>
                <w:webHidden/>
              </w:rPr>
              <w:instrText xml:space="preserve"> PAGEREF _Toc64228887 \h </w:instrText>
            </w:r>
            <w:r w:rsidRPr="0009603B">
              <w:rPr>
                <w:b/>
                <w:noProof/>
                <w:webHidden/>
              </w:rPr>
            </w:r>
            <w:r w:rsidRPr="0009603B">
              <w:rPr>
                <w:b/>
                <w:noProof/>
                <w:webHidden/>
              </w:rPr>
              <w:fldChar w:fldCharType="separate"/>
            </w:r>
            <w:r w:rsidRPr="0009603B">
              <w:rPr>
                <w:b/>
                <w:noProof/>
                <w:webHidden/>
              </w:rPr>
              <w:t>47</w:t>
            </w:r>
            <w:r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6" w:name="_Toc64228856"/>
      <w:r w:rsidRPr="00BE57F3">
        <w:rPr>
          <w:rFonts w:ascii="Times New Roman" w:hAnsi="Times New Roman" w:cs="Times New Roman"/>
          <w:b/>
          <w:color w:val="2E74B5" w:themeColor="accent1" w:themeShade="BF"/>
        </w:rPr>
        <w:lastRenderedPageBreak/>
        <w:t>List of Tables</w:t>
      </w:r>
      <w:bookmarkEnd w:id="6"/>
    </w:p>
    <w:p w14:paraId="45C7AA80" w14:textId="4776E4BF" w:rsidR="00A2010D"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4229317" w:history="1">
        <w:r w:rsidR="00890BF4">
          <w:rPr>
            <w:rStyle w:val="Hyperlink"/>
            <w:rFonts w:ascii="Times New Roman" w:hAnsi="Times New Roman" w:cs="Times New Roman"/>
            <w:noProof/>
          </w:rPr>
          <w:t>Table 1 -</w:t>
        </w:r>
        <w:r w:rsidR="00A2010D" w:rsidRPr="00847D03">
          <w:rPr>
            <w:rStyle w:val="Hyperlink"/>
            <w:rFonts w:ascii="Times New Roman" w:hAnsi="Times New Roman" w:cs="Times New Roman"/>
            <w:noProof/>
          </w:rPr>
          <w:t xml:space="preserve"> 2019-2020 Kenai beach bacteria monitoring</w:t>
        </w:r>
        <w:r w:rsidR="00A2010D">
          <w:rPr>
            <w:rStyle w:val="Hyperlink"/>
            <w:rFonts w:ascii="Times New Roman" w:hAnsi="Times New Roman" w:cs="Times New Roman"/>
            <w:noProof/>
          </w:rPr>
          <w:t xml:space="preserve"> sites</w:t>
        </w:r>
        <w:r w:rsidR="00A2010D" w:rsidRPr="00847D03">
          <w:rPr>
            <w:rStyle w:val="Hyperlink"/>
            <w:rFonts w:ascii="Times New Roman" w:hAnsi="Times New Roman" w:cs="Times New Roman"/>
            <w:noProof/>
          </w:rPr>
          <w:t>.</w:t>
        </w:r>
        <w:r w:rsidR="00A2010D">
          <w:rPr>
            <w:noProof/>
            <w:webHidden/>
          </w:rPr>
          <w:tab/>
        </w:r>
        <w:r w:rsidR="00A2010D">
          <w:rPr>
            <w:noProof/>
            <w:webHidden/>
          </w:rPr>
          <w:fldChar w:fldCharType="begin"/>
        </w:r>
        <w:r w:rsidR="00A2010D">
          <w:rPr>
            <w:noProof/>
            <w:webHidden/>
          </w:rPr>
          <w:instrText xml:space="preserve"> PAGEREF _Toc64229317 \h </w:instrText>
        </w:r>
        <w:r w:rsidR="00A2010D">
          <w:rPr>
            <w:noProof/>
            <w:webHidden/>
          </w:rPr>
        </w:r>
        <w:r w:rsidR="00A2010D">
          <w:rPr>
            <w:noProof/>
            <w:webHidden/>
          </w:rPr>
          <w:fldChar w:fldCharType="separate"/>
        </w:r>
        <w:r w:rsidR="00292B62">
          <w:rPr>
            <w:noProof/>
            <w:webHidden/>
          </w:rPr>
          <w:t>5</w:t>
        </w:r>
        <w:r w:rsidR="00A2010D">
          <w:rPr>
            <w:noProof/>
            <w:webHidden/>
          </w:rPr>
          <w:fldChar w:fldCharType="end"/>
        </w:r>
      </w:hyperlink>
    </w:p>
    <w:p w14:paraId="17E4C3C0" w14:textId="1E8A6A1A" w:rsidR="00A2010D" w:rsidRDefault="00A2010D">
      <w:pPr>
        <w:pStyle w:val="TableofFigures"/>
        <w:tabs>
          <w:tab w:val="right" w:leader="dot" w:pos="9350"/>
        </w:tabs>
        <w:rPr>
          <w:rFonts w:asciiTheme="minorHAnsi" w:eastAsiaTheme="minorEastAsia" w:hAnsiTheme="minorHAnsi" w:cstheme="minorBidi"/>
          <w:noProof/>
        </w:rPr>
      </w:pPr>
      <w:hyperlink w:anchor="_Toc64229318" w:history="1">
        <w:r w:rsidRPr="00847D03">
          <w:rPr>
            <w:rStyle w:val="Hyperlink"/>
            <w:rFonts w:ascii="Times New Roman" w:hAnsi="Times New Roman" w:cs="Times New Roman"/>
            <w:noProof/>
          </w:rPr>
          <w:t>Table 2 - Summary statistics by site and b</w:t>
        </w:r>
        <w:r>
          <w:rPr>
            <w:rStyle w:val="Hyperlink"/>
            <w:rFonts w:ascii="Times New Roman" w:hAnsi="Times New Roman" w:cs="Times New Roman"/>
            <w:noProof/>
          </w:rPr>
          <w:t>acteria species</w:t>
        </w:r>
        <w:r w:rsidRPr="00847D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_Toc64229318 \h </w:instrText>
        </w:r>
        <w:r>
          <w:rPr>
            <w:noProof/>
            <w:webHidden/>
          </w:rPr>
        </w:r>
        <w:r>
          <w:rPr>
            <w:noProof/>
            <w:webHidden/>
          </w:rPr>
          <w:fldChar w:fldCharType="separate"/>
        </w:r>
        <w:r w:rsidR="00292B62">
          <w:rPr>
            <w:noProof/>
            <w:webHidden/>
          </w:rPr>
          <w:t>12</w:t>
        </w:r>
        <w:r>
          <w:rPr>
            <w:noProof/>
            <w:webHidden/>
          </w:rPr>
          <w:fldChar w:fldCharType="end"/>
        </w:r>
      </w:hyperlink>
    </w:p>
    <w:p w14:paraId="3E3648A9" w14:textId="2735473A" w:rsidR="00A2010D" w:rsidRDefault="00A2010D">
      <w:pPr>
        <w:pStyle w:val="TableofFigures"/>
        <w:tabs>
          <w:tab w:val="right" w:leader="dot" w:pos="9350"/>
        </w:tabs>
        <w:rPr>
          <w:rFonts w:asciiTheme="minorHAnsi" w:eastAsiaTheme="minorEastAsia" w:hAnsiTheme="minorHAnsi" w:cstheme="minorBidi"/>
          <w:noProof/>
        </w:rPr>
      </w:pPr>
      <w:hyperlink w:anchor="_Toc64229319" w:history="1">
        <w:r w:rsidRPr="00847D03">
          <w:rPr>
            <w:rStyle w:val="Hyperlink"/>
            <w:rFonts w:ascii="Times New Roman" w:hAnsi="Times New Roman" w:cs="Times New Roman"/>
            <w:noProof/>
          </w:rPr>
          <w:t>Table 3 - Mean percent difference between replicate sample values, all 2020 replicate samples.</w:t>
        </w:r>
        <w:r>
          <w:rPr>
            <w:noProof/>
            <w:webHidden/>
          </w:rPr>
          <w:tab/>
        </w:r>
        <w:r>
          <w:rPr>
            <w:noProof/>
            <w:webHidden/>
          </w:rPr>
          <w:fldChar w:fldCharType="begin"/>
        </w:r>
        <w:r>
          <w:rPr>
            <w:noProof/>
            <w:webHidden/>
          </w:rPr>
          <w:instrText xml:space="preserve"> PAGEREF _Toc64229319 \h </w:instrText>
        </w:r>
        <w:r>
          <w:rPr>
            <w:noProof/>
            <w:webHidden/>
          </w:rPr>
        </w:r>
        <w:r>
          <w:rPr>
            <w:noProof/>
            <w:webHidden/>
          </w:rPr>
          <w:fldChar w:fldCharType="separate"/>
        </w:r>
        <w:r w:rsidR="00292B62">
          <w:rPr>
            <w:noProof/>
            <w:webHidden/>
          </w:rPr>
          <w:t>12</w:t>
        </w:r>
        <w:r>
          <w:rPr>
            <w:noProof/>
            <w:webHidden/>
          </w:rPr>
          <w:fldChar w:fldCharType="end"/>
        </w:r>
      </w:hyperlink>
    </w:p>
    <w:p w14:paraId="438E3FCE" w14:textId="3AB90916" w:rsidR="00A2010D" w:rsidRDefault="00A2010D">
      <w:pPr>
        <w:pStyle w:val="TableofFigures"/>
        <w:tabs>
          <w:tab w:val="right" w:leader="dot" w:pos="9350"/>
        </w:tabs>
        <w:rPr>
          <w:rFonts w:asciiTheme="minorHAnsi" w:eastAsiaTheme="minorEastAsia" w:hAnsiTheme="minorHAnsi" w:cstheme="minorBidi"/>
          <w:noProof/>
        </w:rPr>
      </w:pPr>
      <w:hyperlink w:anchor="_Toc64229320" w:history="1">
        <w:r w:rsidRPr="00847D03">
          <w:rPr>
            <w:rStyle w:val="Hyperlink"/>
            <w:rFonts w:ascii="Times New Roman" w:hAnsi="Times New Roman" w:cs="Times New Roman"/>
            <w:noProof/>
          </w:rPr>
          <w:t>Table 4 - Overall seasonal criteria exceedances for fec</w:t>
        </w:r>
        <w:r>
          <w:rPr>
            <w:rStyle w:val="Hyperlink"/>
            <w:rFonts w:ascii="Times New Roman" w:hAnsi="Times New Roman" w:cs="Times New Roman"/>
            <w:noProof/>
          </w:rPr>
          <w:t>al coliform and enterococci</w:t>
        </w:r>
        <w:r w:rsidRPr="00847D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_Toc64229320 \h </w:instrText>
        </w:r>
        <w:r>
          <w:rPr>
            <w:noProof/>
            <w:webHidden/>
          </w:rPr>
        </w:r>
        <w:r>
          <w:rPr>
            <w:noProof/>
            <w:webHidden/>
          </w:rPr>
          <w:fldChar w:fldCharType="separate"/>
        </w:r>
        <w:r w:rsidR="00292B62">
          <w:rPr>
            <w:noProof/>
            <w:webHidden/>
          </w:rPr>
          <w:t>14</w:t>
        </w:r>
        <w:r>
          <w:rPr>
            <w:noProof/>
            <w:webHidden/>
          </w:rPr>
          <w:fldChar w:fldCharType="end"/>
        </w:r>
      </w:hyperlink>
    </w:p>
    <w:p w14:paraId="43329575" w14:textId="42196EB3" w:rsidR="00A2010D" w:rsidRDefault="00A2010D">
      <w:pPr>
        <w:pStyle w:val="TableofFigures"/>
        <w:tabs>
          <w:tab w:val="right" w:leader="dot" w:pos="9350"/>
        </w:tabs>
        <w:rPr>
          <w:rFonts w:asciiTheme="minorHAnsi" w:eastAsiaTheme="minorEastAsia" w:hAnsiTheme="minorHAnsi" w:cstheme="minorBidi"/>
          <w:noProof/>
        </w:rPr>
      </w:pPr>
      <w:hyperlink w:anchor="_Toc64229321" w:history="1">
        <w:r w:rsidRPr="00847D03">
          <w:rPr>
            <w:rStyle w:val="Hyperlink"/>
            <w:rFonts w:ascii="Times New Roman" w:hAnsi="Times New Roman" w:cs="Times New Roman"/>
            <w:noProof/>
          </w:rPr>
          <w:t xml:space="preserve">Table 5 – Percent of </w:t>
        </w:r>
        <w:r>
          <w:rPr>
            <w:rStyle w:val="Hyperlink"/>
            <w:rFonts w:ascii="Times New Roman" w:hAnsi="Times New Roman" w:cs="Times New Roman"/>
            <w:noProof/>
          </w:rPr>
          <w:t>fecal coliform samples exceeding seasonal criteria</w:t>
        </w:r>
        <w:r w:rsidRPr="00847D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_Toc64229321 \h </w:instrText>
        </w:r>
        <w:r>
          <w:rPr>
            <w:noProof/>
            <w:webHidden/>
          </w:rPr>
        </w:r>
        <w:r>
          <w:rPr>
            <w:noProof/>
            <w:webHidden/>
          </w:rPr>
          <w:fldChar w:fldCharType="separate"/>
        </w:r>
        <w:r w:rsidR="00292B62">
          <w:rPr>
            <w:noProof/>
            <w:webHidden/>
          </w:rPr>
          <w:t>16</w:t>
        </w:r>
        <w:r>
          <w:rPr>
            <w:noProof/>
            <w:webHidden/>
          </w:rPr>
          <w:fldChar w:fldCharType="end"/>
        </w:r>
      </w:hyperlink>
    </w:p>
    <w:p w14:paraId="069C7842" w14:textId="1A38D13A" w:rsidR="00A2010D" w:rsidRDefault="00A2010D">
      <w:pPr>
        <w:pStyle w:val="TableofFigures"/>
        <w:tabs>
          <w:tab w:val="right" w:leader="dot" w:pos="9350"/>
        </w:tabs>
        <w:rPr>
          <w:rFonts w:asciiTheme="minorHAnsi" w:eastAsiaTheme="minorEastAsia" w:hAnsiTheme="minorHAnsi" w:cstheme="minorBidi"/>
          <w:noProof/>
        </w:rPr>
      </w:pPr>
      <w:hyperlink w:anchor="_Toc64229322" w:history="1">
        <w:r w:rsidRPr="00847D03">
          <w:rPr>
            <w:rStyle w:val="Hyperlink"/>
            <w:rFonts w:ascii="Times New Roman" w:hAnsi="Times New Roman" w:cs="Times New Roman"/>
            <w:noProof/>
          </w:rPr>
          <w:t>Table 6 – Seasonal geomet</w:t>
        </w:r>
        <w:r w:rsidR="009E206F">
          <w:rPr>
            <w:rStyle w:val="Hyperlink"/>
            <w:rFonts w:ascii="Times New Roman" w:hAnsi="Times New Roman" w:cs="Times New Roman"/>
            <w:noProof/>
          </w:rPr>
          <w:t>ric mean values</w:t>
        </w:r>
        <w:r w:rsidRPr="00847D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_Toc64229322 \h </w:instrText>
        </w:r>
        <w:r>
          <w:rPr>
            <w:noProof/>
            <w:webHidden/>
          </w:rPr>
        </w:r>
        <w:r>
          <w:rPr>
            <w:noProof/>
            <w:webHidden/>
          </w:rPr>
          <w:fldChar w:fldCharType="separate"/>
        </w:r>
        <w:r w:rsidR="00292B62">
          <w:rPr>
            <w:noProof/>
            <w:webHidden/>
          </w:rPr>
          <w:t>17</w:t>
        </w:r>
        <w:r>
          <w:rPr>
            <w:noProof/>
            <w:webHidden/>
          </w:rPr>
          <w:fldChar w:fldCharType="end"/>
        </w:r>
      </w:hyperlink>
    </w:p>
    <w:p w14:paraId="3BBE2BC8" w14:textId="1AE9A885" w:rsidR="00A2010D" w:rsidRDefault="00A2010D">
      <w:pPr>
        <w:pStyle w:val="TableofFigures"/>
        <w:tabs>
          <w:tab w:val="right" w:leader="dot" w:pos="9350"/>
        </w:tabs>
        <w:rPr>
          <w:rFonts w:asciiTheme="minorHAnsi" w:eastAsiaTheme="minorEastAsia" w:hAnsiTheme="minorHAnsi" w:cstheme="minorBidi"/>
          <w:noProof/>
        </w:rPr>
      </w:pPr>
      <w:hyperlink w:anchor="_Toc64229323" w:history="1">
        <w:r w:rsidRPr="00847D03">
          <w:rPr>
            <w:rStyle w:val="Hyperlink"/>
            <w:rFonts w:ascii="Times New Roman" w:hAnsi="Times New Roman" w:cs="Times New Roman"/>
            <w:noProof/>
          </w:rPr>
          <w:t>Table 7 - Percent of e</w:t>
        </w:r>
        <w:r w:rsidR="009E206F">
          <w:rPr>
            <w:rStyle w:val="Hyperlink"/>
            <w:rFonts w:ascii="Times New Roman" w:hAnsi="Times New Roman" w:cs="Times New Roman"/>
            <w:noProof/>
          </w:rPr>
          <w:t>nterococci samples exceeding seasonal criteria</w:t>
        </w:r>
        <w:r w:rsidRPr="00847D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_Toc64229323 \h </w:instrText>
        </w:r>
        <w:r>
          <w:rPr>
            <w:noProof/>
            <w:webHidden/>
          </w:rPr>
        </w:r>
        <w:r>
          <w:rPr>
            <w:noProof/>
            <w:webHidden/>
          </w:rPr>
          <w:fldChar w:fldCharType="separate"/>
        </w:r>
        <w:r w:rsidR="00292B62">
          <w:rPr>
            <w:noProof/>
            <w:webHidden/>
          </w:rPr>
          <w:t>19</w:t>
        </w:r>
        <w:r>
          <w:rPr>
            <w:noProof/>
            <w:webHidden/>
          </w:rPr>
          <w:fldChar w:fldCharType="end"/>
        </w:r>
      </w:hyperlink>
    </w:p>
    <w:p w14:paraId="09A26D27" w14:textId="49FDF02F" w:rsidR="00A2010D" w:rsidRDefault="00A2010D">
      <w:pPr>
        <w:pStyle w:val="TableofFigures"/>
        <w:tabs>
          <w:tab w:val="right" w:leader="dot" w:pos="9350"/>
        </w:tabs>
        <w:rPr>
          <w:rFonts w:asciiTheme="minorHAnsi" w:eastAsiaTheme="minorEastAsia" w:hAnsiTheme="minorHAnsi" w:cstheme="minorBidi"/>
          <w:noProof/>
        </w:rPr>
      </w:pPr>
      <w:hyperlink w:anchor="_Toc64229324" w:history="1">
        <w:r w:rsidR="00D36CF0">
          <w:rPr>
            <w:rStyle w:val="Hyperlink"/>
            <w:rFonts w:ascii="Times New Roman" w:hAnsi="Times New Roman" w:cs="Times New Roman"/>
            <w:noProof/>
          </w:rPr>
          <w:t>Table 8 -</w:t>
        </w:r>
        <w:r w:rsidRPr="00847D03">
          <w:rPr>
            <w:rStyle w:val="Hyperlink"/>
            <w:rFonts w:ascii="Times New Roman" w:hAnsi="Times New Roman" w:cs="Times New Roman"/>
            <w:noProof/>
          </w:rPr>
          <w:t xml:space="preserve"> Microbial source tracing data </w:t>
        </w:r>
        <w:r w:rsidR="009E206F">
          <w:rPr>
            <w:rStyle w:val="Hyperlink"/>
            <w:rFonts w:ascii="Times New Roman" w:hAnsi="Times New Roman" w:cs="Times New Roman"/>
            <w:noProof/>
          </w:rPr>
          <w:t>2019 – 2020</w:t>
        </w:r>
        <w:r>
          <w:rPr>
            <w:noProof/>
            <w:webHidden/>
          </w:rPr>
          <w:tab/>
        </w:r>
        <w:r>
          <w:rPr>
            <w:noProof/>
            <w:webHidden/>
          </w:rPr>
          <w:fldChar w:fldCharType="begin"/>
        </w:r>
        <w:r>
          <w:rPr>
            <w:noProof/>
            <w:webHidden/>
          </w:rPr>
          <w:instrText xml:space="preserve"> PAGEREF _Toc64229324 \h </w:instrText>
        </w:r>
        <w:r>
          <w:rPr>
            <w:noProof/>
            <w:webHidden/>
          </w:rPr>
        </w:r>
        <w:r>
          <w:rPr>
            <w:noProof/>
            <w:webHidden/>
          </w:rPr>
          <w:fldChar w:fldCharType="separate"/>
        </w:r>
        <w:r w:rsidR="00292B62">
          <w:rPr>
            <w:noProof/>
            <w:webHidden/>
          </w:rPr>
          <w:t>47</w:t>
        </w:r>
        <w:r>
          <w:rPr>
            <w:noProof/>
            <w:webHidden/>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7" w:name="_Toc64228857"/>
      <w:r w:rsidR="00A918E9" w:rsidRPr="00BE57F3">
        <w:rPr>
          <w:rFonts w:ascii="Times New Roman" w:hAnsi="Times New Roman" w:cs="Times New Roman"/>
          <w:b/>
          <w:color w:val="2E74B5" w:themeColor="accent1" w:themeShade="BF"/>
        </w:rPr>
        <w:t>List of Figures</w:t>
      </w:r>
      <w:bookmarkEnd w:id="7"/>
    </w:p>
    <w:p w14:paraId="2BCA3A17" w14:textId="5DE170EF" w:rsidR="003B18E9"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3B18E9" w:rsidRPr="00C674A9">
          <w:rPr>
            <w:rStyle w:val="Hyperlink"/>
            <w:rFonts w:ascii="Times New Roman" w:hAnsi="Times New Roman" w:cs="Times New Roman"/>
            <w:noProof/>
          </w:rPr>
          <w:t>Figure 1. Kenai River and Kenai Beach dipnet personal use</w:t>
        </w:r>
        <w:r w:rsidR="003B18E9">
          <w:rPr>
            <w:rStyle w:val="Hyperlink"/>
            <w:rFonts w:ascii="Times New Roman" w:hAnsi="Times New Roman" w:cs="Times New Roman"/>
            <w:noProof/>
          </w:rPr>
          <w:t xml:space="preserve"> areas</w:t>
        </w:r>
        <w:r w:rsidR="003B18E9">
          <w:rPr>
            <w:noProof/>
            <w:webHidden/>
          </w:rPr>
          <w:tab/>
        </w:r>
        <w:r w:rsidR="003B18E9">
          <w:rPr>
            <w:noProof/>
            <w:webHidden/>
          </w:rPr>
          <w:fldChar w:fldCharType="begin"/>
        </w:r>
        <w:r w:rsidR="003B18E9">
          <w:rPr>
            <w:noProof/>
            <w:webHidden/>
          </w:rPr>
          <w:instrText xml:space="preserve"> PAGEREF _Toc64229495 \h </w:instrText>
        </w:r>
        <w:r w:rsidR="003B18E9">
          <w:rPr>
            <w:noProof/>
            <w:webHidden/>
          </w:rPr>
        </w:r>
        <w:r w:rsidR="003B18E9">
          <w:rPr>
            <w:noProof/>
            <w:webHidden/>
          </w:rPr>
          <w:fldChar w:fldCharType="separate"/>
        </w:r>
        <w:r w:rsidR="00292B62">
          <w:rPr>
            <w:noProof/>
            <w:webHidden/>
          </w:rPr>
          <w:t>3</w:t>
        </w:r>
        <w:r w:rsidR="003B18E9">
          <w:rPr>
            <w:noProof/>
            <w:webHidden/>
          </w:rPr>
          <w:fldChar w:fldCharType="end"/>
        </w:r>
      </w:hyperlink>
    </w:p>
    <w:p w14:paraId="08234AF1" w14:textId="6FA924E9" w:rsidR="003B18E9" w:rsidRDefault="003B18E9">
      <w:pPr>
        <w:pStyle w:val="TableofFigures"/>
        <w:tabs>
          <w:tab w:val="right" w:leader="dot" w:pos="9350"/>
        </w:tabs>
        <w:rPr>
          <w:rFonts w:asciiTheme="minorHAnsi" w:eastAsiaTheme="minorEastAsia" w:hAnsiTheme="minorHAnsi" w:cstheme="minorBidi"/>
          <w:noProof/>
        </w:rPr>
      </w:pPr>
      <w:hyperlink w:anchor="_Toc64229496" w:history="1">
        <w:r>
          <w:rPr>
            <w:rStyle w:val="Hyperlink"/>
            <w:rFonts w:ascii="Times New Roman" w:hAnsi="Times New Roman" w:cs="Times New Roman"/>
            <w:noProof/>
          </w:rPr>
          <w:t xml:space="preserve">Figure 2. </w:t>
        </w:r>
        <w:r w:rsidRPr="00C674A9">
          <w:rPr>
            <w:rStyle w:val="Hyperlink"/>
            <w:rFonts w:ascii="Times New Roman" w:hAnsi="Times New Roman" w:cs="Times New Roman"/>
            <w:noProof/>
          </w:rPr>
          <w:t xml:space="preserve">Kenai River beach sampling sites and general gull </w:t>
        </w:r>
        <w:r>
          <w:rPr>
            <w:rStyle w:val="Hyperlink"/>
            <w:rFonts w:ascii="Times New Roman" w:hAnsi="Times New Roman" w:cs="Times New Roman"/>
            <w:noProof/>
          </w:rPr>
          <w:t>rookery area</w:t>
        </w:r>
        <w:r w:rsidRPr="00C674A9">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_Toc64229496 \h </w:instrText>
        </w:r>
        <w:r>
          <w:rPr>
            <w:noProof/>
            <w:webHidden/>
          </w:rPr>
        </w:r>
        <w:r>
          <w:rPr>
            <w:noProof/>
            <w:webHidden/>
          </w:rPr>
          <w:fldChar w:fldCharType="separate"/>
        </w:r>
        <w:r w:rsidR="00292B62">
          <w:rPr>
            <w:noProof/>
            <w:webHidden/>
          </w:rPr>
          <w:t>6</w:t>
        </w:r>
        <w:r>
          <w:rPr>
            <w:noProof/>
            <w:webHidden/>
          </w:rPr>
          <w:fldChar w:fldCharType="end"/>
        </w:r>
      </w:hyperlink>
    </w:p>
    <w:p w14:paraId="4CFEB712" w14:textId="7FF4B9AD" w:rsidR="003B18E9" w:rsidRDefault="003B18E9">
      <w:pPr>
        <w:pStyle w:val="TableofFigures"/>
        <w:tabs>
          <w:tab w:val="right" w:leader="dot" w:pos="9350"/>
        </w:tabs>
        <w:rPr>
          <w:rFonts w:asciiTheme="minorHAnsi" w:eastAsiaTheme="minorEastAsia" w:hAnsiTheme="minorHAnsi" w:cstheme="minorBidi"/>
          <w:noProof/>
        </w:rPr>
      </w:pPr>
      <w:hyperlink w:anchor="_Toc64229497" w:history="1">
        <w:r w:rsidRPr="00C674A9">
          <w:rPr>
            <w:rStyle w:val="Hyperlink"/>
            <w:rFonts w:ascii="Times New Roman" w:hAnsi="Times New Roman" w:cs="Times New Roman"/>
            <w:noProof/>
          </w:rPr>
          <w:t>Figure 3 – Bacteria sample concentration values from 2019 and 2020.</w:t>
        </w:r>
        <w:r>
          <w:rPr>
            <w:noProof/>
            <w:webHidden/>
          </w:rPr>
          <w:tab/>
        </w:r>
        <w:r>
          <w:rPr>
            <w:noProof/>
            <w:webHidden/>
          </w:rPr>
          <w:fldChar w:fldCharType="begin"/>
        </w:r>
        <w:r>
          <w:rPr>
            <w:noProof/>
            <w:webHidden/>
          </w:rPr>
          <w:instrText xml:space="preserve"> PAGEREF _Toc64229497 \h </w:instrText>
        </w:r>
        <w:r>
          <w:rPr>
            <w:noProof/>
            <w:webHidden/>
          </w:rPr>
        </w:r>
        <w:r>
          <w:rPr>
            <w:noProof/>
            <w:webHidden/>
          </w:rPr>
          <w:fldChar w:fldCharType="separate"/>
        </w:r>
        <w:r w:rsidR="00292B62">
          <w:rPr>
            <w:noProof/>
            <w:webHidden/>
          </w:rPr>
          <w:t>11</w:t>
        </w:r>
        <w:r>
          <w:rPr>
            <w:noProof/>
            <w:webHidden/>
          </w:rPr>
          <w:fldChar w:fldCharType="end"/>
        </w:r>
      </w:hyperlink>
    </w:p>
    <w:p w14:paraId="62C21E3B" w14:textId="696BC66E" w:rsidR="003B18E9" w:rsidRDefault="003B18E9">
      <w:pPr>
        <w:pStyle w:val="TableofFigures"/>
        <w:tabs>
          <w:tab w:val="right" w:leader="dot" w:pos="9350"/>
        </w:tabs>
        <w:rPr>
          <w:rFonts w:asciiTheme="minorHAnsi" w:eastAsiaTheme="minorEastAsia" w:hAnsiTheme="minorHAnsi" w:cstheme="minorBidi"/>
          <w:noProof/>
        </w:rPr>
      </w:pPr>
      <w:hyperlink w:anchor="_Toc64229498" w:history="1">
        <w:r w:rsidRPr="00C674A9">
          <w:rPr>
            <w:rStyle w:val="Hyperlink"/>
            <w:rFonts w:ascii="Times New Roman" w:hAnsi="Times New Roman" w:cs="Times New Roman"/>
            <w:noProof/>
          </w:rPr>
          <w:t>Figure 4 – Timing of fecal coliform and enteroco</w:t>
        </w:r>
        <w:r w:rsidR="00330D8D">
          <w:rPr>
            <w:rStyle w:val="Hyperlink"/>
            <w:rFonts w:ascii="Times New Roman" w:hAnsi="Times New Roman" w:cs="Times New Roman"/>
            <w:noProof/>
          </w:rPr>
          <w:t>cci sample exceedances</w:t>
        </w:r>
        <w:r w:rsidRPr="00C674A9">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_Toc64229498 \h </w:instrText>
        </w:r>
        <w:r>
          <w:rPr>
            <w:noProof/>
            <w:webHidden/>
          </w:rPr>
        </w:r>
        <w:r>
          <w:rPr>
            <w:noProof/>
            <w:webHidden/>
          </w:rPr>
          <w:fldChar w:fldCharType="separate"/>
        </w:r>
        <w:r w:rsidR="00292B62">
          <w:rPr>
            <w:noProof/>
            <w:webHidden/>
          </w:rPr>
          <w:t>13</w:t>
        </w:r>
        <w:r>
          <w:rPr>
            <w:noProof/>
            <w:webHidden/>
          </w:rPr>
          <w:fldChar w:fldCharType="end"/>
        </w:r>
      </w:hyperlink>
    </w:p>
    <w:p w14:paraId="4C0E9E77" w14:textId="6570C544" w:rsidR="003B18E9" w:rsidRDefault="003B18E9">
      <w:pPr>
        <w:pStyle w:val="TableofFigures"/>
        <w:tabs>
          <w:tab w:val="right" w:leader="dot" w:pos="9350"/>
        </w:tabs>
        <w:rPr>
          <w:rFonts w:asciiTheme="minorHAnsi" w:eastAsiaTheme="minorEastAsia" w:hAnsiTheme="minorHAnsi" w:cstheme="minorBidi"/>
          <w:noProof/>
        </w:rPr>
      </w:pPr>
      <w:hyperlink w:anchor="_Toc64229499" w:history="1">
        <w:r w:rsidRPr="00C674A9">
          <w:rPr>
            <w:rStyle w:val="Hyperlink"/>
            <w:rFonts w:ascii="Times New Roman" w:hAnsi="Times New Roman" w:cs="Times New Roman"/>
            <w:noProof/>
          </w:rPr>
          <w:t xml:space="preserve">Figure 5 – Fecal coliform </w:t>
        </w:r>
        <w:r w:rsidR="00330D8D">
          <w:rPr>
            <w:rStyle w:val="Hyperlink"/>
            <w:rFonts w:ascii="Times New Roman" w:hAnsi="Times New Roman" w:cs="Times New Roman"/>
            <w:noProof/>
          </w:rPr>
          <w:t>sample valuesby site</w:t>
        </w:r>
        <w:r>
          <w:rPr>
            <w:noProof/>
            <w:webHidden/>
          </w:rPr>
          <w:tab/>
        </w:r>
        <w:r>
          <w:rPr>
            <w:noProof/>
            <w:webHidden/>
          </w:rPr>
          <w:fldChar w:fldCharType="begin"/>
        </w:r>
        <w:r>
          <w:rPr>
            <w:noProof/>
            <w:webHidden/>
          </w:rPr>
          <w:instrText xml:space="preserve"> PAGEREF _Toc64229499 \h </w:instrText>
        </w:r>
        <w:r>
          <w:rPr>
            <w:noProof/>
            <w:webHidden/>
          </w:rPr>
        </w:r>
        <w:r>
          <w:rPr>
            <w:noProof/>
            <w:webHidden/>
          </w:rPr>
          <w:fldChar w:fldCharType="separate"/>
        </w:r>
        <w:r w:rsidR="00292B62">
          <w:rPr>
            <w:noProof/>
            <w:webHidden/>
          </w:rPr>
          <w:t>15</w:t>
        </w:r>
        <w:r>
          <w:rPr>
            <w:noProof/>
            <w:webHidden/>
          </w:rPr>
          <w:fldChar w:fldCharType="end"/>
        </w:r>
      </w:hyperlink>
    </w:p>
    <w:p w14:paraId="67E21DAF" w14:textId="416AC47C" w:rsidR="003B18E9" w:rsidRDefault="003B18E9">
      <w:pPr>
        <w:pStyle w:val="TableofFigures"/>
        <w:tabs>
          <w:tab w:val="right" w:leader="dot" w:pos="9350"/>
        </w:tabs>
        <w:rPr>
          <w:rFonts w:asciiTheme="minorHAnsi" w:eastAsiaTheme="minorEastAsia" w:hAnsiTheme="minorHAnsi" w:cstheme="minorBidi"/>
          <w:noProof/>
        </w:rPr>
      </w:pPr>
      <w:hyperlink w:anchor="_Toc64229500" w:history="1">
        <w:r w:rsidRPr="00C674A9">
          <w:rPr>
            <w:rStyle w:val="Hyperlink"/>
            <w:rFonts w:ascii="Times New Roman" w:hAnsi="Times New Roman" w:cs="Times New Roman"/>
            <w:noProof/>
          </w:rPr>
          <w:t>Figur</w:t>
        </w:r>
        <w:r w:rsidR="00330D8D">
          <w:rPr>
            <w:rStyle w:val="Hyperlink"/>
            <w:rFonts w:ascii="Times New Roman" w:hAnsi="Times New Roman" w:cs="Times New Roman"/>
            <w:noProof/>
          </w:rPr>
          <w:t>e 6 – Thirty day geometric mean fecal coliform values</w:t>
        </w:r>
        <w:r>
          <w:rPr>
            <w:noProof/>
            <w:webHidden/>
          </w:rPr>
          <w:tab/>
        </w:r>
        <w:r>
          <w:rPr>
            <w:noProof/>
            <w:webHidden/>
          </w:rPr>
          <w:fldChar w:fldCharType="begin"/>
        </w:r>
        <w:r>
          <w:rPr>
            <w:noProof/>
            <w:webHidden/>
          </w:rPr>
          <w:instrText xml:space="preserve"> PAGEREF _Toc64229500 \h </w:instrText>
        </w:r>
        <w:r>
          <w:rPr>
            <w:noProof/>
            <w:webHidden/>
          </w:rPr>
        </w:r>
        <w:r>
          <w:rPr>
            <w:noProof/>
            <w:webHidden/>
          </w:rPr>
          <w:fldChar w:fldCharType="separate"/>
        </w:r>
        <w:r w:rsidR="00292B62">
          <w:rPr>
            <w:noProof/>
            <w:webHidden/>
          </w:rPr>
          <w:t>16</w:t>
        </w:r>
        <w:r>
          <w:rPr>
            <w:noProof/>
            <w:webHidden/>
          </w:rPr>
          <w:fldChar w:fldCharType="end"/>
        </w:r>
      </w:hyperlink>
    </w:p>
    <w:p w14:paraId="6899B656" w14:textId="0C36477A" w:rsidR="003B18E9" w:rsidRDefault="003B18E9">
      <w:pPr>
        <w:pStyle w:val="TableofFigures"/>
        <w:tabs>
          <w:tab w:val="right" w:leader="dot" w:pos="9350"/>
        </w:tabs>
        <w:rPr>
          <w:rFonts w:asciiTheme="minorHAnsi" w:eastAsiaTheme="minorEastAsia" w:hAnsiTheme="minorHAnsi" w:cstheme="minorBidi"/>
          <w:noProof/>
        </w:rPr>
      </w:pPr>
      <w:hyperlink w:anchor="_Toc64229501" w:history="1">
        <w:r w:rsidRPr="00C674A9">
          <w:rPr>
            <w:rStyle w:val="Hyperlink"/>
            <w:rFonts w:ascii="Times New Roman" w:hAnsi="Times New Roman" w:cs="Times New Roman"/>
            <w:noProof/>
          </w:rPr>
          <w:t>Figure 7 – E</w:t>
        </w:r>
        <w:r w:rsidR="00330D8D">
          <w:rPr>
            <w:rStyle w:val="Hyperlink"/>
            <w:rFonts w:ascii="Times New Roman" w:hAnsi="Times New Roman" w:cs="Times New Roman"/>
            <w:noProof/>
          </w:rPr>
          <w:t>nterococci sample values</w:t>
        </w:r>
        <w:r w:rsidRPr="00C674A9">
          <w:rPr>
            <w:rStyle w:val="Hyperlink"/>
            <w:rFonts w:ascii="Times New Roman" w:hAnsi="Times New Roman" w:cs="Times New Roman"/>
            <w:noProof/>
          </w:rPr>
          <w:t xml:space="preserve"> </w:t>
        </w:r>
        <w:r w:rsidR="00330D8D">
          <w:rPr>
            <w:rStyle w:val="Hyperlink"/>
            <w:rFonts w:ascii="Times New Roman" w:hAnsi="Times New Roman" w:cs="Times New Roman"/>
            <w:noProof/>
          </w:rPr>
          <w:t>by site</w:t>
        </w:r>
        <w:r w:rsidRPr="00C674A9">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_Toc64229501 \h </w:instrText>
        </w:r>
        <w:r>
          <w:rPr>
            <w:noProof/>
            <w:webHidden/>
          </w:rPr>
        </w:r>
        <w:r>
          <w:rPr>
            <w:noProof/>
            <w:webHidden/>
          </w:rPr>
          <w:fldChar w:fldCharType="separate"/>
        </w:r>
        <w:r w:rsidR="00292B62">
          <w:rPr>
            <w:noProof/>
            <w:webHidden/>
          </w:rPr>
          <w:t>18</w:t>
        </w:r>
        <w:r>
          <w:rPr>
            <w:noProof/>
            <w:webHidden/>
          </w:rPr>
          <w:fldChar w:fldCharType="end"/>
        </w:r>
      </w:hyperlink>
    </w:p>
    <w:p w14:paraId="6BF4F36E" w14:textId="2F83BF9F" w:rsidR="003B18E9" w:rsidRDefault="003B18E9">
      <w:pPr>
        <w:pStyle w:val="TableofFigures"/>
        <w:tabs>
          <w:tab w:val="right" w:leader="dot" w:pos="9350"/>
        </w:tabs>
        <w:rPr>
          <w:rFonts w:asciiTheme="minorHAnsi" w:eastAsiaTheme="minorEastAsia" w:hAnsiTheme="minorHAnsi" w:cstheme="minorBidi"/>
          <w:noProof/>
        </w:rPr>
      </w:pPr>
      <w:hyperlink w:anchor="_Toc64229502" w:history="1">
        <w:r w:rsidRPr="00C674A9">
          <w:rPr>
            <w:rStyle w:val="Hyperlink"/>
            <w:rFonts w:ascii="Times New Roman" w:hAnsi="Times New Roman" w:cs="Times New Roman"/>
            <w:noProof/>
          </w:rPr>
          <w:t xml:space="preserve">Figure 8 - Thirty day geometric mean </w:t>
        </w:r>
        <w:r w:rsidR="00D36CF0">
          <w:rPr>
            <w:rStyle w:val="Hyperlink"/>
            <w:rFonts w:ascii="Times New Roman" w:hAnsi="Times New Roman" w:cs="Times New Roman"/>
            <w:noProof/>
          </w:rPr>
          <w:t xml:space="preserve">enterococci </w:t>
        </w:r>
        <w:r w:rsidRPr="00C674A9">
          <w:rPr>
            <w:rStyle w:val="Hyperlink"/>
            <w:rFonts w:ascii="Times New Roman" w:hAnsi="Times New Roman" w:cs="Times New Roman"/>
            <w:noProof/>
          </w:rPr>
          <w:t>values.</w:t>
        </w:r>
        <w:r>
          <w:rPr>
            <w:noProof/>
            <w:webHidden/>
          </w:rPr>
          <w:tab/>
        </w:r>
        <w:r>
          <w:rPr>
            <w:noProof/>
            <w:webHidden/>
          </w:rPr>
          <w:fldChar w:fldCharType="begin"/>
        </w:r>
        <w:r>
          <w:rPr>
            <w:noProof/>
            <w:webHidden/>
          </w:rPr>
          <w:instrText xml:space="preserve"> PAGEREF _Toc64229502 \h </w:instrText>
        </w:r>
        <w:r>
          <w:rPr>
            <w:noProof/>
            <w:webHidden/>
          </w:rPr>
        </w:r>
        <w:r>
          <w:rPr>
            <w:noProof/>
            <w:webHidden/>
          </w:rPr>
          <w:fldChar w:fldCharType="separate"/>
        </w:r>
        <w:r w:rsidR="00292B62">
          <w:rPr>
            <w:noProof/>
            <w:webHidden/>
          </w:rPr>
          <w:t>18</w:t>
        </w:r>
        <w:r>
          <w:rPr>
            <w:noProof/>
            <w:webHidden/>
          </w:rPr>
          <w:fldChar w:fldCharType="end"/>
        </w:r>
      </w:hyperlink>
    </w:p>
    <w:p w14:paraId="2F2BBC45" w14:textId="799EF7E3" w:rsidR="003B18E9" w:rsidRDefault="003B18E9">
      <w:pPr>
        <w:pStyle w:val="TableofFigures"/>
        <w:tabs>
          <w:tab w:val="right" w:leader="dot" w:pos="9350"/>
        </w:tabs>
        <w:rPr>
          <w:rFonts w:asciiTheme="minorHAnsi" w:eastAsiaTheme="minorEastAsia" w:hAnsiTheme="minorHAnsi" w:cstheme="minorBidi"/>
          <w:noProof/>
        </w:rPr>
      </w:pPr>
      <w:hyperlink w:anchor="_Toc64229503" w:history="1">
        <w:r w:rsidR="00D36CF0">
          <w:rPr>
            <w:rStyle w:val="Hyperlink"/>
            <w:rFonts w:ascii="Times New Roman" w:hAnsi="Times New Roman" w:cs="Times New Roman"/>
            <w:noProof/>
          </w:rPr>
          <w:t>Figure 9 - M</w:t>
        </w:r>
        <w:r w:rsidRPr="00C674A9">
          <w:rPr>
            <w:rStyle w:val="Hyperlink"/>
            <w:rFonts w:ascii="Times New Roman" w:hAnsi="Times New Roman" w:cs="Times New Roman"/>
            <w:noProof/>
          </w:rPr>
          <w:t>icrobi</w:t>
        </w:r>
        <w:r w:rsidR="00D36CF0">
          <w:rPr>
            <w:rStyle w:val="Hyperlink"/>
            <w:rFonts w:ascii="Times New Roman" w:hAnsi="Times New Roman" w:cs="Times New Roman"/>
            <w:noProof/>
          </w:rPr>
          <w:t>al source tracing (MST) data by site and species</w:t>
        </w:r>
        <w:r w:rsidRPr="00C674A9">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_Toc64229503 \h </w:instrText>
        </w:r>
        <w:r>
          <w:rPr>
            <w:noProof/>
            <w:webHidden/>
          </w:rPr>
        </w:r>
        <w:r>
          <w:rPr>
            <w:noProof/>
            <w:webHidden/>
          </w:rPr>
          <w:fldChar w:fldCharType="separate"/>
        </w:r>
        <w:r w:rsidR="00292B62">
          <w:rPr>
            <w:noProof/>
            <w:webHidden/>
          </w:rPr>
          <w:t>19</w:t>
        </w:r>
        <w:r>
          <w:rPr>
            <w:noProof/>
            <w:webHidden/>
          </w:rPr>
          <w:fldChar w:fldCharType="end"/>
        </w:r>
      </w:hyperlink>
    </w:p>
    <w:p w14:paraId="3BE27FE7" w14:textId="15DEB8D3" w:rsidR="003B18E9" w:rsidRDefault="003B18E9">
      <w:pPr>
        <w:pStyle w:val="TableofFigures"/>
        <w:tabs>
          <w:tab w:val="right" w:leader="dot" w:pos="9350"/>
        </w:tabs>
        <w:rPr>
          <w:rFonts w:asciiTheme="minorHAnsi" w:eastAsiaTheme="minorEastAsia" w:hAnsiTheme="minorHAnsi" w:cstheme="minorBidi"/>
          <w:noProof/>
        </w:rPr>
      </w:pPr>
      <w:hyperlink w:anchor="_Toc64229504" w:history="1">
        <w:r w:rsidR="001023EF">
          <w:rPr>
            <w:rStyle w:val="Hyperlink"/>
            <w:rFonts w:ascii="Times New Roman" w:hAnsi="Times New Roman" w:cs="Times New Roman"/>
            <w:noProof/>
          </w:rPr>
          <w:t>Figure 10</w:t>
        </w:r>
        <w:r w:rsidR="00252E84">
          <w:rPr>
            <w:rStyle w:val="Hyperlink"/>
            <w:rFonts w:ascii="Times New Roman" w:hAnsi="Times New Roman" w:cs="Times New Roman"/>
            <w:noProof/>
          </w:rPr>
          <w:t xml:space="preserve"> -</w:t>
        </w:r>
        <w:r w:rsidRPr="00C674A9">
          <w:rPr>
            <w:rStyle w:val="Hyperlink"/>
            <w:rFonts w:ascii="Times New Roman" w:hAnsi="Times New Roman" w:cs="Times New Roman"/>
            <w:noProof/>
          </w:rPr>
          <w:t xml:space="preserve"> Growth of the Kenai River personal use fishery</w:t>
        </w:r>
        <w:r>
          <w:rPr>
            <w:noProof/>
            <w:webHidden/>
          </w:rPr>
          <w:tab/>
        </w:r>
        <w:r>
          <w:rPr>
            <w:noProof/>
            <w:webHidden/>
          </w:rPr>
          <w:fldChar w:fldCharType="begin"/>
        </w:r>
        <w:r>
          <w:rPr>
            <w:noProof/>
            <w:webHidden/>
          </w:rPr>
          <w:instrText xml:space="preserve"> PAGEREF _Toc64229504 \h </w:instrText>
        </w:r>
        <w:r>
          <w:rPr>
            <w:noProof/>
            <w:webHidden/>
          </w:rPr>
        </w:r>
        <w:r>
          <w:rPr>
            <w:noProof/>
            <w:webHidden/>
          </w:rPr>
          <w:fldChar w:fldCharType="separate"/>
        </w:r>
        <w:r w:rsidR="00292B62">
          <w:rPr>
            <w:noProof/>
            <w:webHidden/>
          </w:rPr>
          <w:t>21</w:t>
        </w:r>
        <w:r>
          <w:rPr>
            <w:noProof/>
            <w:webHidden/>
          </w:rPr>
          <w:fldChar w:fldCharType="end"/>
        </w:r>
      </w:hyperlink>
    </w:p>
    <w:p w14:paraId="7B519CC7" w14:textId="703EE375" w:rsidR="003B18E9" w:rsidRDefault="003B18E9">
      <w:pPr>
        <w:pStyle w:val="TableofFigures"/>
        <w:tabs>
          <w:tab w:val="right" w:leader="dot" w:pos="9350"/>
        </w:tabs>
        <w:rPr>
          <w:rFonts w:asciiTheme="minorHAnsi" w:eastAsiaTheme="minorEastAsia" w:hAnsiTheme="minorHAnsi" w:cstheme="minorBidi"/>
          <w:noProof/>
        </w:rPr>
      </w:pPr>
      <w:hyperlink w:anchor="_Toc64229505" w:history="1">
        <w:r w:rsidR="001023EF">
          <w:rPr>
            <w:rStyle w:val="Hyperlink"/>
            <w:rFonts w:ascii="Times New Roman" w:hAnsi="Times New Roman" w:cs="Times New Roman"/>
            <w:noProof/>
          </w:rPr>
          <w:t>Figure 11</w:t>
        </w:r>
        <w:r w:rsidR="00252E84">
          <w:rPr>
            <w:rStyle w:val="Hyperlink"/>
            <w:rFonts w:ascii="Times New Roman" w:hAnsi="Times New Roman" w:cs="Times New Roman"/>
            <w:noProof/>
          </w:rPr>
          <w:t xml:space="preserve"> -</w:t>
        </w:r>
        <w:r w:rsidRPr="00C674A9">
          <w:rPr>
            <w:rStyle w:val="Hyperlink"/>
            <w:rFonts w:ascii="Times New Roman" w:hAnsi="Times New Roman" w:cs="Times New Roman"/>
            <w:noProof/>
          </w:rPr>
          <w:t xml:space="preserve"> 2017 – 2020 late run sockeye salmon counts on the Kenai Rive</w:t>
        </w:r>
        <w:r w:rsidR="00252E84">
          <w:rPr>
            <w:rStyle w:val="Hyperlink"/>
            <w:rFonts w:ascii="Times New Roman" w:hAnsi="Times New Roman" w:cs="Times New Roman"/>
            <w:noProof/>
          </w:rPr>
          <w:t>r</w:t>
        </w:r>
        <w:r w:rsidRPr="00C674A9">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_Toc64229505 \h </w:instrText>
        </w:r>
        <w:r>
          <w:rPr>
            <w:noProof/>
            <w:webHidden/>
          </w:rPr>
        </w:r>
        <w:r>
          <w:rPr>
            <w:noProof/>
            <w:webHidden/>
          </w:rPr>
          <w:fldChar w:fldCharType="separate"/>
        </w:r>
        <w:r w:rsidR="00292B62">
          <w:rPr>
            <w:noProof/>
            <w:webHidden/>
          </w:rPr>
          <w:t>22</w:t>
        </w:r>
        <w:r>
          <w:rPr>
            <w:noProof/>
            <w:webHidden/>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8"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9" w:name="_Toc64228858"/>
      <w:r>
        <w:rPr>
          <w:rFonts w:ascii="Times New Roman" w:hAnsi="Times New Roman" w:cs="Times New Roman"/>
          <w:b/>
          <w:color w:val="2E74B5" w:themeColor="accent1" w:themeShade="BF"/>
        </w:rPr>
        <w:t>Acronyms</w:t>
      </w:r>
      <w:bookmarkEnd w:id="9"/>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67582795" w:rsidR="003C4B1C" w:rsidRDefault="003C4B1C" w:rsidP="0063019B">
      <w:r w:rsidRPr="003C4B1C">
        <w:rPr>
          <w:b/>
        </w:rPr>
        <w:t xml:space="preserve">ADF&amp;G </w:t>
      </w:r>
      <w:r>
        <w:t>– Alaska Department of Fish and Game</w:t>
      </w:r>
    </w:p>
    <w:p w14:paraId="3BF36123" w14:textId="130D664D" w:rsidR="000D38B5" w:rsidRDefault="000D38B5" w:rsidP="0063019B">
      <w:r w:rsidRPr="00A420D0">
        <w:rPr>
          <w:b/>
        </w:rPr>
        <w:t>BEACH</w:t>
      </w:r>
      <w:r w:rsidR="00A420D0">
        <w:t xml:space="preserve"> – </w:t>
      </w:r>
      <w:r w:rsidR="00A11807">
        <w:t>Beaches Environmental Assessment and Coastal Health Act</w:t>
      </w:r>
    </w:p>
    <w:p w14:paraId="5215EC07" w14:textId="71A942C8" w:rsidR="00A11807" w:rsidRDefault="00A11807" w:rsidP="0063019B">
      <w:r w:rsidRPr="00A420D0">
        <w:rPr>
          <w:b/>
        </w:rPr>
        <w:t>BEACON</w:t>
      </w:r>
      <w:r>
        <w:t xml:space="preserve"> – Beach Advisory and Closing Online Notification system</w:t>
      </w:r>
    </w:p>
    <w:p w14:paraId="0E384E20" w14:textId="04FF9438" w:rsidR="0063019B" w:rsidRDefault="0063019B" w:rsidP="0063019B">
      <w:r w:rsidRPr="003C4B1C">
        <w:rPr>
          <w:b/>
        </w:rPr>
        <w:t>BMP</w:t>
      </w:r>
      <w:r>
        <w:t xml:space="preserve"> – </w:t>
      </w:r>
      <w:r w:rsidR="003C4B1C">
        <w:t>Best Management Practices</w:t>
      </w:r>
    </w:p>
    <w:p w14:paraId="5BE5CBB5" w14:textId="625A9ADD" w:rsidR="00A11807" w:rsidRDefault="00A11807" w:rsidP="0063019B">
      <w:r w:rsidRPr="00A420D0">
        <w:rPr>
          <w:b/>
        </w:rPr>
        <w:t>CFU</w:t>
      </w:r>
      <w:r>
        <w:t xml:space="preserve"> – Colony Forming Unit</w:t>
      </w:r>
    </w:p>
    <w:p w14:paraId="5066DC34" w14:textId="47816D61" w:rsidR="0063019B" w:rsidRDefault="0063019B" w:rsidP="0063019B">
      <w:proofErr w:type="spellStart"/>
      <w:r w:rsidRPr="003C4B1C">
        <w:rPr>
          <w:b/>
        </w:rPr>
        <w:t>CoK</w:t>
      </w:r>
      <w:proofErr w:type="spellEnd"/>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26F406DF" w14:textId="5534EF1D" w:rsidR="00A11807"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573D9E9" w:rsidR="0063019B" w:rsidRDefault="0063019B" w:rsidP="0063019B">
      <w:r w:rsidRPr="003C4B1C">
        <w:rPr>
          <w:b/>
        </w:rPr>
        <w:t>PUF</w:t>
      </w:r>
      <w:r>
        <w:t xml:space="preserve"> – </w:t>
      </w:r>
      <w:r w:rsidR="003C4B1C">
        <w:t>Personal Use Fishery</w:t>
      </w:r>
    </w:p>
    <w:p w14:paraId="487B7ECF" w14:textId="129AF93F" w:rsidR="00A11807" w:rsidRDefault="00A11807" w:rsidP="0063019B">
      <w:r w:rsidRPr="00A420D0">
        <w:rPr>
          <w:b/>
        </w:rPr>
        <w:t xml:space="preserve">U.S. FWS </w:t>
      </w:r>
      <w:r>
        <w:t xml:space="preserve">– </w:t>
      </w:r>
      <w:r w:rsidR="00A420D0">
        <w:t>United States Fish and Wildlife Service</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93D30E8" w14:textId="4104A004" w:rsidR="0063019B" w:rsidRPr="0063019B" w:rsidRDefault="0063019B" w:rsidP="0063019B">
      <w:pPr>
        <w:sectPr w:rsidR="0063019B" w:rsidRPr="0063019B"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0" w:name="_Toc64228859"/>
      <w:r w:rsidRPr="00BE57F3">
        <w:rPr>
          <w:rFonts w:ascii="Times New Roman" w:hAnsi="Times New Roman" w:cs="Times New Roman"/>
          <w:b/>
          <w:color w:val="2E74B5" w:themeColor="accent1" w:themeShade="BF"/>
        </w:rPr>
        <w:lastRenderedPageBreak/>
        <w:t xml:space="preserve">Executive </w:t>
      </w:r>
      <w:commentRangeStart w:id="11"/>
      <w:commentRangeStart w:id="12"/>
      <w:r w:rsidRPr="00BE57F3">
        <w:rPr>
          <w:rFonts w:ascii="Times New Roman" w:hAnsi="Times New Roman" w:cs="Times New Roman"/>
          <w:b/>
          <w:color w:val="2E74B5" w:themeColor="accent1" w:themeShade="BF"/>
        </w:rPr>
        <w:t>summary</w:t>
      </w:r>
      <w:commentRangeEnd w:id="11"/>
      <w:r w:rsidR="00C60365">
        <w:rPr>
          <w:rStyle w:val="CommentReference"/>
        </w:rPr>
        <w:commentReference w:id="11"/>
      </w:r>
      <w:bookmarkEnd w:id="10"/>
      <w:commentRangeEnd w:id="12"/>
      <w:r w:rsidR="00FE5E48">
        <w:rPr>
          <w:rStyle w:val="CommentReference"/>
        </w:rPr>
        <w:commentReference w:id="12"/>
      </w:r>
    </w:p>
    <w:bookmarkEnd w:id="8"/>
    <w:p w14:paraId="48288C87" w14:textId="7777777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3"/>
      <w:commentRangeStart w:id="14"/>
      <w:r w:rsidR="007F73B5" w:rsidRPr="00BE57F3">
        <w:rPr>
          <w:rFonts w:ascii="Times New Roman" w:hAnsi="Times New Roman" w:cs="Times New Roman"/>
          <w:sz w:val="24"/>
          <w:szCs w:val="24"/>
        </w:rPr>
        <w:t xml:space="preserve"> </w:t>
      </w:r>
      <w:commentRangeEnd w:id="13"/>
      <w:r w:rsidR="005434F2">
        <w:rPr>
          <w:rStyle w:val="CommentReference"/>
        </w:rPr>
        <w:commentReference w:id="13"/>
      </w:r>
      <w:commentRangeEnd w:id="14"/>
      <w:r w:rsidR="001C1E72">
        <w:rPr>
          <w:rStyle w:val="CommentReference"/>
        </w:rPr>
        <w:commentReference w:id="14"/>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w:t>
      </w:r>
      <w:ins w:id="15" w:author="Benjamin Meyer" w:date="2021-02-11T07:01:00Z">
        <w:r w:rsidR="00FD6F0D">
          <w:rPr>
            <w:rFonts w:ascii="Times New Roman" w:hAnsi="Times New Roman" w:cs="Times New Roman"/>
            <w:sz w:val="24"/>
            <w:szCs w:val="24"/>
          </w:rPr>
          <w:t>G</w:t>
        </w:r>
      </w:ins>
      <w:del w:id="16" w:author="Benjamin Meyer" w:date="2021-02-11T07:01:00Z">
        <w:r w:rsidR="001C1E72" w:rsidDel="00FD6F0D">
          <w:rPr>
            <w:rFonts w:ascii="Times New Roman" w:hAnsi="Times New Roman" w:cs="Times New Roman"/>
            <w:sz w:val="24"/>
            <w:szCs w:val="24"/>
          </w:rPr>
          <w:delText>It is speculated that g</w:delText>
        </w:r>
      </w:del>
      <w:r w:rsidR="00FB2C04">
        <w:rPr>
          <w:rFonts w:ascii="Times New Roman" w:hAnsi="Times New Roman" w:cs="Times New Roman"/>
          <w:sz w:val="24"/>
          <w:szCs w:val="24"/>
        </w:rPr>
        <w:t xml:space="preserve">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17"/>
      <w:commentRangeStart w:id="18"/>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7"/>
      <w:r w:rsidR="00596669">
        <w:rPr>
          <w:rStyle w:val="CommentReference"/>
        </w:rPr>
        <w:commentReference w:id="17"/>
      </w:r>
      <w:commentRangeEnd w:id="18"/>
      <w:r w:rsidR="00580141">
        <w:rPr>
          <w:rStyle w:val="CommentReference"/>
        </w:rPr>
        <w:commentReference w:id="18"/>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19"/>
      <w:r w:rsidR="00580141">
        <w:rPr>
          <w:rStyle w:val="CommentReference"/>
        </w:rPr>
        <w:commentReference w:id="20"/>
      </w:r>
      <w:commentRangeEnd w:id="19"/>
      <w:r w:rsidR="004C0BD2">
        <w:rPr>
          <w:rStyle w:val="CommentReference"/>
        </w:rPr>
        <w:commentReference w:id="19"/>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1"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7B2EA864" w14:textId="77777777" w:rsidR="00F47E5A" w:rsidRDefault="00F47E5A" w:rsidP="00F47E5A">
      <w:pPr>
        <w:rPr>
          <w:ins w:id="22" w:author="Benjamin Meyer" w:date="2021-02-14T21:40:00Z"/>
          <w:rFonts w:ascii="Times New Roman" w:hAnsi="Times New Roman" w:cs="Times New Roman"/>
          <w:sz w:val="24"/>
          <w:szCs w:val="24"/>
        </w:rPr>
      </w:pPr>
      <w:ins w:id="23" w:author="Benjamin Meyer" w:date="2021-02-14T21:40:00Z">
        <w:r>
          <w:rPr>
            <w:rFonts w:ascii="Times New Roman" w:hAnsi="Times New Roman" w:cs="Times New Roman"/>
            <w:sz w:val="24"/>
            <w:szCs w:val="24"/>
          </w:rPr>
          <w:t>This document summarizes results from the 2020 monitoring seasons.  2020 data indicated instances of fecal coliform concentrations above advisory level for harvest of seafood for raw consumption at all sample sites, as well as instances of enterococci concentrations above advisory level for contact recreation at South Kenai Beach.</w:t>
        </w:r>
      </w:ins>
    </w:p>
    <w:p w14:paraId="47FEEE94" w14:textId="77777777" w:rsidR="00F47E5A" w:rsidRDefault="00F47E5A" w:rsidP="00F47E5A">
      <w:pPr>
        <w:rPr>
          <w:ins w:id="24" w:author="Benjamin Meyer" w:date="2021-02-14T21:40:00Z"/>
          <w:rFonts w:ascii="Times New Roman" w:hAnsi="Times New Roman" w:cs="Times New Roman"/>
          <w:sz w:val="24"/>
          <w:szCs w:val="24"/>
        </w:rPr>
      </w:pPr>
    </w:p>
    <w:p w14:paraId="1A136D20" w14:textId="77777777" w:rsidR="00F47E5A" w:rsidRDefault="00F47E5A" w:rsidP="00F47E5A">
      <w:pPr>
        <w:rPr>
          <w:ins w:id="25" w:author="Benjamin Meyer" w:date="2021-02-14T21:40:00Z"/>
          <w:rFonts w:ascii="Times New Roman" w:hAnsi="Times New Roman" w:cs="Times New Roman"/>
          <w:sz w:val="24"/>
          <w:szCs w:val="24"/>
        </w:rPr>
      </w:pPr>
      <w:ins w:id="26" w:author="Benjamin Meyer" w:date="2021-02-14T21:40:00Z">
        <w:r>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27" w:name="_Toc64228860"/>
      <w:r w:rsidRPr="00BE57F3">
        <w:rPr>
          <w:rFonts w:ascii="Times New Roman" w:hAnsi="Times New Roman" w:cs="Times New Roman"/>
          <w:b/>
          <w:color w:val="2E74B5" w:themeColor="accent1" w:themeShade="BF"/>
        </w:rPr>
        <w:lastRenderedPageBreak/>
        <w:t>Introduction</w:t>
      </w:r>
      <w:bookmarkEnd w:id="27"/>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2BBBC680"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12263B" w:rsidRPr="001674A1">
        <w:rPr>
          <w:rFonts w:ascii="Times New Roman" w:hAnsi="Times New Roman" w:cs="Times New Roman"/>
          <w:sz w:val="24"/>
          <w:szCs w:val="24"/>
        </w:rPr>
        <w:t xml:space="preserve">Figure </w:t>
      </w:r>
      <w:r w:rsidR="0012263B">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0E78F11C" w:rsidR="001674A1" w:rsidRDefault="001674A1" w:rsidP="001674A1">
      <w:pPr>
        <w:pStyle w:val="Caption"/>
        <w:jc w:val="center"/>
        <w:rPr>
          <w:rFonts w:ascii="Times New Roman" w:hAnsi="Times New Roman" w:cs="Times New Roman"/>
          <w:sz w:val="24"/>
          <w:szCs w:val="24"/>
        </w:rPr>
      </w:pPr>
      <w:bookmarkStart w:id="28" w:name="_Ref61425460"/>
      <w:bookmarkStart w:id="29" w:name="_Ref61429707"/>
      <w:bookmarkStart w:id="30"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E73BCF">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28"/>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29"/>
      <w:bookmarkEnd w:id="30"/>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31"/>
      <w:commentRangeStart w:id="32"/>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31"/>
      <w:r w:rsidR="00983DDF" w:rsidRPr="00C32EF9">
        <w:rPr>
          <w:rStyle w:val="CommentReference"/>
          <w:rFonts w:ascii="Times New Roman" w:hAnsi="Times New Roman" w:cs="Times New Roman"/>
          <w:sz w:val="24"/>
          <w:szCs w:val="24"/>
        </w:rPr>
        <w:commentReference w:id="31"/>
      </w:r>
      <w:commentRangeEnd w:id="32"/>
      <w:r w:rsidR="004A3C15">
        <w:rPr>
          <w:rStyle w:val="CommentReference"/>
        </w:rPr>
        <w:commentReference w:id="32"/>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7EFD4FA"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33"/>
      <w:commentRangeStart w:id="34"/>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33"/>
      <w:r w:rsidR="000E77E1" w:rsidRPr="00C32EF9">
        <w:rPr>
          <w:rStyle w:val="CommentReference"/>
          <w:rFonts w:ascii="Times New Roman" w:hAnsi="Times New Roman" w:cs="Times New Roman"/>
          <w:sz w:val="24"/>
          <w:szCs w:val="24"/>
        </w:rPr>
        <w:commentReference w:id="33"/>
      </w:r>
      <w:commentRangeEnd w:id="34"/>
      <w:r w:rsidR="00C32EF9">
        <w:rPr>
          <w:rStyle w:val="CommentReference"/>
        </w:rPr>
        <w:commentReference w:id="34"/>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 xml:space="preserve">.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35"/>
      <w:r w:rsidR="001F090B" w:rsidRPr="00BE57F3">
        <w:rPr>
          <w:rFonts w:ascii="Times New Roman" w:hAnsi="Times New Roman" w:cs="Times New Roman"/>
          <w:sz w:val="24"/>
          <w:szCs w:val="24"/>
        </w:rPr>
        <w:t>2014</w:t>
      </w:r>
      <w:commentRangeEnd w:id="35"/>
      <w:r w:rsidR="005246CC">
        <w:rPr>
          <w:rStyle w:val="CommentReference"/>
        </w:rPr>
        <w:commentReference w:id="35"/>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36"/>
      <w:r w:rsidR="001E763C">
        <w:rPr>
          <w:rFonts w:ascii="Times New Roman" w:hAnsi="Times New Roman" w:cs="Times New Roman"/>
          <w:sz w:val="24"/>
          <w:szCs w:val="24"/>
        </w:rPr>
        <w:t>Bacteria monitoring was paused during this period to allow for the implementation of BMPs.</w:t>
      </w:r>
      <w:commentRangeEnd w:id="36"/>
      <w:r w:rsidR="00A420D0">
        <w:rPr>
          <w:rStyle w:val="CommentReference"/>
        </w:rPr>
        <w:commentReference w:id="36"/>
      </w:r>
    </w:p>
    <w:p w14:paraId="00280F5A" w14:textId="77777777" w:rsidR="005D79DC" w:rsidRPr="00BE57F3" w:rsidRDefault="005D79DC" w:rsidP="007F73B5">
      <w:pPr>
        <w:rPr>
          <w:rFonts w:ascii="Times New Roman" w:hAnsi="Times New Roman" w:cs="Times New Roman"/>
          <w:sz w:val="24"/>
          <w:szCs w:val="24"/>
        </w:rPr>
      </w:pPr>
    </w:p>
    <w:p w14:paraId="3E1E7873" w14:textId="197A8DD6"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4FB9008"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a method used to identify sources of fecal contamination based on </w:t>
      </w:r>
      <w:r w:rsidR="003819B2">
        <w:rPr>
          <w:rFonts w:ascii="Times New Roman" w:hAnsi="Times New Roman" w:cs="Times New Roman"/>
          <w:sz w:val="24"/>
          <w:szCs w:val="24"/>
        </w:rPr>
        <w:t xml:space="preserve">species-specific </w:t>
      </w:r>
      <w:r w:rsidR="00E43388">
        <w:rPr>
          <w:rFonts w:ascii="Times New Roman" w:hAnsi="Times New Roman" w:cs="Times New Roman"/>
          <w:sz w:val="24"/>
          <w:szCs w:val="24"/>
        </w:rPr>
        <w:t>genetic markers</w:t>
      </w:r>
      <w:r w:rsidR="006C14E8">
        <w:rPr>
          <w:rFonts w:ascii="Times New Roman" w:hAnsi="Times New Roman" w:cs="Times New Roman"/>
          <w:sz w:val="24"/>
          <w:szCs w:val="24"/>
        </w:rPr>
        <w:t xml:space="preserve"> (e.g. DNA) present in samples</w:t>
      </w:r>
      <w:r w:rsidR="00E43388">
        <w:rPr>
          <w:rFonts w:ascii="Times New Roman" w:hAnsi="Times New Roman" w:cs="Times New Roman"/>
          <w:sz w:val="24"/>
          <w:szCs w:val="24"/>
        </w:rPr>
        <w:t>.</w:t>
      </w:r>
      <w:r w:rsidR="006C14E8">
        <w:rPr>
          <w:rFonts w:ascii="Times New Roman" w:hAnsi="Times New Roman" w:cs="Times New Roman"/>
          <w:sz w:val="24"/>
          <w:szCs w:val="24"/>
        </w:rPr>
        <w:t xml:space="preserve">  </w:t>
      </w:r>
      <w:r w:rsidR="00024295">
        <w:rPr>
          <w:rFonts w:ascii="Times New Roman" w:hAnsi="Times New Roman" w:cs="Times New Roman"/>
          <w:sz w:val="24"/>
          <w:szCs w:val="24"/>
        </w:rPr>
        <w:t>MST analysis is</w:t>
      </w:r>
      <w:r w:rsidR="007916BE">
        <w:rPr>
          <w:rFonts w:ascii="Times New Roman" w:hAnsi="Times New Roman" w:cs="Times New Roman"/>
          <w:sz w:val="24"/>
          <w:szCs w:val="24"/>
        </w:rPr>
        <w:t xml:space="preserve"> able to detect trace amounts of DNA</w:t>
      </w:r>
      <w:r w:rsidR="00024295">
        <w:rPr>
          <w:rFonts w:ascii="Times New Roman" w:hAnsi="Times New Roman" w:cs="Times New Roman"/>
          <w:sz w:val="24"/>
          <w:szCs w:val="24"/>
        </w:rPr>
        <w:t xml:space="preserve"> in a sample, and in this study was </w:t>
      </w:r>
      <w:r w:rsidR="00C6056A">
        <w:rPr>
          <w:rFonts w:ascii="Times New Roman" w:hAnsi="Times New Roman" w:cs="Times New Roman"/>
          <w:sz w:val="24"/>
          <w:szCs w:val="24"/>
        </w:rPr>
        <w:t>used to q</w:t>
      </w:r>
      <w:r w:rsidR="006C14E8">
        <w:rPr>
          <w:rFonts w:ascii="Times New Roman" w:hAnsi="Times New Roman" w:cs="Times New Roman"/>
          <w:sz w:val="24"/>
          <w:szCs w:val="24"/>
        </w:rPr>
        <w:t>uantify</w:t>
      </w:r>
      <w:r w:rsidR="00C6056A">
        <w:rPr>
          <w:rFonts w:ascii="Times New Roman" w:hAnsi="Times New Roman" w:cs="Times New Roman"/>
          <w:sz w:val="24"/>
          <w:szCs w:val="24"/>
        </w:rPr>
        <w:t xml:space="preserve"> the </w:t>
      </w:r>
      <w:r w:rsidR="006C14E8">
        <w:rPr>
          <w:rFonts w:ascii="Times New Roman" w:hAnsi="Times New Roman" w:cs="Times New Roman"/>
          <w:sz w:val="24"/>
          <w:szCs w:val="24"/>
        </w:rPr>
        <w:t xml:space="preserve">proportional contribution from each </w:t>
      </w:r>
      <w:r w:rsidR="00C32EF9">
        <w:rPr>
          <w:rFonts w:ascii="Times New Roman" w:hAnsi="Times New Roman" w:cs="Times New Roman"/>
          <w:sz w:val="24"/>
          <w:szCs w:val="24"/>
        </w:rPr>
        <w:t xml:space="preserve">animal </w:t>
      </w:r>
      <w:r w:rsidR="006C14E8">
        <w:rPr>
          <w:rFonts w:ascii="Times New Roman" w:hAnsi="Times New Roman" w:cs="Times New Roman"/>
          <w:sz w:val="24"/>
          <w:szCs w:val="24"/>
        </w:rPr>
        <w:t xml:space="preserve">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37"/>
      <w:commentRangeStart w:id="38"/>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37"/>
      <w:r>
        <w:rPr>
          <w:rStyle w:val="CommentReference"/>
        </w:rPr>
        <w:commentReference w:id="37"/>
      </w:r>
      <w:commentRangeEnd w:id="38"/>
      <w:r w:rsidR="006C14E8">
        <w:rPr>
          <w:rStyle w:val="CommentReference"/>
        </w:rPr>
        <w:commentReference w:id="38"/>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20E19A43"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632EC9">
        <w:rPr>
          <w:rFonts w:ascii="Times New Roman" w:hAnsi="Times New Roman" w:cs="Times New Roman"/>
          <w:sz w:val="24"/>
          <w:szCs w:val="24"/>
        </w:rPr>
        <w:t xml:space="preserve"> </w:t>
      </w:r>
      <w:r w:rsidR="00695CD3">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39" w:name="_Toc64228861"/>
      <w:r w:rsidRPr="00BE57F3">
        <w:rPr>
          <w:rFonts w:ascii="Times New Roman" w:hAnsi="Times New Roman" w:cs="Times New Roman"/>
          <w:b/>
          <w:color w:val="2E74B5" w:themeColor="accent1" w:themeShade="BF"/>
        </w:rPr>
        <w:t>Methods</w:t>
      </w:r>
      <w:bookmarkEnd w:id="39"/>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40" w:name="_Toc64228862"/>
      <w:r w:rsidRPr="00BE57F3">
        <w:rPr>
          <w:rFonts w:ascii="Times New Roman" w:hAnsi="Times New Roman" w:cs="Times New Roman"/>
          <w:b/>
          <w:color w:val="2E74B5" w:themeColor="accent1" w:themeShade="BF"/>
        </w:rPr>
        <w:t>Monitoring locations</w:t>
      </w:r>
      <w:bookmarkEnd w:id="40"/>
    </w:p>
    <w:p w14:paraId="05A4E89A" w14:textId="6723D376"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Table </w:t>
      </w:r>
      <w:r w:rsidR="0012263B">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41"/>
      <w:commentRangeStart w:id="42"/>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41"/>
      <w:r w:rsidR="0019713F">
        <w:rPr>
          <w:rStyle w:val="CommentReference"/>
        </w:rPr>
        <w:commentReference w:id="41"/>
      </w:r>
      <w:commentRangeEnd w:id="42"/>
      <w:r w:rsidR="00320D1A">
        <w:rPr>
          <w:rStyle w:val="CommentReference"/>
        </w:rPr>
        <w:commentReference w:id="42"/>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43"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44"/>
      <w:commentRangeStart w:id="45"/>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44"/>
      <w:r w:rsidR="0019713F">
        <w:rPr>
          <w:rStyle w:val="CommentReference"/>
        </w:rPr>
        <w:commentReference w:id="44"/>
      </w:r>
      <w:commentRangeEnd w:id="45"/>
      <w:r w:rsidR="005D0A9B">
        <w:rPr>
          <w:rStyle w:val="CommentReference"/>
        </w:rPr>
        <w:commentReference w:id="45"/>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46"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47" w:name="_Ref29889980"/>
      <w:bookmarkStart w:id="48"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2DB2E6B8" w14:textId="41FB3715" w:rsidR="0009603B" w:rsidRDefault="0009603B" w:rsidP="0009603B"/>
    <w:p w14:paraId="5D7CF632" w14:textId="420F1F2E" w:rsidR="0009603B" w:rsidRDefault="0009603B" w:rsidP="0009603B"/>
    <w:p w14:paraId="592C01C6" w14:textId="3E443A4F" w:rsidR="0009603B" w:rsidRDefault="0009603B" w:rsidP="0009603B"/>
    <w:p w14:paraId="5A7DCE3A" w14:textId="21DF2F84" w:rsidR="0009603B" w:rsidRDefault="0009603B" w:rsidP="0009603B"/>
    <w:p w14:paraId="0A2E9507" w14:textId="34CBC54A" w:rsidR="0009603B" w:rsidRDefault="0009603B" w:rsidP="0009603B"/>
    <w:p w14:paraId="085C68A0" w14:textId="4DCAAA09" w:rsidR="0009603B" w:rsidRDefault="0009603B" w:rsidP="0009603B"/>
    <w:p w14:paraId="72E9FAF3" w14:textId="00388959" w:rsidR="0009603B" w:rsidRDefault="0009603B" w:rsidP="0009603B"/>
    <w:p w14:paraId="13F9DD32" w14:textId="06147CF9" w:rsidR="0009603B" w:rsidRDefault="0009603B" w:rsidP="0009603B"/>
    <w:p w14:paraId="5B0B1DDE" w14:textId="77777777" w:rsidR="0009603B" w:rsidRPr="0009603B" w:rsidRDefault="0009603B" w:rsidP="0009603B"/>
    <w:p w14:paraId="3519F2B8" w14:textId="04A6ABFA" w:rsidR="00B02243" w:rsidRPr="0009603B" w:rsidRDefault="006E03E4" w:rsidP="0009603B">
      <w:pPr>
        <w:pStyle w:val="Caption"/>
        <w:rPr>
          <w:rFonts w:ascii="Times New Roman" w:hAnsi="Times New Roman" w:cs="Times New Roman"/>
          <w:sz w:val="36"/>
          <w:szCs w:val="36"/>
        </w:rPr>
      </w:pPr>
      <w:bookmarkStart w:id="49" w:name="_Ref61425561"/>
      <w:bookmarkStart w:id="50"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8021C">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47"/>
      <w:bookmarkEnd w:id="49"/>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51"/>
      <w:commentRangeStart w:id="52"/>
      <w:r w:rsidRPr="00BE57F3">
        <w:rPr>
          <w:rFonts w:ascii="Times New Roman" w:hAnsi="Times New Roman" w:cs="Times New Roman"/>
          <w:sz w:val="24"/>
          <w:szCs w:val="24"/>
        </w:rPr>
        <w:t>locations and descriptions</w:t>
      </w:r>
      <w:commentRangeEnd w:id="51"/>
      <w:r w:rsidR="0019713F">
        <w:rPr>
          <w:rStyle w:val="CommentReference"/>
          <w:i w:val="0"/>
          <w:iCs w:val="0"/>
          <w:color w:val="auto"/>
        </w:rPr>
        <w:commentReference w:id="51"/>
      </w:r>
      <w:commentRangeEnd w:id="52"/>
      <w:r w:rsidR="00890BF4">
        <w:rPr>
          <w:rStyle w:val="CommentReference"/>
          <w:i w:val="0"/>
          <w:iCs w:val="0"/>
          <w:color w:val="auto"/>
        </w:rPr>
        <w:commentReference w:id="52"/>
      </w:r>
      <w:r w:rsidRPr="00BE57F3">
        <w:rPr>
          <w:rFonts w:ascii="Times New Roman" w:hAnsi="Times New Roman" w:cs="Times New Roman"/>
          <w:sz w:val="24"/>
          <w:szCs w:val="24"/>
        </w:rPr>
        <w:t>.</w:t>
      </w:r>
      <w:bookmarkEnd w:id="48"/>
      <w:bookmarkEnd w:id="50"/>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2E450A14"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53" w:name="_Ref29890297"/>
      <w:bookmarkStart w:id="54"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E73BCF">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53"/>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55"/>
      <w:commentRangeStart w:id="56"/>
      <w:r w:rsidRPr="00BE57F3">
        <w:rPr>
          <w:rFonts w:ascii="Times New Roman" w:hAnsi="Times New Roman" w:cs="Times New Roman"/>
          <w:sz w:val="24"/>
          <w:szCs w:val="24"/>
        </w:rPr>
        <w:t>beach sampling sites</w:t>
      </w:r>
      <w:commentRangeEnd w:id="55"/>
      <w:r w:rsidR="0019713F">
        <w:rPr>
          <w:rStyle w:val="CommentReference"/>
          <w:i w:val="0"/>
          <w:iCs w:val="0"/>
          <w:color w:val="auto"/>
        </w:rPr>
        <w:commentReference w:id="55"/>
      </w:r>
      <w:commentRangeEnd w:id="56"/>
      <w:ins w:id="57"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56"/>
      </w:r>
      <w:r w:rsidR="0019713F">
        <w:rPr>
          <w:rFonts w:ascii="Times New Roman" w:hAnsi="Times New Roman" w:cs="Times New Roman"/>
          <w:sz w:val="24"/>
          <w:szCs w:val="24"/>
        </w:rPr>
        <w:t xml:space="preserve">. </w:t>
      </w:r>
      <w:r w:rsidR="00D37E5F">
        <w:rPr>
          <w:rFonts w:ascii="Times New Roman" w:hAnsi="Times New Roman" w:cs="Times New Roman"/>
          <w:sz w:val="24"/>
          <w:szCs w:val="24"/>
        </w:rPr>
        <w:t xml:space="preserve"> See Figure</w:t>
      </w:r>
      <w:r w:rsidR="00DA7C04">
        <w:rPr>
          <w:rFonts w:ascii="Times New Roman" w:hAnsi="Times New Roman" w:cs="Times New Roman"/>
          <w:sz w:val="24"/>
          <w:szCs w:val="24"/>
        </w:rPr>
        <w:t xml:space="preserve"> 1 for personal use fishery beach areas.</w:t>
      </w:r>
      <w:bookmarkEnd w:id="54"/>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58" w:name="_Toc64228863"/>
      <w:r w:rsidRPr="00BE57F3">
        <w:rPr>
          <w:rFonts w:ascii="Times New Roman" w:hAnsi="Times New Roman" w:cs="Times New Roman"/>
          <w:b/>
          <w:color w:val="2E74B5" w:themeColor="accent1" w:themeShade="BF"/>
        </w:rPr>
        <w:lastRenderedPageBreak/>
        <w:t>Sampling design</w:t>
      </w:r>
      <w:bookmarkEnd w:id="58"/>
    </w:p>
    <w:p w14:paraId="073331F8" w14:textId="3B1E18B0"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59" w:author="Benjamin Meyer" w:date="2021-02-05T08:41:00Z">
        <w:r w:rsidR="00DA7C04">
          <w:rPr>
            <w:rFonts w:ascii="Times New Roman" w:hAnsi="Times New Roman" w:cs="Times New Roman"/>
            <w:sz w:val="24"/>
            <w:szCs w:val="24"/>
          </w:rPr>
          <w:t xml:space="preserve"> a</w:t>
        </w:r>
      </w:ins>
      <w:del w:id="60" w:author="Benjamin Meyer" w:date="2021-02-05T08:41:00Z">
        <w:r w:rsidRPr="00BE57F3" w:rsidDel="00DA7C04">
          <w:rPr>
            <w:rFonts w:ascii="Times New Roman" w:hAnsi="Times New Roman" w:cs="Times New Roman"/>
            <w:sz w:val="24"/>
            <w:szCs w:val="24"/>
          </w:rPr>
          <w:delText xml:space="preserve">s. </w:delText>
        </w:r>
      </w:del>
      <w:ins w:id="61" w:author="Benjamin Meyer" w:date="2021-02-05T08:41:00Z">
        <w:r w:rsidR="00DA7C04">
          <w:rPr>
            <w:rFonts w:ascii="Times New Roman" w:hAnsi="Times New Roman" w:cs="Times New Roman"/>
            <w:sz w:val="24"/>
            <w:szCs w:val="24"/>
          </w:rPr>
          <w:t>nd consisted of</w:t>
        </w:r>
      </w:ins>
      <w:commentRangeStart w:id="62"/>
      <w:commentRangeStart w:id="63"/>
      <w:del w:id="64"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62"/>
      <w:r w:rsidR="00655229">
        <w:rPr>
          <w:rStyle w:val="CommentReference"/>
        </w:rPr>
        <w:commentReference w:id="62"/>
      </w:r>
      <w:commentRangeEnd w:id="63"/>
      <w:r w:rsidR="00DA7C04">
        <w:rPr>
          <w:rStyle w:val="CommentReference"/>
        </w:rPr>
        <w:commentReference w:id="63"/>
      </w:r>
      <w:ins w:id="65" w:author="Benjamin Meyer" w:date="2021-02-05T08:41:00Z">
        <w:r w:rsidR="00DA7C04">
          <w:rPr>
            <w:rFonts w:ascii="Times New Roman" w:hAnsi="Times New Roman" w:cs="Times New Roman"/>
            <w:sz w:val="24"/>
            <w:szCs w:val="24"/>
          </w:rPr>
          <w:t>the</w:t>
        </w:r>
      </w:ins>
      <w:del w:id="66"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287A3E1D"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67"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68"/>
      <w:commentRangeStart w:id="69"/>
      <w:del w:id="70"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68"/>
      <w:commentRangeEnd w:id="69"/>
      <w:ins w:id="71" w:author="Benjamin Meyer" w:date="2021-02-05T08:57:00Z">
        <w:r w:rsidR="00AC1AF2">
          <w:rPr>
            <w:rFonts w:ascii="Times New Roman" w:hAnsi="Times New Roman" w:cs="Times New Roman"/>
            <w:sz w:val="24"/>
            <w:szCs w:val="24"/>
          </w:rPr>
          <w:t>s</w:t>
        </w:r>
      </w:ins>
      <w:r w:rsidR="00655229">
        <w:rPr>
          <w:rStyle w:val="CommentReference"/>
        </w:rPr>
        <w:commentReference w:id="68"/>
      </w:r>
      <w:r w:rsidR="00AC1AF2">
        <w:rPr>
          <w:rStyle w:val="CommentReference"/>
        </w:rPr>
        <w:commentReference w:id="69"/>
      </w:r>
      <w:r w:rsidR="00344F50">
        <w:rPr>
          <w:rFonts w:ascii="Times New Roman" w:hAnsi="Times New Roman" w:cs="Times New Roman"/>
          <w:sz w:val="24"/>
          <w:szCs w:val="24"/>
        </w:rPr>
        <w:t>,</w:t>
      </w:r>
      <w:commentRangeStart w:id="72"/>
      <w:commentRangeStart w:id="73"/>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74"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75" w:author="Benjamin Meyer" w:date="2021-02-05T10:12:00Z">
        <w:r w:rsidR="00F139E3">
          <w:rPr>
            <w:rFonts w:ascii="Times New Roman" w:hAnsi="Times New Roman" w:cs="Times New Roman"/>
            <w:sz w:val="24"/>
            <w:szCs w:val="24"/>
          </w:rPr>
          <w:t xml:space="preserve">at the City of Kenai docks </w:t>
        </w:r>
      </w:ins>
      <w:ins w:id="76"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72"/>
      <w:r w:rsidR="00655229">
        <w:rPr>
          <w:rStyle w:val="CommentReference"/>
        </w:rPr>
        <w:commentReference w:id="72"/>
      </w:r>
      <w:commentRangeEnd w:id="73"/>
      <w:r w:rsidR="00F139E3">
        <w:rPr>
          <w:rStyle w:val="CommentReference"/>
        </w:rPr>
        <w:commentReference w:id="73"/>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D: EPA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59641587"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77"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77"/>
    </w:p>
    <w:p w14:paraId="197312E9" w14:textId="17AF8B21"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78"/>
      </w:r>
      <w:ins w:id="79"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80"/>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C6056A">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065FA77F"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81" w:name="_Toc64228865"/>
      <w:r w:rsidRPr="00BE57F3">
        <w:rPr>
          <w:rFonts w:ascii="Times New Roman" w:hAnsi="Times New Roman" w:cs="Times New Roman"/>
          <w:b/>
          <w:color w:val="2E74B5" w:themeColor="accent1" w:themeShade="BF"/>
        </w:rPr>
        <w:t>Quality assurance and quality control</w:t>
      </w:r>
      <w:bookmarkEnd w:id="81"/>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82"/>
      </w:r>
      <w:r w:rsidR="00343E27">
        <w:rPr>
          <w:rStyle w:val="CommentReference"/>
        </w:rPr>
        <w:commentReference w:id="83"/>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348B50A1"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84" w:author="Benjamin Meyer" w:date="2021-02-05T09:14:00Z">
        <w:r w:rsidR="00EF002D">
          <w:rPr>
            <w:rFonts w:ascii="Times New Roman" w:hAnsi="Times New Roman" w:cs="Times New Roman"/>
            <w:sz w:val="24"/>
            <w:szCs w:val="24"/>
          </w:rPr>
          <w:t xml:space="preserve"> values existed</w:t>
        </w:r>
      </w:ins>
      <w:del w:id="85"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86" w:author="Benjamin Meyer" w:date="2021-02-05T09:17:00Z">
        <w:r w:rsidR="008D0C0C">
          <w:rPr>
            <w:rFonts w:ascii="Times New Roman" w:hAnsi="Times New Roman" w:cs="Times New Roman"/>
            <w:sz w:val="24"/>
            <w:szCs w:val="24"/>
          </w:rPr>
          <w:t xml:space="preserve"> Using only the higher of two </w:t>
        </w:r>
      </w:ins>
      <w:ins w:id="87"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88" w:author="Benjamin Meyer" w:date="2021-02-05T09:29:00Z">
        <w:r w:rsidR="004F3C04">
          <w:rPr>
            <w:rFonts w:ascii="Times New Roman" w:hAnsi="Times New Roman" w:cs="Times New Roman"/>
            <w:sz w:val="24"/>
            <w:szCs w:val="24"/>
          </w:rPr>
          <w:t>a</w:t>
        </w:r>
      </w:ins>
      <w:ins w:id="89"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90" w:author="Benjamin Meyer" w:date="2021-02-05T09:26:00Z">
        <w:r w:rsidR="008D0C0C">
          <w:rPr>
            <w:rFonts w:ascii="Times New Roman" w:hAnsi="Times New Roman" w:cs="Times New Roman"/>
            <w:sz w:val="24"/>
            <w:szCs w:val="24"/>
          </w:rPr>
          <w:t>conservative approach</w:t>
        </w:r>
      </w:ins>
      <w:ins w:id="91" w:author="Benjamin Meyer" w:date="2021-02-05T09:29:00Z">
        <w:r w:rsidR="004F3C04">
          <w:rPr>
            <w:rFonts w:ascii="Times New Roman" w:hAnsi="Times New Roman" w:cs="Times New Roman"/>
            <w:sz w:val="24"/>
            <w:szCs w:val="24"/>
          </w:rPr>
          <w:t xml:space="preserve"> </w:t>
        </w:r>
      </w:ins>
      <w:ins w:id="92" w:author="Benjamin Meyer" w:date="2021-02-05T09:30:00Z">
        <w:r w:rsidR="004F3C04">
          <w:rPr>
            <w:rFonts w:ascii="Times New Roman" w:hAnsi="Times New Roman" w:cs="Times New Roman"/>
            <w:sz w:val="24"/>
            <w:szCs w:val="24"/>
          </w:rPr>
          <w:t xml:space="preserve">that is </w:t>
        </w:r>
      </w:ins>
      <w:ins w:id="93" w:author="Benjamin Meyer" w:date="2021-02-05T09:29:00Z">
        <w:r w:rsidR="004F3C04">
          <w:rPr>
            <w:rFonts w:ascii="Times New Roman" w:hAnsi="Times New Roman" w:cs="Times New Roman"/>
            <w:sz w:val="24"/>
            <w:szCs w:val="24"/>
          </w:rPr>
          <w:t xml:space="preserve">appropriate in </w:t>
        </w:r>
      </w:ins>
      <w:ins w:id="94" w:author="Benjamin Meyer" w:date="2021-02-05T09:30:00Z">
        <w:r w:rsidR="004F3C04">
          <w:rPr>
            <w:rFonts w:ascii="Times New Roman" w:hAnsi="Times New Roman" w:cs="Times New Roman"/>
            <w:sz w:val="24"/>
            <w:szCs w:val="24"/>
          </w:rPr>
          <w:t xml:space="preserve">this </w:t>
        </w:r>
      </w:ins>
      <w:ins w:id="95" w:author="Benjamin Meyer" w:date="2021-02-14T18:58:00Z">
        <w:r w:rsidR="00281D85">
          <w:rPr>
            <w:rFonts w:ascii="Times New Roman" w:hAnsi="Times New Roman" w:cs="Times New Roman"/>
            <w:sz w:val="24"/>
            <w:szCs w:val="24"/>
          </w:rPr>
          <w:t>application</w:t>
        </w:r>
      </w:ins>
      <w:ins w:id="96" w:author="Benjamin Meyer" w:date="2021-02-05T09:30:00Z">
        <w:r w:rsidR="004F3C04">
          <w:rPr>
            <w:rFonts w:ascii="Times New Roman" w:hAnsi="Times New Roman" w:cs="Times New Roman"/>
            <w:sz w:val="24"/>
            <w:szCs w:val="24"/>
          </w:rPr>
          <w:t xml:space="preserve"> because </w:t>
        </w:r>
      </w:ins>
      <w:ins w:id="97" w:author="Benjamin Meyer" w:date="2021-02-08T09:26:00Z">
        <w:r w:rsidR="00281D85">
          <w:rPr>
            <w:rFonts w:ascii="Times New Roman" w:hAnsi="Times New Roman" w:cs="Times New Roman"/>
            <w:sz w:val="24"/>
            <w:szCs w:val="24"/>
          </w:rPr>
          <w:t>data pertains</w:t>
        </w:r>
      </w:ins>
      <w:ins w:id="98" w:author="Benjamin Meyer" w:date="2021-02-05T09:29:00Z">
        <w:r w:rsidR="004F3C04">
          <w:rPr>
            <w:rFonts w:ascii="Times New Roman" w:hAnsi="Times New Roman" w:cs="Times New Roman"/>
            <w:sz w:val="24"/>
            <w:szCs w:val="24"/>
          </w:rPr>
          <w:t xml:space="preserve"> to public health</w:t>
        </w:r>
      </w:ins>
      <w:ins w:id="99" w:author="Benjamin Meyer" w:date="2021-02-05T09:31:00Z">
        <w:r w:rsidR="004F3C04">
          <w:rPr>
            <w:rFonts w:ascii="Times New Roman" w:hAnsi="Times New Roman" w:cs="Times New Roman"/>
            <w:sz w:val="24"/>
            <w:szCs w:val="24"/>
          </w:rPr>
          <w:t xml:space="preserve"> and safety</w:t>
        </w:r>
      </w:ins>
      <w:ins w:id="100" w:author="Benjamin Meyer" w:date="2021-02-05T09:29:00Z">
        <w:r w:rsidR="004F3C04">
          <w:rPr>
            <w:rFonts w:ascii="Times New Roman" w:hAnsi="Times New Roman" w:cs="Times New Roman"/>
            <w:sz w:val="24"/>
            <w:szCs w:val="24"/>
          </w:rPr>
          <w:t>.</w:t>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01" w:name="_Toc64228866"/>
      <w:r w:rsidRPr="00BE57F3">
        <w:rPr>
          <w:rFonts w:ascii="Times New Roman" w:hAnsi="Times New Roman" w:cs="Times New Roman"/>
          <w:b/>
          <w:color w:val="2E74B5" w:themeColor="accent1" w:themeShade="BF"/>
        </w:rPr>
        <w:t>Water quality standards</w:t>
      </w:r>
      <w:commentRangeStart w:id="102"/>
      <w:commentRangeStart w:id="103"/>
      <w:ins w:id="104" w:author="Benjamin Meyer" w:date="2021-02-11T09:13:00Z">
        <w:r w:rsidR="00AC1751" w:rsidRPr="00415FC8">
          <w:rPr>
            <w:rFonts w:ascii="Times New Roman" w:eastAsia="Times New Roman" w:hAnsi="Times New Roman" w:cs="Times New Roman"/>
            <w:color w:val="000000"/>
            <w:sz w:val="24"/>
            <w:szCs w:val="24"/>
          </w:rPr>
          <w:t>.</w:t>
        </w:r>
      </w:ins>
      <w:commentRangeEnd w:id="102"/>
      <w:r w:rsidR="00AC1751" w:rsidRPr="00415FC8">
        <w:rPr>
          <w:rStyle w:val="CommentReference"/>
          <w:rFonts w:ascii="Times New Roman" w:hAnsi="Times New Roman" w:cs="Times New Roman"/>
          <w:sz w:val="24"/>
          <w:szCs w:val="24"/>
        </w:rPr>
        <w:commentReference w:id="102"/>
      </w:r>
      <w:commentRangeEnd w:id="103"/>
      <w:r w:rsidR="00AC1751">
        <w:rPr>
          <w:rStyle w:val="CommentReference"/>
        </w:rPr>
        <w:commentReference w:id="103"/>
      </w:r>
      <w:bookmarkEnd w:id="101"/>
    </w:p>
    <w:p w14:paraId="6A2BE7BE" w14:textId="31D398F6" w:rsidR="008A6237" w:rsidRDefault="008A6237" w:rsidP="008A6237">
      <w:pPr>
        <w:rPr>
          <w:rFonts w:ascii="Times New Roman" w:hAnsi="Times New Roman" w:cs="Times New Roman"/>
          <w:sz w:val="24"/>
          <w:szCs w:val="24"/>
        </w:rPr>
      </w:pPr>
      <w:bookmarkStart w:id="105" w:name="_Ref29890456"/>
      <w:bookmarkStart w:id="106" w:name="_Toc29282375"/>
      <w:ins w:id="107"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08" w:author="Benjamin Meyer" w:date="2021-02-14T18:59:00Z">
        <w:r w:rsidR="00281D85">
          <w:rPr>
            <w:rFonts w:ascii="Times New Roman" w:hAnsi="Times New Roman" w:cs="Times New Roman"/>
            <w:sz w:val="24"/>
            <w:szCs w:val="24"/>
          </w:rPr>
          <w:t>Appendix G</w:t>
        </w:r>
      </w:ins>
      <w:ins w:id="109"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470FD0">
          <w:rPr>
            <w:rFonts w:ascii="Times New Roman" w:hAnsi="Times New Roman" w:cs="Times New Roman"/>
            <w:sz w:val="24"/>
            <w:szCs w:val="24"/>
          </w:rPr>
          <w:t>season management standards, as well as</w:t>
        </w:r>
        <w:r>
          <w:rPr>
            <w:rFonts w:ascii="Times New Roman" w:hAnsi="Times New Roman" w:cs="Times New Roman"/>
            <w:sz w:val="24"/>
            <w:szCs w:val="24"/>
          </w:rPr>
          <w:t xml:space="preserve"> </w:t>
        </w:r>
        <w:r w:rsidR="00470FD0">
          <w:rPr>
            <w:rFonts w:ascii="Times New Roman" w:hAnsi="Times New Roman" w:cs="Times New Roman"/>
            <w:sz w:val="24"/>
            <w:szCs w:val="24"/>
          </w:rPr>
          <w:t>post-season retrospective standards</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10" w:author="Benjamin Meyer" w:date="2021-02-12T09:56:00Z">
        <w:r w:rsidR="00695CD3">
          <w:rPr>
            <w:rFonts w:ascii="Times New Roman" w:hAnsi="Times New Roman" w:cs="Times New Roman"/>
            <w:sz w:val="24"/>
            <w:szCs w:val="24"/>
          </w:rPr>
          <w:t>W</w:t>
        </w:r>
      </w:ins>
      <w:ins w:id="111"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p>
    <w:p w14:paraId="7C4B9918" w14:textId="433D7F67" w:rsidR="00695CD3" w:rsidRDefault="00695CD3" w:rsidP="008A6237">
      <w:pPr>
        <w:rPr>
          <w:rFonts w:ascii="Times New Roman" w:hAnsi="Times New Roman" w:cs="Times New Roman"/>
          <w:sz w:val="24"/>
          <w:szCs w:val="24"/>
        </w:rPr>
      </w:pPr>
    </w:p>
    <w:p w14:paraId="294D795F" w14:textId="77777777" w:rsidR="00695CD3" w:rsidRDefault="00695CD3" w:rsidP="008A6237">
      <w:pPr>
        <w:rPr>
          <w:ins w:id="112" w:author="Benjamin Meyer" w:date="2021-02-08T13:39:00Z"/>
          <w:rFonts w:ascii="Times New Roman" w:hAnsi="Times New Roman" w:cs="Times New Roman"/>
          <w:sz w:val="24"/>
          <w:szCs w:val="24"/>
        </w:rPr>
      </w:pPr>
    </w:p>
    <w:p w14:paraId="31664BA7" w14:textId="7210B483" w:rsidR="008A6237" w:rsidRDefault="00CD63E0" w:rsidP="008A6237">
      <w:pPr>
        <w:rPr>
          <w:ins w:id="113" w:author="Benjamin Meyer" w:date="2021-02-08T13:39:00Z"/>
          <w:rFonts w:ascii="Times New Roman" w:hAnsi="Times New Roman" w:cs="Times New Roman"/>
          <w:sz w:val="24"/>
          <w:szCs w:val="24"/>
        </w:rPr>
      </w:pPr>
      <w:ins w:id="114" w:author="Benjamin Meyer" w:date="2021-02-13T13:34:00Z">
        <w:r>
          <w:rPr>
            <w:rFonts w:ascii="Times New Roman" w:hAnsi="Times New Roman" w:cs="Times New Roman"/>
            <w:sz w:val="24"/>
            <w:szCs w:val="24"/>
          </w:rPr>
          <w:t xml:space="preserve">When </w:t>
        </w:r>
      </w:ins>
      <w:ins w:id="115" w:author="Benjamin Meyer" w:date="2021-02-14T20:54:00Z">
        <w:r w:rsidR="00A96CE3">
          <w:rPr>
            <w:rFonts w:ascii="Times New Roman" w:hAnsi="Times New Roman" w:cs="Times New Roman"/>
            <w:sz w:val="24"/>
            <w:szCs w:val="24"/>
          </w:rPr>
          <w:t xml:space="preserve">in-season </w:t>
        </w:r>
      </w:ins>
      <w:ins w:id="116" w:author="Benjamin Meyer" w:date="2021-02-13T13:34:00Z">
        <w:r>
          <w:rPr>
            <w:rFonts w:ascii="Times New Roman" w:hAnsi="Times New Roman" w:cs="Times New Roman"/>
            <w:sz w:val="24"/>
            <w:szCs w:val="24"/>
          </w:rPr>
          <w:t>geometric mean values are calculated, a</w:t>
        </w:r>
      </w:ins>
      <w:ins w:id="117" w:author="Benjamin Meyer" w:date="2021-02-08T13:39:00Z">
        <w:r w:rsidR="008A6237">
          <w:rPr>
            <w:rFonts w:ascii="Times New Roman" w:hAnsi="Times New Roman" w:cs="Times New Roman"/>
            <w:sz w:val="24"/>
            <w:szCs w:val="24"/>
          </w:rPr>
          <w:t xml:space="preserve"> minimum of five samples</w:t>
        </w:r>
      </w:ins>
      <w:ins w:id="118" w:author="Benjamin Meyer" w:date="2021-02-11T07:29:00Z">
        <w:r w:rsidR="00FB673E">
          <w:rPr>
            <w:rFonts w:ascii="Times New Roman" w:hAnsi="Times New Roman" w:cs="Times New Roman"/>
            <w:sz w:val="24"/>
            <w:szCs w:val="24"/>
          </w:rPr>
          <w:t xml:space="preserve"> spaced over thirty days</w:t>
        </w:r>
      </w:ins>
      <w:ins w:id="119"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sidR="008A6237">
          <w:rPr>
            <w:rFonts w:ascii="Times New Roman" w:hAnsi="Times New Roman" w:cs="Times New Roman"/>
            <w:sz w:val="24"/>
            <w:szCs w:val="24"/>
          </w:rPr>
          <w:t xml:space="preserve"> </w:t>
        </w:r>
      </w:ins>
    </w:p>
    <w:p w14:paraId="3C710129" w14:textId="77777777" w:rsidR="008A6237" w:rsidRDefault="008A6237" w:rsidP="008A6237">
      <w:pPr>
        <w:rPr>
          <w:ins w:id="120" w:author="Benjamin Meyer" w:date="2021-02-08T13:39:00Z"/>
          <w:rFonts w:ascii="Times New Roman" w:hAnsi="Times New Roman" w:cs="Times New Roman"/>
          <w:sz w:val="24"/>
          <w:szCs w:val="24"/>
        </w:rPr>
      </w:pPr>
    </w:p>
    <w:p w14:paraId="56466446" w14:textId="5ACA30EF" w:rsidR="008A6237" w:rsidRDefault="008A6237" w:rsidP="008A6237">
      <w:pPr>
        <w:rPr>
          <w:ins w:id="121" w:author="Benjamin Meyer" w:date="2021-02-08T13:39:00Z"/>
          <w:rFonts w:ascii="Times New Roman" w:hAnsi="Times New Roman" w:cs="Times New Roman"/>
          <w:sz w:val="24"/>
          <w:szCs w:val="24"/>
        </w:rPr>
      </w:pPr>
      <w:ins w:id="122" w:author="Benjamin Meyer" w:date="2021-02-08T13:39:00Z">
        <w:r>
          <w:rPr>
            <w:rFonts w:ascii="Times New Roman" w:hAnsi="Times New Roman" w:cs="Times New Roman"/>
            <w:sz w:val="24"/>
            <w:szCs w:val="24"/>
          </w:rPr>
          <w:t xml:space="preserve">Results were evaluated </w:t>
        </w:r>
      </w:ins>
      <w:ins w:id="123" w:author="Benjamin Meyer" w:date="2021-02-13T13:35:00Z">
        <w:r w:rsidR="00CD63E0">
          <w:rPr>
            <w:rFonts w:ascii="Times New Roman" w:hAnsi="Times New Roman" w:cs="Times New Roman"/>
            <w:sz w:val="24"/>
            <w:szCs w:val="24"/>
          </w:rPr>
          <w:t xml:space="preserve">in the context of </w:t>
        </w:r>
      </w:ins>
      <w:ins w:id="124" w:author="Benjamin Meyer" w:date="2021-02-13T13:36:00Z">
        <w:r w:rsidR="00CD63E0">
          <w:rPr>
            <w:rFonts w:ascii="Times New Roman" w:hAnsi="Times New Roman" w:cs="Times New Roman"/>
            <w:sz w:val="24"/>
            <w:szCs w:val="24"/>
          </w:rPr>
          <w:t>(18 AAC 70 (14)) water quality standards as follows</w:t>
        </w:r>
      </w:ins>
      <w:ins w:id="125" w:author="Benjamin Meyer" w:date="2021-02-08T13:39:00Z">
        <w:r>
          <w:rPr>
            <w:rFonts w:ascii="Times New Roman" w:hAnsi="Times New Roman" w:cs="Times New Roman"/>
            <w:sz w:val="24"/>
            <w:szCs w:val="24"/>
          </w:rPr>
          <w:t>:</w:t>
        </w:r>
      </w:ins>
    </w:p>
    <w:p w14:paraId="6581BE39" w14:textId="77777777" w:rsidR="008A6237" w:rsidRDefault="008A6237" w:rsidP="008A6237">
      <w:pPr>
        <w:rPr>
          <w:ins w:id="126"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27" w:author="Benjamin Meyer" w:date="2021-02-08T13:39:00Z"/>
          <w:rFonts w:ascii="Times New Roman" w:hAnsi="Times New Roman" w:cs="Times New Roman"/>
          <w:sz w:val="24"/>
          <w:szCs w:val="24"/>
        </w:rPr>
      </w:pPr>
      <w:ins w:id="128"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29" w:author="Benjamin Meyer" w:date="2021-02-08T13:39:00Z"/>
          <w:rFonts w:ascii="Times New Roman" w:hAnsi="Times New Roman" w:cs="Times New Roman"/>
          <w:sz w:val="24"/>
          <w:szCs w:val="24"/>
        </w:rPr>
      </w:pPr>
      <w:ins w:id="130"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31"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32" w:author="Benjamin Meyer" w:date="2021-02-08T13:39:00Z"/>
          <w:rFonts w:ascii="Times New Roman" w:hAnsi="Times New Roman" w:cs="Times New Roman"/>
          <w:sz w:val="24"/>
          <w:szCs w:val="24"/>
        </w:rPr>
      </w:pPr>
      <w:ins w:id="133"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34" w:author="Benjamin Meyer" w:date="2021-02-13T09:07:00Z">
        <w:r w:rsidR="00244B11">
          <w:rPr>
            <w:rFonts w:ascii="Times New Roman" w:hAnsi="Times New Roman" w:cs="Times New Roman"/>
            <w:sz w:val="24"/>
            <w:szCs w:val="24"/>
          </w:rPr>
          <w:t>(18 AAC 70 (14</w:t>
        </w:r>
      </w:ins>
      <w:ins w:id="135"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36" w:author="Benjamin Meyer" w:date="2021-02-08T13:39:00Z"/>
          <w:rFonts w:ascii="Times New Roman" w:hAnsi="Times New Roman" w:cs="Times New Roman"/>
          <w:sz w:val="24"/>
          <w:szCs w:val="24"/>
        </w:rPr>
      </w:pPr>
      <w:ins w:id="137"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38" w:author="Benjamin Meyer" w:date="2021-02-08T13:39:00Z"/>
          <w:rFonts w:ascii="Times New Roman" w:hAnsi="Times New Roman" w:cs="Times New Roman"/>
          <w:sz w:val="24"/>
          <w:szCs w:val="24"/>
        </w:rPr>
      </w:pPr>
      <w:ins w:id="139"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40" w:author="Benjamin Meyer" w:date="2021-02-08T13:39:00Z"/>
          <w:rFonts w:ascii="Times New Roman" w:hAnsi="Times New Roman" w:cs="Times New Roman"/>
          <w:sz w:val="24"/>
          <w:szCs w:val="24"/>
        </w:rPr>
      </w:pPr>
      <w:ins w:id="141"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42" w:author="Benjamin Meyer" w:date="2021-02-08T13:39:00Z"/>
          <w:rFonts w:ascii="Times New Roman" w:hAnsi="Times New Roman" w:cs="Times New Roman"/>
          <w:sz w:val="24"/>
          <w:szCs w:val="24"/>
        </w:rPr>
      </w:pPr>
      <w:ins w:id="143"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44"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45"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46" w:author="Benjamin Meyer" w:date="2021-02-08T13:39:00Z"/>
          <w:rFonts w:ascii="Times New Roman" w:hAnsi="Times New Roman" w:cs="Times New Roman"/>
          <w:sz w:val="24"/>
          <w:szCs w:val="24"/>
        </w:rPr>
      </w:pPr>
      <w:ins w:id="147" w:author="Benjamin Meyer" w:date="2021-02-08T13:39:00Z">
        <w:r w:rsidRPr="00415FC8">
          <w:rPr>
            <w:rFonts w:ascii="Times New Roman" w:hAnsi="Times New Roman" w:cs="Times New Roman"/>
            <w:sz w:val="24"/>
            <w:szCs w:val="24"/>
          </w:rPr>
          <w:t>Harvesting raw aquatic life for consumption</w:t>
        </w:r>
      </w:ins>
      <w:ins w:id="148"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49" w:author="Benjamin Meyer" w:date="2021-02-08T13:39:00Z"/>
          <w:rFonts w:ascii="Times New Roman" w:hAnsi="Times New Roman" w:cs="Times New Roman"/>
          <w:sz w:val="24"/>
          <w:szCs w:val="24"/>
        </w:rPr>
      </w:pPr>
      <w:ins w:id="150"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51" w:author="Benjamin Meyer" w:date="2021-02-08T13:39:00Z"/>
          <w:rFonts w:ascii="Times New Roman" w:hAnsi="Times New Roman" w:cs="Times New Roman"/>
          <w:sz w:val="24"/>
          <w:szCs w:val="24"/>
        </w:rPr>
      </w:pPr>
      <w:ins w:id="152"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53" w:author="Benjamin Meyer" w:date="2021-02-08T13:42:00Z"/>
          <w:rFonts w:ascii="Times New Roman" w:hAnsi="Times New Roman" w:cs="Times New Roman"/>
          <w:sz w:val="24"/>
          <w:szCs w:val="24"/>
        </w:rPr>
      </w:pPr>
      <w:ins w:id="154"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55" w:author="Benjamin Meyer" w:date="2021-02-08T13:39:00Z"/>
          <w:rFonts w:ascii="Times New Roman" w:hAnsi="Times New Roman" w:cs="Times New Roman"/>
          <w:sz w:val="24"/>
          <w:szCs w:val="24"/>
        </w:rPr>
      </w:pPr>
      <w:ins w:id="156" w:author="Benjamin Meyer" w:date="2021-02-08T13:39:00Z">
        <w:r w:rsidRPr="00415FC8">
          <w:rPr>
            <w:rFonts w:ascii="Times New Roman" w:hAnsi="Times New Roman" w:cs="Times New Roman"/>
            <w:sz w:val="24"/>
            <w:szCs w:val="24"/>
          </w:rPr>
          <w:t>10% of fecal coliform samples</w:t>
        </w:r>
      </w:ins>
      <w:ins w:id="157" w:author="Benjamin Meyer" w:date="2021-02-08T13:43:00Z">
        <w:r w:rsidR="005E3838" w:rsidRPr="00415FC8">
          <w:rPr>
            <w:rFonts w:ascii="Times New Roman" w:hAnsi="Times New Roman" w:cs="Times New Roman"/>
            <w:sz w:val="24"/>
            <w:szCs w:val="24"/>
          </w:rPr>
          <w:t xml:space="preserve"> from season</w:t>
        </w:r>
      </w:ins>
      <w:ins w:id="158"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59" w:author="Benjamin Meyer" w:date="2021-02-08T13:39:00Z"/>
          <w:rFonts w:ascii="Times New Roman" w:hAnsi="Times New Roman" w:cs="Times New Roman"/>
          <w:sz w:val="24"/>
          <w:szCs w:val="24"/>
        </w:rPr>
      </w:pPr>
      <w:ins w:id="160" w:author="Benjamin Meyer" w:date="2021-02-08T13:43:00Z">
        <w:r w:rsidRPr="00415FC8">
          <w:rPr>
            <w:rFonts w:ascii="Times New Roman" w:hAnsi="Times New Roman" w:cs="Times New Roman"/>
            <w:sz w:val="24"/>
            <w:szCs w:val="24"/>
          </w:rPr>
          <w:t>The geometric mean of fecal coliform samples</w:t>
        </w:r>
      </w:ins>
      <w:ins w:id="161" w:author="Benjamin Meyer" w:date="2021-02-08T13:44:00Z">
        <w:r w:rsidR="005E3838" w:rsidRPr="00415FC8">
          <w:rPr>
            <w:rFonts w:ascii="Times New Roman" w:hAnsi="Times New Roman" w:cs="Times New Roman"/>
            <w:sz w:val="24"/>
            <w:szCs w:val="24"/>
          </w:rPr>
          <w:t xml:space="preserve"> from the season</w:t>
        </w:r>
      </w:ins>
      <w:ins w:id="162" w:author="Benjamin Meyer" w:date="2021-02-08T13:43:00Z">
        <w:r w:rsidRPr="00415FC8">
          <w:rPr>
            <w:rFonts w:ascii="Times New Roman" w:hAnsi="Times New Roman" w:cs="Times New Roman"/>
            <w:sz w:val="24"/>
            <w:szCs w:val="24"/>
          </w:rPr>
          <w:t xml:space="preserve"> exceeded 14 CFU/100 m</w:t>
        </w:r>
      </w:ins>
      <w:ins w:id="163"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64"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65" w:author="Benjamin Meyer" w:date="2021-02-08T13:39:00Z"/>
          <w:rFonts w:ascii="Times New Roman" w:hAnsi="Times New Roman" w:cs="Times New Roman"/>
          <w:i/>
          <w:sz w:val="24"/>
          <w:szCs w:val="24"/>
        </w:rPr>
      </w:pPr>
      <w:ins w:id="166"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67" w:author="Benjamin Meyer" w:date="2021-02-08T13:39:00Z"/>
          <w:rFonts w:ascii="Times New Roman" w:hAnsi="Times New Roman" w:cs="Times New Roman"/>
          <w:i/>
          <w:sz w:val="24"/>
          <w:szCs w:val="24"/>
        </w:rPr>
      </w:pPr>
      <w:ins w:id="168"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69"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70" w:author="Benjamin Meyer" w:date="2021-02-08T13:39:00Z"/>
          <w:rFonts w:ascii="Times New Roman" w:hAnsi="Times New Roman" w:cs="Times New Roman"/>
          <w:sz w:val="24"/>
          <w:szCs w:val="24"/>
        </w:rPr>
      </w:pPr>
      <w:ins w:id="171" w:author="Benjamin Meyer" w:date="2021-02-08T13:39:00Z">
        <w:r w:rsidRPr="00415FC8">
          <w:rPr>
            <w:rFonts w:ascii="Times New Roman" w:hAnsi="Times New Roman" w:cs="Times New Roman"/>
            <w:sz w:val="24"/>
            <w:szCs w:val="24"/>
          </w:rPr>
          <w:t>Contact recreation</w:t>
        </w:r>
      </w:ins>
      <w:ins w:id="172" w:author="Benjamin Meyer" w:date="2021-02-13T09:09:00Z">
        <w:r w:rsidR="00A37F71" w:rsidRPr="00415FC8">
          <w:rPr>
            <w:rFonts w:ascii="Times New Roman" w:hAnsi="Times New Roman" w:cs="Times New Roman"/>
            <w:sz w:val="24"/>
            <w:szCs w:val="24"/>
          </w:rPr>
          <w:t xml:space="preserve"> (18 AAC 70 </w:t>
        </w:r>
      </w:ins>
      <w:ins w:id="173" w:author="Benjamin Meyer" w:date="2021-02-13T09:10:00Z">
        <w:r w:rsidR="00A37F71" w:rsidRPr="00415FC8">
          <w:rPr>
            <w:rFonts w:ascii="Times New Roman" w:hAnsi="Times New Roman" w:cs="Times New Roman"/>
            <w:sz w:val="24"/>
            <w:szCs w:val="24"/>
          </w:rPr>
          <w:t>(14)(B)(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ins>
    </w:p>
    <w:p w14:paraId="273078D0" w14:textId="77777777" w:rsidR="008A6237" w:rsidRPr="00415FC8" w:rsidRDefault="008A6237" w:rsidP="008A6237">
      <w:pPr>
        <w:pStyle w:val="ListParagraph"/>
        <w:numPr>
          <w:ilvl w:val="1"/>
          <w:numId w:val="18"/>
        </w:numPr>
        <w:rPr>
          <w:ins w:id="174" w:author="Benjamin Meyer" w:date="2021-02-08T13:39:00Z"/>
          <w:rFonts w:ascii="Times New Roman" w:hAnsi="Times New Roman" w:cs="Times New Roman"/>
          <w:sz w:val="24"/>
          <w:szCs w:val="24"/>
        </w:rPr>
      </w:pPr>
      <w:ins w:id="175"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76" w:author="Benjamin Meyer" w:date="2021-02-08T13:39:00Z"/>
          <w:rFonts w:ascii="Times New Roman" w:hAnsi="Times New Roman" w:cs="Times New Roman"/>
          <w:sz w:val="24"/>
          <w:szCs w:val="24"/>
        </w:rPr>
      </w:pPr>
      <w:ins w:id="177"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78" w:author="Benjamin Meyer" w:date="2021-02-08T13:39:00Z"/>
          <w:rFonts w:ascii="Times New Roman" w:hAnsi="Times New Roman" w:cs="Times New Roman"/>
          <w:sz w:val="24"/>
          <w:szCs w:val="24"/>
        </w:rPr>
      </w:pPr>
      <w:ins w:id="179"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80" w:author="Benjamin Meyer" w:date="2021-02-08T13:39:00Z"/>
          <w:rFonts w:ascii="Times New Roman" w:hAnsi="Times New Roman" w:cs="Times New Roman"/>
          <w:sz w:val="24"/>
          <w:szCs w:val="24"/>
        </w:rPr>
      </w:pPr>
      <w:ins w:id="181"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82" w:author="Benjamin Meyer" w:date="2021-02-11T09:12:00Z"/>
          <w:rFonts w:ascii="Times New Roman" w:hAnsi="Times New Roman" w:cs="Times New Roman"/>
          <w:sz w:val="24"/>
          <w:szCs w:val="24"/>
        </w:rPr>
      </w:pPr>
    </w:p>
    <w:p w14:paraId="6D949363" w14:textId="77F975EF" w:rsidR="004739E3" w:rsidRPr="00415FC8" w:rsidRDefault="004739E3" w:rsidP="008A6237">
      <w:pPr>
        <w:rPr>
          <w:ins w:id="183" w:author="Benjamin Meyer" w:date="2021-02-11T09:13:00Z"/>
          <w:rFonts w:ascii="Times New Roman" w:hAnsi="Times New Roman" w:cs="Times New Roman"/>
          <w:sz w:val="24"/>
          <w:szCs w:val="24"/>
        </w:rPr>
      </w:pPr>
      <w:ins w:id="184"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185"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186" w:author="Benjamin Meyer" w:date="2021-02-11T07:53:00Z"/>
          <w:rFonts w:ascii="Times New Roman" w:hAnsi="Times New Roman" w:cs="Times New Roman"/>
          <w:sz w:val="24"/>
          <w:szCs w:val="24"/>
        </w:rPr>
      </w:pPr>
    </w:p>
    <w:p w14:paraId="3169D0E8" w14:textId="77777777" w:rsidR="009B5879" w:rsidRPr="00415FC8" w:rsidRDefault="009B5879" w:rsidP="008A6237">
      <w:pPr>
        <w:rPr>
          <w:ins w:id="187" w:author="Benjamin Meyer" w:date="2021-02-12T10:10:00Z"/>
          <w:rFonts w:ascii="Times New Roman" w:hAnsi="Times New Roman" w:cs="Times New Roman"/>
          <w:sz w:val="24"/>
          <w:szCs w:val="24"/>
        </w:rPr>
      </w:pPr>
    </w:p>
    <w:p w14:paraId="141CA898" w14:textId="38911367" w:rsidR="008F7DDC" w:rsidRPr="00415FC8" w:rsidRDefault="00AA658F" w:rsidP="008A6237">
      <w:pPr>
        <w:rPr>
          <w:rFonts w:ascii="Times New Roman" w:hAnsi="Times New Roman" w:cs="Times New Roman"/>
          <w:sz w:val="24"/>
          <w:szCs w:val="24"/>
        </w:rPr>
      </w:pPr>
      <w:ins w:id="188" w:author="Benjamin Meyer" w:date="2021-02-11T07:55:00Z">
        <w:r w:rsidRPr="00415FC8">
          <w:rPr>
            <w:rFonts w:ascii="Times New Roman" w:hAnsi="Times New Roman" w:cs="Times New Roman"/>
            <w:sz w:val="24"/>
            <w:szCs w:val="24"/>
          </w:rPr>
          <w:lastRenderedPageBreak/>
          <w:t>A</w:t>
        </w:r>
      </w:ins>
      <w:ins w:id="189"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190" w:author="Benjamin Meyer" w:date="2021-02-11T09:08:00Z">
        <w:r w:rsidR="00470FD0" w:rsidRPr="00415FC8">
          <w:rPr>
            <w:rFonts w:ascii="Times New Roman" w:hAnsi="Times New Roman" w:cs="Times New Roman"/>
            <w:sz w:val="24"/>
            <w:szCs w:val="24"/>
          </w:rPr>
          <w:t xml:space="preserve">general </w:t>
        </w:r>
      </w:ins>
      <w:ins w:id="191"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192" w:author="Benjamin Meyer" w:date="2021-02-11T07:55:00Z">
        <w:r w:rsidRPr="00415FC8">
          <w:rPr>
            <w:rFonts w:ascii="Times New Roman" w:hAnsi="Times New Roman" w:cs="Times New Roman"/>
            <w:sz w:val="24"/>
            <w:szCs w:val="24"/>
          </w:rPr>
          <w:t>, posted</w:t>
        </w:r>
      </w:ins>
      <w:ins w:id="193" w:author="Benjamin Meyer" w:date="2021-02-11T07:34:00Z">
        <w:r w:rsidR="009115FB" w:rsidRPr="00415FC8">
          <w:rPr>
            <w:rFonts w:ascii="Times New Roman" w:hAnsi="Times New Roman" w:cs="Times New Roman"/>
            <w:sz w:val="24"/>
            <w:szCs w:val="24"/>
          </w:rPr>
          <w:t xml:space="preserve"> weekly updates/advisories on the </w:t>
        </w:r>
      </w:ins>
      <w:ins w:id="194" w:author="Benjamin Meyer" w:date="2021-02-11T07:55:00Z">
        <w:r w:rsidRPr="00415FC8">
          <w:rPr>
            <w:rFonts w:ascii="Times New Roman" w:hAnsi="Times New Roman" w:cs="Times New Roman"/>
            <w:sz w:val="24"/>
            <w:szCs w:val="24"/>
          </w:rPr>
          <w:t>A</w:t>
        </w:r>
      </w:ins>
      <w:ins w:id="195" w:author="Benjamin Meyer" w:date="2021-02-11T07:34:00Z">
        <w:r w:rsidR="009115FB" w:rsidRPr="00415FC8">
          <w:rPr>
            <w:rFonts w:ascii="Times New Roman" w:hAnsi="Times New Roman" w:cs="Times New Roman"/>
            <w:sz w:val="24"/>
            <w:szCs w:val="24"/>
          </w:rPr>
          <w:t>DEC Facebook page</w:t>
        </w:r>
      </w:ins>
      <w:ins w:id="196" w:author="Benjamin Meyer" w:date="2021-02-11T07:56:00Z">
        <w:r w:rsidRPr="00415FC8">
          <w:rPr>
            <w:rFonts w:ascii="Times New Roman" w:hAnsi="Times New Roman" w:cs="Times New Roman"/>
            <w:sz w:val="24"/>
            <w:szCs w:val="24"/>
          </w:rPr>
          <w:t>,</w:t>
        </w:r>
      </w:ins>
      <w:ins w:id="197"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198" w:author="Benjamin Meyer" w:date="2021-02-11T09:09:00Z">
        <w:r w:rsidR="00470FD0" w:rsidRPr="00415FC8">
          <w:rPr>
            <w:rFonts w:ascii="Times New Roman" w:hAnsi="Times New Roman" w:cs="Times New Roman"/>
            <w:sz w:val="24"/>
            <w:szCs w:val="24"/>
          </w:rPr>
          <w:t xml:space="preserve"> of community stakeholders</w:t>
        </w:r>
      </w:ins>
      <w:ins w:id="199" w:author="Benjamin Meyer" w:date="2021-02-11T07:34:00Z">
        <w:r w:rsidR="009115FB" w:rsidRPr="00415FC8">
          <w:rPr>
            <w:rFonts w:ascii="Times New Roman" w:hAnsi="Times New Roman" w:cs="Times New Roman"/>
            <w:sz w:val="24"/>
            <w:szCs w:val="24"/>
          </w:rPr>
          <w:t xml:space="preserve">. </w:t>
        </w:r>
      </w:ins>
      <w:ins w:id="200"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01"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02" w:author="Benjamin Meyer" w:date="2021-02-14T20:55:00Z">
        <w:r w:rsidR="00731367">
          <w:rPr>
            <w:rFonts w:ascii="Times New Roman" w:hAnsi="Times New Roman" w:cs="Times New Roman"/>
            <w:sz w:val="24"/>
            <w:szCs w:val="24"/>
          </w:rPr>
          <w:t xml:space="preserve">email </w:t>
        </w:r>
      </w:ins>
      <w:ins w:id="203" w:author="Benjamin Meyer" w:date="2021-02-11T07:32:00Z">
        <w:r w:rsidR="009115FB" w:rsidRPr="00415FC8">
          <w:rPr>
            <w:rFonts w:ascii="Times New Roman" w:hAnsi="Times New Roman" w:cs="Times New Roman"/>
            <w:sz w:val="24"/>
            <w:szCs w:val="24"/>
          </w:rPr>
          <w:t>Listserv</w:t>
        </w:r>
      </w:ins>
      <w:r w:rsidR="00707464" w:rsidRPr="00415FC8">
        <w:rPr>
          <w:rFonts w:ascii="Times New Roman" w:hAnsi="Times New Roman" w:cs="Times New Roman"/>
          <w:sz w:val="24"/>
          <w:szCs w:val="24"/>
        </w:rPr>
        <w:t>.</w:t>
      </w:r>
      <w:commentRangeStart w:id="204"/>
      <w:commentRangeStart w:id="205"/>
      <w:r w:rsidR="00707464" w:rsidRPr="00415FC8">
        <w:rPr>
          <w:rFonts w:ascii="Times New Roman" w:hAnsi="Times New Roman" w:cs="Times New Roman"/>
          <w:sz w:val="24"/>
          <w:szCs w:val="24"/>
        </w:rPr>
        <w:t xml:space="preserve"> </w:t>
      </w:r>
      <w:commentRangeEnd w:id="204"/>
      <w:r w:rsidR="00707464" w:rsidRPr="00415FC8">
        <w:rPr>
          <w:rStyle w:val="CommentReference"/>
          <w:rFonts w:ascii="Times New Roman" w:hAnsi="Times New Roman" w:cs="Times New Roman"/>
          <w:sz w:val="24"/>
          <w:szCs w:val="24"/>
        </w:rPr>
        <w:commentReference w:id="204"/>
      </w:r>
      <w:commentRangeEnd w:id="205"/>
      <w:r w:rsidR="008A6237" w:rsidRPr="00415FC8">
        <w:rPr>
          <w:rStyle w:val="CommentReference"/>
          <w:rFonts w:ascii="Times New Roman" w:hAnsi="Times New Roman" w:cs="Times New Roman"/>
          <w:sz w:val="24"/>
          <w:szCs w:val="24"/>
        </w:rPr>
        <w:commentReference w:id="205"/>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06" w:name="_Toc64228867"/>
      <w:r w:rsidRPr="00AE58F9">
        <w:rPr>
          <w:rFonts w:ascii="Times New Roman" w:hAnsi="Times New Roman" w:cs="Times New Roman"/>
          <w:b/>
          <w:color w:val="2E74B5" w:themeColor="accent1" w:themeShade="BF"/>
        </w:rPr>
        <w:t>Public outreach</w:t>
      </w:r>
      <w:bookmarkEnd w:id="206"/>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07"/>
      <w:r>
        <w:rPr>
          <w:rFonts w:ascii="Times New Roman" w:hAnsi="Times New Roman" w:cs="Times New Roman"/>
          <w:sz w:val="24"/>
          <w:szCs w:val="24"/>
        </w:rPr>
        <w:t xml:space="preserve"> </w:t>
      </w:r>
      <w:commentRangeEnd w:id="207"/>
      <w:r w:rsidR="00AD046D">
        <w:rPr>
          <w:rStyle w:val="CommentReference"/>
        </w:rPr>
        <w:commentReference w:id="207"/>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9335866" w:rsidR="00407DD2" w:rsidRDefault="00AD046D" w:rsidP="00112AD3">
      <w:pPr>
        <w:rPr>
          <w:ins w:id="208"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 xml:space="preserve">. </w:t>
      </w:r>
      <w:r w:rsidR="00F011BC">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09" w:author="Benjamin Meyer" w:date="2021-02-05T10:45:00Z">
        <w:r w:rsidR="00596729">
          <w:rPr>
            <w:rFonts w:ascii="Times New Roman" w:hAnsi="Times New Roman" w:cs="Times New Roman"/>
            <w:sz w:val="24"/>
            <w:szCs w:val="24"/>
          </w:rPr>
          <w:t xml:space="preserve">(Appendix </w:t>
        </w:r>
      </w:ins>
      <w:ins w:id="210" w:author="Benjamin Meyer" w:date="2021-02-05T10:48:00Z">
        <w:r w:rsidR="001C005A">
          <w:rPr>
            <w:rFonts w:ascii="Times New Roman" w:hAnsi="Times New Roman" w:cs="Times New Roman"/>
            <w:sz w:val="24"/>
            <w:szCs w:val="24"/>
          </w:rPr>
          <w:t>B</w:t>
        </w:r>
      </w:ins>
      <w:ins w:id="211"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412B985F"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12"/>
      <w:commentRangeStart w:id="213"/>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12"/>
      <w:r>
        <w:rPr>
          <w:rStyle w:val="CommentReference"/>
        </w:rPr>
        <w:commentReference w:id="212"/>
      </w:r>
      <w:commentRangeEnd w:id="213"/>
      <w:r w:rsidR="00DB2FD6">
        <w:rPr>
          <w:rStyle w:val="CommentReference"/>
        </w:rPr>
        <w:commentReference w:id="213"/>
      </w:r>
      <w:commentRangeStart w:id="214"/>
      <w:commentRangeStart w:id="215"/>
      <w:r w:rsidR="00987536">
        <w:rPr>
          <w:rFonts w:ascii="Times New Roman" w:hAnsi="Times New Roman" w:cs="Times New Roman"/>
          <w:sz w:val="24"/>
          <w:szCs w:val="24"/>
        </w:rPr>
        <w:t xml:space="preserve"> </w:t>
      </w:r>
      <w:commentRangeEnd w:id="214"/>
      <w:r>
        <w:rPr>
          <w:rStyle w:val="CommentReference"/>
        </w:rPr>
        <w:commentReference w:id="214"/>
      </w:r>
      <w:commentRangeEnd w:id="215"/>
      <w:r w:rsidR="003075B6">
        <w:rPr>
          <w:rStyle w:val="CommentReference"/>
        </w:rPr>
        <w:commentReference w:id="215"/>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bookmarkEnd w:id="105"/>
      <w:bookmarkEnd w:id="106"/>
    </w:p>
    <w:p w14:paraId="7226555F" w14:textId="76FC0203" w:rsidR="0057499D" w:rsidRDefault="001769C6" w:rsidP="00BA4840">
      <w:pPr>
        <w:pStyle w:val="Heading1"/>
        <w:rPr>
          <w:rFonts w:ascii="Times New Roman" w:hAnsi="Times New Roman" w:cs="Times New Roman"/>
          <w:b/>
          <w:color w:val="2E74B5" w:themeColor="accent1" w:themeShade="BF"/>
        </w:rPr>
      </w:pPr>
      <w:bookmarkStart w:id="216" w:name="_Toc64228868"/>
      <w:r w:rsidRPr="00BE57F3">
        <w:rPr>
          <w:rFonts w:ascii="Times New Roman" w:hAnsi="Times New Roman" w:cs="Times New Roman"/>
          <w:b/>
          <w:color w:val="2E74B5" w:themeColor="accent1" w:themeShade="BF"/>
        </w:rPr>
        <w:t>Results</w:t>
      </w:r>
      <w:bookmarkEnd w:id="216"/>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17"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17"/>
    </w:p>
    <w:p w14:paraId="70171C0D"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18"/>
      <w:commentRangeStart w:id="219"/>
      <w:r>
        <w:rPr>
          <w:rFonts w:ascii="Times New Roman" w:hAnsi="Times New Roman" w:cs="Times New Roman"/>
          <w:sz w:val="24"/>
          <w:szCs w:val="24"/>
        </w:rPr>
        <w:t xml:space="preserve">2019-2020 </w:t>
      </w:r>
      <w:commentRangeEnd w:id="218"/>
      <w:r>
        <w:rPr>
          <w:rStyle w:val="CommentReference"/>
        </w:rPr>
        <w:commentReference w:id="218"/>
      </w:r>
      <w:commentRangeEnd w:id="219"/>
      <w:r>
        <w:rPr>
          <w:rStyle w:val="CommentReference"/>
        </w:rPr>
        <w:commentReference w:id="219"/>
      </w:r>
      <w:r>
        <w:rPr>
          <w:rFonts w:ascii="Times New Roman" w:hAnsi="Times New Roman" w:cs="Times New Roman"/>
          <w:sz w:val="24"/>
          <w:szCs w:val="24"/>
        </w:rPr>
        <w:t>data set.  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4473CDDC" w:rsidR="00C36A1F" w:rsidRPr="00FB27BC" w:rsidRDefault="00C36A1F" w:rsidP="00C36A1F">
      <w:pPr>
        <w:pStyle w:val="Caption"/>
        <w:rPr>
          <w:rFonts w:ascii="Times New Roman" w:hAnsi="Times New Roman" w:cs="Times New Roman"/>
          <w:sz w:val="24"/>
          <w:szCs w:val="24"/>
        </w:rPr>
      </w:pPr>
      <w:bookmarkStart w:id="220"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E73BCF">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20"/>
    </w:p>
    <w:p w14:paraId="4AC71F86" w14:textId="0E6EB425"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  Notably, at 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06728D54"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7D57C735"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  Thirty-day geometric mean fecal coliform values overall in 2020 ranged 1.00 – 94.87 and 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7438E70B" w14:textId="4907145F" w:rsidR="00BA288D" w:rsidRPr="00AC1751"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Pr="00CE5AE4">
        <w:rPr>
          <w:rFonts w:ascii="Times New Roman" w:eastAsia="Times New Roman" w:hAnsi="Times New Roman" w:cs="Times New Roman"/>
          <w:color w:val="000000"/>
          <w:sz w:val="24"/>
          <w:szCs w:val="24"/>
        </w:rPr>
        <w:fldChar w:fldCharType="begin"/>
      </w:r>
      <w:r w:rsidRPr="00CE5AE4">
        <w:rPr>
          <w:rFonts w:ascii="Times New Roman" w:eastAsia="Times New Roman" w:hAnsi="Times New Roman" w:cs="Times New Roman"/>
          <w:color w:val="000000"/>
          <w:sz w:val="24"/>
          <w:szCs w:val="24"/>
        </w:rPr>
        <w:instrText xml:space="preserve"> REF _Ref61428745 \h  \* MERGEFORMAT </w:instrText>
      </w:r>
      <w:r w:rsidRPr="00CE5AE4">
        <w:rPr>
          <w:rFonts w:ascii="Times New Roman" w:eastAsia="Times New Roman" w:hAnsi="Times New Roman" w:cs="Times New Roman"/>
          <w:color w:val="000000"/>
          <w:sz w:val="24"/>
          <w:szCs w:val="24"/>
        </w:rPr>
      </w:r>
      <w:r w:rsidRPr="00CE5AE4">
        <w:rPr>
          <w:rFonts w:ascii="Times New Roman" w:eastAsia="Times New Roman" w:hAnsi="Times New Roman" w:cs="Times New Roman"/>
          <w:color w:val="000000"/>
          <w:sz w:val="24"/>
          <w:szCs w:val="24"/>
        </w:rPr>
        <w:fldChar w:fldCharType="separate"/>
      </w:r>
      <w:r w:rsidRPr="0012263B">
        <w:rPr>
          <w:rFonts w:ascii="Times New Roman" w:hAnsi="Times New Roman" w:cs="Times New Roman"/>
          <w:sz w:val="24"/>
          <w:szCs w:val="24"/>
        </w:rPr>
        <w:t>Appendix E: Samples Values and Exceedances</w:t>
      </w:r>
      <w:r w:rsidRPr="00CE5AE4">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commentRangeStart w:id="221"/>
      <w:commentRangeStart w:id="222"/>
      <w:r>
        <w:rPr>
          <w:rFonts w:ascii="Times New Roman" w:eastAsia="Times New Roman" w:hAnsi="Times New Roman" w:cs="Times New Roman"/>
          <w:color w:val="000000"/>
          <w:sz w:val="24"/>
          <w:szCs w:val="24"/>
        </w:rPr>
        <w:t xml:space="preserve">Raw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21"/>
      <w:r>
        <w:rPr>
          <w:rStyle w:val="CommentReference"/>
        </w:rPr>
        <w:commentReference w:id="221"/>
      </w:r>
      <w:commentRangeEnd w:id="222"/>
      <w:r>
        <w:rPr>
          <w:rStyle w:val="CommentReference"/>
        </w:rPr>
        <w:commentReference w:id="222"/>
      </w:r>
    </w:p>
    <w:p w14:paraId="25F6B354" w14:textId="2B2DA334" w:rsidR="00C36A1F" w:rsidRPr="00131BA2" w:rsidRDefault="00131BA2" w:rsidP="00C36A1F">
      <w:pPr>
        <w:pStyle w:val="Caption"/>
        <w:rPr>
          <w:rFonts w:ascii="Times New Roman" w:hAnsi="Times New Roman" w:cs="Times New Roman"/>
          <w:sz w:val="24"/>
          <w:szCs w:val="24"/>
        </w:rPr>
      </w:pPr>
      <w:bookmarkStart w:id="223" w:name="_Toc64229318"/>
      <w:r w:rsidRPr="00131BA2">
        <w:rPr>
          <w:rFonts w:ascii="Times New Roman" w:hAnsi="Times New Roman" w:cs="Times New Roman"/>
          <w:sz w:val="24"/>
          <w:szCs w:val="24"/>
        </w:rPr>
        <w:lastRenderedPageBreak/>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8021C">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  All sample result values are in CFU/100 mL.</w:t>
      </w:r>
      <w:bookmarkEnd w:id="223"/>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7657EE61" w:rsidR="00C36A1F" w:rsidRPr="002455D0" w:rsidRDefault="00B17977" w:rsidP="00C36A1F">
      <w:pPr>
        <w:pStyle w:val="Caption"/>
        <w:rPr>
          <w:rFonts w:ascii="Times New Roman" w:hAnsi="Times New Roman" w:cs="Times New Roman"/>
          <w:sz w:val="24"/>
          <w:szCs w:val="24"/>
        </w:rPr>
      </w:pPr>
      <w:bookmarkStart w:id="224" w:name="_Ref61429279"/>
      <w:bookmarkStart w:id="225"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8021C">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24"/>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25"/>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0AE2A80E" w14:textId="194EB59B" w:rsidR="001A6F2A" w:rsidRPr="00C36A1F" w:rsidRDefault="001A6F2A" w:rsidP="00C36A1F"/>
    <w:p w14:paraId="188B40C2" w14:textId="66FD4445" w:rsidR="00B94CA1" w:rsidRPr="00B94CA1" w:rsidRDefault="00E30CCD" w:rsidP="00B94CA1">
      <w:pPr>
        <w:pStyle w:val="Heading2"/>
        <w:rPr>
          <w:rFonts w:ascii="Times New Roman" w:hAnsi="Times New Roman" w:cs="Times New Roman"/>
          <w:b/>
        </w:rPr>
      </w:pPr>
      <w:bookmarkStart w:id="226" w:name="_Toc64228870"/>
      <w:r>
        <w:rPr>
          <w:rFonts w:ascii="Times New Roman" w:hAnsi="Times New Roman" w:cs="Times New Roman"/>
          <w:b/>
          <w:color w:val="2E74B5" w:themeColor="accent1" w:themeShade="BF"/>
        </w:rPr>
        <w:t>Water quality standards analysis</w:t>
      </w:r>
      <w:bookmarkEnd w:id="226"/>
    </w:p>
    <w:p w14:paraId="6E05E9D6" w14:textId="44F32521" w:rsidR="009626A1"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w:t>
      </w:r>
      <w:r w:rsidR="00E36D43" w:rsidRPr="00A55AB7">
        <w:rPr>
          <w:rFonts w:ascii="Times New Roman" w:hAnsi="Times New Roman" w:cs="Times New Roman"/>
          <w:sz w:val="24"/>
          <w:szCs w:val="24"/>
        </w:rPr>
        <w:t xml:space="preserve">revealed </w:t>
      </w:r>
      <w:r w:rsidR="00F57EEE">
        <w:rPr>
          <w:rFonts w:ascii="Times New Roman" w:hAnsi="Times New Roman" w:cs="Times New Roman"/>
          <w:sz w:val="24"/>
          <w:szCs w:val="24"/>
        </w:rPr>
        <w:t xml:space="preserve">some </w:t>
      </w:r>
      <w:r w:rsidR="00E7723D" w:rsidRPr="00A55AB7">
        <w:rPr>
          <w:rFonts w:ascii="Times New Roman" w:hAnsi="Times New Roman" w:cs="Times New Roman"/>
          <w:sz w:val="24"/>
          <w:szCs w:val="24"/>
        </w:rPr>
        <w:t>instances of</w:t>
      </w:r>
      <w:ins w:id="227" w:author="Benjamin Meyer" w:date="2021-02-11T09:35:00Z">
        <w:r w:rsidR="009626A1">
          <w:rPr>
            <w:rFonts w:ascii="Times New Roman" w:hAnsi="Times New Roman" w:cs="Times New Roman"/>
            <w:sz w:val="24"/>
            <w:szCs w:val="24"/>
          </w:rPr>
          <w:t xml:space="preserve"> exceedance</w:t>
        </w:r>
      </w:ins>
      <w:ins w:id="228" w:author="Benjamin Meyer" w:date="2021-02-11T09:36:00Z">
        <w:r w:rsidR="009626A1">
          <w:rPr>
            <w:rFonts w:ascii="Times New Roman" w:hAnsi="Times New Roman" w:cs="Times New Roman"/>
            <w:sz w:val="24"/>
            <w:szCs w:val="24"/>
          </w:rPr>
          <w:t xml:space="preserve"> for</w:t>
        </w:r>
      </w:ins>
      <w:ins w:id="229" w:author="Benjamin Meyer" w:date="2021-02-11T09:34:00Z">
        <w:r w:rsidR="009626A1">
          <w:rPr>
            <w:rFonts w:ascii="Times New Roman" w:hAnsi="Times New Roman" w:cs="Times New Roman"/>
            <w:sz w:val="24"/>
            <w:szCs w:val="24"/>
          </w:rPr>
          <w:t xml:space="preserve"> both</w:t>
        </w:r>
      </w:ins>
      <w:r w:rsidR="00E7723D" w:rsidRPr="00A55AB7">
        <w:rPr>
          <w:rFonts w:ascii="Times New Roman" w:hAnsi="Times New Roman" w:cs="Times New Roman"/>
          <w:sz w:val="24"/>
          <w:szCs w:val="24"/>
        </w:rPr>
        <w:t xml:space="preserve"> </w:t>
      </w:r>
      <w:ins w:id="230" w:author="Benjamin Meyer" w:date="2021-02-11T09:32:00Z">
        <w:r w:rsidR="009626A1">
          <w:rPr>
            <w:rFonts w:ascii="Times New Roman" w:hAnsi="Times New Roman" w:cs="Times New Roman"/>
            <w:sz w:val="24"/>
            <w:szCs w:val="24"/>
          </w:rPr>
          <w:t xml:space="preserve">in-season </w:t>
        </w:r>
      </w:ins>
      <w:ins w:id="231" w:author="Benjamin Meyer" w:date="2021-02-11T09:34:00Z">
        <w:r w:rsidR="009626A1">
          <w:rPr>
            <w:rFonts w:ascii="Times New Roman" w:hAnsi="Times New Roman" w:cs="Times New Roman"/>
            <w:sz w:val="24"/>
            <w:szCs w:val="24"/>
          </w:rPr>
          <w:t>and post-season</w:t>
        </w:r>
      </w:ins>
      <w:ins w:id="232" w:author="Benjamin Meyer" w:date="2021-02-11T09:37:00Z">
        <w:r w:rsidR="009626A1">
          <w:rPr>
            <w:rFonts w:ascii="Times New Roman" w:hAnsi="Times New Roman" w:cs="Times New Roman"/>
            <w:sz w:val="24"/>
            <w:szCs w:val="24"/>
          </w:rPr>
          <w:t xml:space="preserve"> criteria</w:t>
        </w:r>
      </w:ins>
      <w:r w:rsidR="009626A1">
        <w:rPr>
          <w:rFonts w:ascii="Times New Roman" w:hAnsi="Times New Roman" w:cs="Times New Roman"/>
          <w:sz w:val="24"/>
          <w:szCs w:val="24"/>
        </w:rPr>
        <w:t xml:space="preserve"> </w:t>
      </w:r>
      <w:r w:rsidR="00BC05B8" w:rsidRPr="00A55AB7">
        <w:rPr>
          <w:rFonts w:ascii="Times New Roman" w:hAnsi="Times New Roman" w:cs="Times New Roman"/>
          <w:sz w:val="24"/>
          <w:szCs w:val="24"/>
        </w:rPr>
        <w:t>based on the</w:t>
      </w:r>
      <w:r w:rsidR="0076787C">
        <w:rPr>
          <w:rFonts w:ascii="Times New Roman" w:hAnsi="Times New Roman" w:cs="Times New Roman"/>
          <w:sz w:val="24"/>
          <w:szCs w:val="24"/>
        </w:rPr>
        <w:t xml:space="preserve"> A</w:t>
      </w:r>
      <w:r w:rsidR="00990CD7">
        <w:rPr>
          <w:rFonts w:ascii="Times New Roman" w:hAnsi="Times New Roman" w:cs="Times New Roman"/>
          <w:sz w:val="24"/>
          <w:szCs w:val="24"/>
        </w:rPr>
        <w:t xml:space="preserve">laska Water Quality Standards. </w:t>
      </w:r>
      <w:r w:rsidR="00E30CCD">
        <w:rPr>
          <w:rFonts w:ascii="Times New Roman" w:hAnsi="Times New Roman" w:cs="Times New Roman"/>
          <w:sz w:val="24"/>
          <w:szCs w:val="24"/>
        </w:rPr>
        <w:t>Timing of i</w:t>
      </w:r>
      <w:r w:rsidR="0076787C">
        <w:rPr>
          <w:rFonts w:ascii="Times New Roman" w:hAnsi="Times New Roman" w:cs="Times New Roman"/>
          <w:sz w:val="24"/>
          <w:szCs w:val="24"/>
        </w:rPr>
        <w:t>n-season criteria</w:t>
      </w:r>
      <w:r w:rsidR="00E73BCF">
        <w:rPr>
          <w:rFonts w:ascii="Times New Roman" w:hAnsi="Times New Roman" w:cs="Times New Roman"/>
          <w:sz w:val="24"/>
          <w:szCs w:val="24"/>
        </w:rPr>
        <w:t xml:space="preserve"> exceedances are summarized for all standards</w:t>
      </w:r>
      <w:r w:rsidR="0076787C">
        <w:rPr>
          <w:rFonts w:ascii="Times New Roman" w:hAnsi="Times New Roman" w:cs="Times New Roman"/>
          <w:sz w:val="24"/>
          <w:szCs w:val="24"/>
        </w:rPr>
        <w:t xml:space="preserve"> in Fig</w:t>
      </w:r>
      <w:r w:rsidR="00572C07">
        <w:rPr>
          <w:rFonts w:ascii="Times New Roman" w:hAnsi="Times New Roman" w:cs="Times New Roman"/>
          <w:sz w:val="24"/>
          <w:szCs w:val="24"/>
        </w:rPr>
        <w:t>ure 4</w:t>
      </w:r>
      <w:r w:rsidR="0076787C">
        <w:rPr>
          <w:rFonts w:ascii="Times New Roman" w:hAnsi="Times New Roman" w:cs="Times New Roman"/>
          <w:sz w:val="24"/>
          <w:szCs w:val="24"/>
        </w:rPr>
        <w:t xml:space="preserve"> and overall seasonal criteria exc</w:t>
      </w:r>
      <w:r w:rsidR="008C3157">
        <w:rPr>
          <w:rFonts w:ascii="Times New Roman" w:hAnsi="Times New Roman" w:cs="Times New Roman"/>
          <w:sz w:val="24"/>
          <w:szCs w:val="24"/>
        </w:rPr>
        <w:t xml:space="preserve">eedances are </w:t>
      </w:r>
      <w:r w:rsidR="00AC1751">
        <w:rPr>
          <w:rFonts w:ascii="Times New Roman" w:hAnsi="Times New Roman" w:cs="Times New Roman"/>
          <w:sz w:val="24"/>
          <w:szCs w:val="24"/>
        </w:rPr>
        <w:t>summarized</w:t>
      </w:r>
      <w:r w:rsidR="00E73BCF">
        <w:rPr>
          <w:rFonts w:ascii="Times New Roman" w:hAnsi="Times New Roman" w:cs="Times New Roman"/>
          <w:sz w:val="24"/>
          <w:szCs w:val="24"/>
        </w:rPr>
        <w:t xml:space="preserve"> by site</w:t>
      </w:r>
      <w:r w:rsidR="0076787C">
        <w:rPr>
          <w:rFonts w:ascii="Times New Roman" w:hAnsi="Times New Roman" w:cs="Times New Roman"/>
          <w:sz w:val="24"/>
          <w:szCs w:val="24"/>
        </w:rPr>
        <w:t xml:space="preserve"> in T</w:t>
      </w:r>
      <w:r w:rsidR="00E73BCF">
        <w:rPr>
          <w:rFonts w:ascii="Times New Roman" w:hAnsi="Times New Roman" w:cs="Times New Roman"/>
          <w:sz w:val="24"/>
          <w:szCs w:val="24"/>
        </w:rPr>
        <w:t xml:space="preserve">able </w:t>
      </w:r>
      <w:r w:rsidR="00131BA2">
        <w:rPr>
          <w:rFonts w:ascii="Times New Roman" w:hAnsi="Times New Roman" w:cs="Times New Roman"/>
          <w:sz w:val="24"/>
          <w:szCs w:val="24"/>
        </w:rPr>
        <w:t>4</w:t>
      </w:r>
      <w:r w:rsidR="00E73BCF">
        <w:rPr>
          <w:rFonts w:ascii="Times New Roman" w:hAnsi="Times New Roman" w:cs="Times New Roman"/>
          <w:sz w:val="24"/>
          <w:szCs w:val="24"/>
        </w:rPr>
        <w:t>.</w:t>
      </w:r>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469EF236" w:rsidR="006E74F2" w:rsidRPr="00C36A1F" w:rsidRDefault="00C36A1F" w:rsidP="00C36A1F">
      <w:pPr>
        <w:pStyle w:val="Caption"/>
        <w:rPr>
          <w:rFonts w:ascii="Times New Roman" w:hAnsi="Times New Roman" w:cs="Times New Roman"/>
          <w:sz w:val="24"/>
          <w:szCs w:val="24"/>
        </w:rPr>
      </w:pPr>
      <w:bookmarkStart w:id="233"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E73BCF">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33"/>
    </w:p>
    <w:p w14:paraId="28690D8D" w14:textId="77777777" w:rsidR="00C36A1F" w:rsidRDefault="00C36A1F" w:rsidP="006E74F2">
      <w:pPr>
        <w:pStyle w:val="Caption"/>
        <w:rPr>
          <w:rFonts w:ascii="Times New Roman" w:hAnsi="Times New Roman" w:cs="Times New Roman"/>
          <w:sz w:val="24"/>
          <w:szCs w:val="24"/>
        </w:rPr>
      </w:pPr>
    </w:p>
    <w:p w14:paraId="1129469A" w14:textId="25782280" w:rsidR="00C36A1F" w:rsidRDefault="00C36A1F" w:rsidP="006E74F2">
      <w:pPr>
        <w:pStyle w:val="Caption"/>
        <w:rPr>
          <w:rFonts w:ascii="Times New Roman" w:hAnsi="Times New Roman" w:cs="Times New Roman"/>
          <w:sz w:val="24"/>
          <w:szCs w:val="24"/>
        </w:rPr>
      </w:pPr>
    </w:p>
    <w:p w14:paraId="0CD03E14" w14:textId="4F4A64D4" w:rsidR="006516C2" w:rsidRDefault="006516C2" w:rsidP="006516C2"/>
    <w:p w14:paraId="740B07FB" w14:textId="425D111C" w:rsidR="006516C2" w:rsidRDefault="006516C2" w:rsidP="006516C2"/>
    <w:p w14:paraId="07662EF9" w14:textId="54A93514" w:rsidR="006516C2" w:rsidRDefault="006516C2" w:rsidP="006516C2"/>
    <w:p w14:paraId="046309B8" w14:textId="044DE36B" w:rsidR="006516C2" w:rsidRDefault="006516C2" w:rsidP="006516C2"/>
    <w:p w14:paraId="3B1A3EE3" w14:textId="16FC1348" w:rsidR="0033034E" w:rsidRDefault="0033034E" w:rsidP="006516C2"/>
    <w:p w14:paraId="7E859172" w14:textId="37F2C21B" w:rsidR="00F8021C" w:rsidRDefault="00F8021C" w:rsidP="006E74F2">
      <w:pPr>
        <w:pStyle w:val="Caption"/>
        <w:rPr>
          <w:rFonts w:ascii="Times New Roman" w:hAnsi="Times New Roman" w:cs="Times New Roman"/>
          <w:sz w:val="24"/>
          <w:szCs w:val="24"/>
        </w:rPr>
      </w:pPr>
    </w:p>
    <w:p w14:paraId="0A218796" w14:textId="1A4D8F20" w:rsidR="006E74F2" w:rsidRPr="006E74F2" w:rsidRDefault="00F8021C" w:rsidP="006E74F2">
      <w:pPr>
        <w:pStyle w:val="Caption"/>
        <w:rPr>
          <w:rFonts w:ascii="Times New Roman" w:hAnsi="Times New Roman" w:cs="Times New Roman"/>
          <w:sz w:val="24"/>
          <w:szCs w:val="24"/>
        </w:rPr>
      </w:pPr>
      <w:bookmarkStart w:id="234"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Pr="00F8021C">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34"/>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567A658D" w14:textId="74D9343F" w:rsidR="007000C0" w:rsidRDefault="007000C0" w:rsidP="00A55AB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w:t>
      </w:r>
      <w:r w:rsidR="00AC1751">
        <w:rPr>
          <w:rFonts w:ascii="Times New Roman" w:eastAsia="Times New Roman" w:hAnsi="Times New Roman" w:cs="Times New Roman"/>
          <w:color w:val="000000"/>
          <w:sz w:val="24"/>
          <w:szCs w:val="24"/>
        </w:rPr>
        <w:t>ng season in greater detail,</w:t>
      </w:r>
      <w:r>
        <w:rPr>
          <w:rFonts w:ascii="Times New Roman" w:eastAsia="Times New Roman" w:hAnsi="Times New Roman" w:cs="Times New Roman"/>
          <w:color w:val="000000"/>
          <w:sz w:val="24"/>
          <w:szCs w:val="24"/>
        </w:rPr>
        <w:t xml:space="preserve">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35" w:name="_Toc64228871"/>
      <w:r>
        <w:rPr>
          <w:rFonts w:ascii="Times New Roman" w:hAnsi="Times New Roman" w:cs="Times New Roman"/>
          <w:b/>
          <w:color w:val="2E74B5" w:themeColor="accent1" w:themeShade="BF"/>
        </w:rPr>
        <w:t>Fecal Coliform</w:t>
      </w:r>
      <w:bookmarkEnd w:id="235"/>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206B7D9" w14:textId="3CD1DF9D" w:rsidR="00572C07" w:rsidRPr="007000C0" w:rsidRDefault="00572C07" w:rsidP="007000C0">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726D9DA8" w14:textId="5BF84F1B" w:rsidR="00E73BCF" w:rsidRDefault="00572C07" w:rsidP="00572C0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w:t>
      </w:r>
      <w:r w:rsidR="001F16C8">
        <w:rPr>
          <w:rFonts w:ascii="Times New Roman" w:hAnsi="Times New Roman" w:cs="Times New Roman"/>
          <w:sz w:val="24"/>
          <w:szCs w:val="24"/>
        </w:rPr>
        <w:t xml:space="preserve"> (Figure 5)</w:t>
      </w:r>
    </w:p>
    <w:p w14:paraId="1A82DF7C" w14:textId="028E010F" w:rsidR="001F16C8" w:rsidRDefault="00AD5170" w:rsidP="001F16C8">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One</w:t>
      </w:r>
      <w:r w:rsidR="001F16C8">
        <w:rPr>
          <w:rFonts w:ascii="Times New Roman" w:hAnsi="Times New Roman" w:cs="Times New Roman"/>
          <w:sz w:val="24"/>
          <w:szCs w:val="24"/>
        </w:rPr>
        <w:t xml:space="preserve"> individual </w:t>
      </w:r>
      <w:r w:rsidR="00A67B48">
        <w:rPr>
          <w:rFonts w:ascii="Times New Roman" w:hAnsi="Times New Roman" w:cs="Times New Roman"/>
          <w:sz w:val="24"/>
          <w:szCs w:val="24"/>
        </w:rPr>
        <w:t xml:space="preserve">fecal coliform </w:t>
      </w:r>
      <w:r w:rsidR="001F16C8">
        <w:rPr>
          <w:rFonts w:ascii="Times New Roman" w:hAnsi="Times New Roman" w:cs="Times New Roman"/>
          <w:sz w:val="24"/>
          <w:szCs w:val="24"/>
        </w:rPr>
        <w:t>sample of &gt; 400 CFU/100 mL was observed at one site (South Kenai Beach) on one date.</w:t>
      </w:r>
    </w:p>
    <w:p w14:paraId="534B5CEC" w14:textId="695C0D67" w:rsidR="00ED0E07" w:rsidRPr="00C33167" w:rsidRDefault="001F16C8" w:rsidP="00ED0E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Thirty-day geometric mean</w:t>
      </w:r>
      <w:r w:rsidR="00A67B48">
        <w:rPr>
          <w:rFonts w:ascii="Times New Roman" w:hAnsi="Times New Roman" w:cs="Times New Roman"/>
          <w:sz w:val="24"/>
          <w:szCs w:val="24"/>
        </w:rPr>
        <w:t xml:space="preserve"> fecal coliform</w:t>
      </w:r>
      <w:r>
        <w:rPr>
          <w:rFonts w:ascii="Times New Roman" w:hAnsi="Times New Roman" w:cs="Times New Roman"/>
          <w:sz w:val="24"/>
          <w:szCs w:val="24"/>
        </w:rPr>
        <w:t xml:space="preserve"> values of &gt;200 CFU/100 mL</w:t>
      </w:r>
      <w:r w:rsidR="007000C0">
        <w:rPr>
          <w:rFonts w:ascii="Times New Roman" w:hAnsi="Times New Roman" w:cs="Times New Roman"/>
          <w:sz w:val="24"/>
          <w:szCs w:val="24"/>
        </w:rPr>
        <w:t xml:space="preserve"> were not observed at any sites.</w:t>
      </w:r>
    </w:p>
    <w:p w14:paraId="62C3DEF0" w14:textId="72C83EEF" w:rsidR="00572C07" w:rsidRDefault="00572C07" w:rsidP="00572C07">
      <w:pPr>
        <w:pStyle w:val="ListParagraph"/>
        <w:numPr>
          <w:ilvl w:val="2"/>
          <w:numId w:val="24"/>
        </w:numPr>
        <w:rPr>
          <w:rFonts w:ascii="Times New Roman" w:hAnsi="Times New Roman" w:cs="Times New Roman"/>
          <w:sz w:val="24"/>
          <w:szCs w:val="24"/>
        </w:rPr>
      </w:pPr>
      <w:r w:rsidRPr="006516C2">
        <w:rPr>
          <w:rFonts w:ascii="Times New Roman" w:hAnsi="Times New Roman" w:cs="Times New Roman"/>
          <w:sz w:val="24"/>
          <w:szCs w:val="24"/>
        </w:rPr>
        <w:t>Post-season criteria</w:t>
      </w:r>
      <w:r w:rsidR="001F16C8">
        <w:rPr>
          <w:rFonts w:ascii="Times New Roman" w:hAnsi="Times New Roman" w:cs="Times New Roman"/>
          <w:sz w:val="24"/>
          <w:szCs w:val="24"/>
        </w:rPr>
        <w:t xml:space="preserve"> (Table 5)</w:t>
      </w:r>
    </w:p>
    <w:p w14:paraId="2F351879" w14:textId="3D1145D0" w:rsidR="00572C07" w:rsidRDefault="005B4786" w:rsidP="00572C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no sites were </w:t>
      </w:r>
      <w:r w:rsidR="001F16C8">
        <w:rPr>
          <w:rFonts w:ascii="Times New Roman" w:hAnsi="Times New Roman" w:cs="Times New Roman"/>
          <w:sz w:val="24"/>
          <w:szCs w:val="24"/>
        </w:rPr>
        <w:t xml:space="preserve">10% of all </w:t>
      </w:r>
      <w:r w:rsidR="00A67B48">
        <w:rPr>
          <w:rFonts w:ascii="Times New Roman" w:hAnsi="Times New Roman" w:cs="Times New Roman"/>
          <w:sz w:val="24"/>
          <w:szCs w:val="24"/>
        </w:rPr>
        <w:t xml:space="preserve">fecal coliform </w:t>
      </w:r>
      <w:r w:rsidR="00AC1751">
        <w:rPr>
          <w:rFonts w:ascii="Times New Roman" w:hAnsi="Times New Roman" w:cs="Times New Roman"/>
          <w:sz w:val="24"/>
          <w:szCs w:val="24"/>
        </w:rPr>
        <w:t>samples from the</w:t>
      </w:r>
      <w:r w:rsidR="0033034E">
        <w:rPr>
          <w:rFonts w:ascii="Times New Roman" w:hAnsi="Times New Roman" w:cs="Times New Roman"/>
          <w:sz w:val="24"/>
          <w:szCs w:val="24"/>
        </w:rPr>
        <w:t xml:space="preserve"> season</w:t>
      </w:r>
      <w:r w:rsidR="001F16C8">
        <w:rPr>
          <w:rFonts w:ascii="Times New Roman" w:hAnsi="Times New Roman" w:cs="Times New Roman"/>
          <w:sz w:val="24"/>
          <w:szCs w:val="24"/>
        </w:rPr>
        <w:t xml:space="preserve"> &gt; 400 CFU/100</w:t>
      </w:r>
      <w:r w:rsidR="00572C07" w:rsidRPr="00572C07">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065CE5DE" w14:textId="77777777" w:rsidR="00990CD7" w:rsidRPr="007000C0" w:rsidRDefault="00990CD7" w:rsidP="00990CD7">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34EB18F1"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 (Figure 5)</w:t>
      </w:r>
    </w:p>
    <w:p w14:paraId="3A289E3B" w14:textId="77777777" w:rsidR="00990CD7" w:rsidRPr="00C3316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At all five sites, on various dates, individual fecal coliform samples exceeding 31 CFU/100 mL were observed.</w:t>
      </w:r>
    </w:p>
    <w:p w14:paraId="434B1E9E"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Post-season criteria</w:t>
      </w:r>
    </w:p>
    <w:p w14:paraId="33E25D6E" w14:textId="77777777" w:rsidR="00990CD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lastRenderedPageBreak/>
        <w:t>At all five sites 10% of all fecal coliform samples from a season exceeded 31 CFU/100 mL</w:t>
      </w:r>
      <w:r w:rsidRPr="00572C07">
        <w:rPr>
          <w:rFonts w:ascii="Times New Roman" w:hAnsi="Times New Roman" w:cs="Times New Roman"/>
          <w:sz w:val="24"/>
          <w:szCs w:val="24"/>
        </w:rPr>
        <w:t xml:space="preserve"> </w:t>
      </w:r>
      <w:r>
        <w:rPr>
          <w:rFonts w:ascii="Times New Roman" w:hAnsi="Times New Roman" w:cs="Times New Roman"/>
          <w:sz w:val="24"/>
          <w:szCs w:val="24"/>
        </w:rPr>
        <w:t>(Table 5)</w:t>
      </w:r>
      <w:r w:rsidRPr="00572C07">
        <w:rPr>
          <w:rFonts w:ascii="Times New Roman" w:hAnsi="Times New Roman" w:cs="Times New Roman"/>
          <w:sz w:val="24"/>
          <w:szCs w:val="24"/>
        </w:rPr>
        <w:t>.</w:t>
      </w:r>
    </w:p>
    <w:p w14:paraId="0E270A20" w14:textId="77777777" w:rsidR="00990CD7" w:rsidRPr="0033034E"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17A65FC5" w:rsidR="00D40A65" w:rsidRDefault="00C33167" w:rsidP="00C33167">
      <w:pPr>
        <w:pStyle w:val="Caption"/>
        <w:rPr>
          <w:rFonts w:ascii="Times New Roman" w:hAnsi="Times New Roman" w:cs="Times New Roman"/>
          <w:sz w:val="24"/>
          <w:szCs w:val="24"/>
        </w:rPr>
      </w:pPr>
      <w:bookmarkStart w:id="236"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36"/>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428E94B8" w:rsidR="00C33167" w:rsidRDefault="00D40A65" w:rsidP="00C33167">
      <w:pPr>
        <w:pStyle w:val="Caption"/>
        <w:rPr>
          <w:rFonts w:ascii="Times New Roman" w:hAnsi="Times New Roman" w:cs="Times New Roman"/>
          <w:sz w:val="24"/>
          <w:szCs w:val="24"/>
        </w:rPr>
      </w:pPr>
      <w:bookmarkStart w:id="237"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37"/>
    </w:p>
    <w:p w14:paraId="7C0942E9" w14:textId="3AAFCA8F" w:rsidR="00850D05" w:rsidRDefault="00850D05" w:rsidP="00C33167">
      <w:pPr>
        <w:rPr>
          <w:rFonts w:ascii="Times New Roman" w:hAnsi="Times New Roman" w:cs="Times New Roman"/>
          <w:sz w:val="24"/>
          <w:szCs w:val="24"/>
        </w:rPr>
      </w:pPr>
    </w:p>
    <w:p w14:paraId="2975355A" w14:textId="1255A62E" w:rsidR="00850D05" w:rsidRDefault="00850D05" w:rsidP="00850D05">
      <w:pPr>
        <w:pStyle w:val="Caption"/>
        <w:rPr>
          <w:rFonts w:ascii="Times New Roman" w:hAnsi="Times New Roman" w:cs="Times New Roman"/>
          <w:sz w:val="24"/>
          <w:szCs w:val="24"/>
        </w:rPr>
      </w:pPr>
      <w:bookmarkStart w:id="238"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8021C">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38"/>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392DCCEF" w:rsidR="00D40A65" w:rsidRPr="00F225A2" w:rsidRDefault="00D40A65" w:rsidP="00D40A65">
      <w:pPr>
        <w:pStyle w:val="Caption"/>
        <w:rPr>
          <w:rFonts w:ascii="Times New Roman" w:hAnsi="Times New Roman" w:cs="Times New Roman"/>
          <w:sz w:val="24"/>
          <w:szCs w:val="24"/>
        </w:rPr>
      </w:pPr>
      <w:bookmarkStart w:id="239"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8021C">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39"/>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40"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40"/>
    </w:p>
    <w:p w14:paraId="6D6D276D" w14:textId="77777777" w:rsidR="00710057" w:rsidRDefault="00710057" w:rsidP="00710057">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63F14224" w14:textId="084580DC" w:rsidR="00E73BCF" w:rsidRPr="00710057" w:rsidRDefault="005B4786" w:rsidP="00710057">
      <w:pPr>
        <w:pStyle w:val="ListParagraph"/>
        <w:numPr>
          <w:ilvl w:val="0"/>
          <w:numId w:val="27"/>
        </w:numPr>
        <w:rPr>
          <w:rFonts w:ascii="Times New Roman" w:hAnsi="Times New Roman" w:cs="Times New Roman"/>
          <w:i/>
          <w:sz w:val="24"/>
          <w:szCs w:val="24"/>
        </w:rPr>
      </w:pPr>
      <w:r w:rsidRPr="00710057">
        <w:rPr>
          <w:rFonts w:ascii="Times New Roman" w:hAnsi="Times New Roman" w:cs="Times New Roman"/>
          <w:sz w:val="24"/>
          <w:szCs w:val="24"/>
        </w:rPr>
        <w:t>In-season criteria</w:t>
      </w:r>
    </w:p>
    <w:p w14:paraId="0E5436FB" w14:textId="77777777" w:rsidR="003932AD" w:rsidRDefault="00281D88"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w:t>
      </w:r>
      <w:r w:rsidR="00E30724">
        <w:rPr>
          <w:rFonts w:ascii="Times New Roman" w:hAnsi="Times New Roman" w:cs="Times New Roman"/>
          <w:sz w:val="24"/>
          <w:szCs w:val="24"/>
        </w:rPr>
        <w:t>t one site (South Kenai Beach) on two dates, individual enterococci values exceeded 130 CFU/100 mL (Figure 7).</w:t>
      </w:r>
    </w:p>
    <w:p w14:paraId="3CA6F9EF" w14:textId="20B6DEBA" w:rsidR="00FA0B9F" w:rsidRDefault="003932AD"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one site (South Kenai Beach) on two dates, thirty-day geometric mean enterococci values</w:t>
      </w:r>
      <w:r w:rsidR="00281D88">
        <w:rPr>
          <w:rFonts w:ascii="Times New Roman" w:hAnsi="Times New Roman" w:cs="Times New Roman"/>
          <w:sz w:val="24"/>
          <w:szCs w:val="24"/>
        </w:rPr>
        <w:t xml:space="preserve"> </w:t>
      </w:r>
      <w:r>
        <w:rPr>
          <w:rFonts w:ascii="Times New Roman" w:hAnsi="Times New Roman" w:cs="Times New Roman"/>
          <w:sz w:val="24"/>
          <w:szCs w:val="24"/>
        </w:rPr>
        <w:t>exceeded 35 CFU/100 mL</w:t>
      </w:r>
      <w:r w:rsidR="00FA0B9F">
        <w:rPr>
          <w:rFonts w:ascii="Times New Roman" w:hAnsi="Times New Roman" w:cs="Times New Roman"/>
          <w:sz w:val="24"/>
          <w:szCs w:val="24"/>
        </w:rPr>
        <w:t xml:space="preserve"> on two dates (Figure 8).</w:t>
      </w:r>
    </w:p>
    <w:p w14:paraId="64D6A4C1" w14:textId="1849E605" w:rsidR="00FA0B9F" w:rsidRPr="00710057" w:rsidRDefault="00FA0B9F" w:rsidP="00FA0B9F">
      <w:pPr>
        <w:pStyle w:val="ListParagraph"/>
        <w:numPr>
          <w:ilvl w:val="2"/>
          <w:numId w:val="28"/>
        </w:numPr>
        <w:rPr>
          <w:rFonts w:ascii="Times New Roman" w:hAnsi="Times New Roman" w:cs="Times New Roman"/>
          <w:i/>
          <w:sz w:val="24"/>
          <w:szCs w:val="24"/>
        </w:rPr>
      </w:pPr>
      <w:r>
        <w:rPr>
          <w:rFonts w:ascii="Times New Roman" w:hAnsi="Times New Roman" w:cs="Times New Roman"/>
          <w:sz w:val="24"/>
          <w:szCs w:val="24"/>
        </w:rPr>
        <w:t>Post</w:t>
      </w:r>
      <w:r w:rsidRPr="00710057">
        <w:rPr>
          <w:rFonts w:ascii="Times New Roman" w:hAnsi="Times New Roman" w:cs="Times New Roman"/>
          <w:sz w:val="24"/>
          <w:szCs w:val="24"/>
        </w:rPr>
        <w:t>-season criteria</w:t>
      </w:r>
    </w:p>
    <w:p w14:paraId="228B4184" w14:textId="35E8A7FD" w:rsidR="00FA0B9F" w:rsidRDefault="00DB0801"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once site (South Kenai Beach), &gt;</w:t>
      </w:r>
      <w:r w:rsidRPr="003158F9">
        <w:rPr>
          <w:rFonts w:ascii="Times New Roman" w:hAnsi="Times New Roman" w:cs="Times New Roman"/>
          <w:sz w:val="24"/>
          <w:szCs w:val="24"/>
        </w:rPr>
        <w:t xml:space="preserve"> 10% of enterococci samples exceeded 130 CFU/ 100 mL</w:t>
      </w:r>
      <w:r>
        <w:rPr>
          <w:rFonts w:ascii="Times New Roman" w:hAnsi="Times New Roman" w:cs="Times New Roman"/>
          <w:sz w:val="24"/>
          <w:szCs w:val="24"/>
        </w:rPr>
        <w:t xml:space="preserve">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15920332" w14:textId="16B1AD0C" w:rsidR="00457197" w:rsidRPr="00457197" w:rsidRDefault="00E73BCF" w:rsidP="00457197">
      <w:pPr>
        <w:pStyle w:val="Caption"/>
        <w:rPr>
          <w:rFonts w:ascii="Times New Roman" w:hAnsi="Times New Roman" w:cs="Times New Roman"/>
          <w:sz w:val="24"/>
          <w:szCs w:val="24"/>
        </w:rPr>
      </w:pPr>
      <w:bookmarkStart w:id="241"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41"/>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6C6570EA" w:rsidR="00730E47" w:rsidRDefault="00E73BCF" w:rsidP="00292B62">
      <w:pPr>
        <w:pStyle w:val="Caption"/>
        <w:rPr>
          <w:rFonts w:ascii="Times New Roman" w:hAnsi="Times New Roman" w:cs="Times New Roman"/>
          <w:sz w:val="24"/>
          <w:szCs w:val="24"/>
        </w:rPr>
      </w:pPr>
      <w:bookmarkStart w:id="242"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Pr="00E73BCF">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42"/>
    </w:p>
    <w:p w14:paraId="403BAEB9" w14:textId="72DE8A14" w:rsidR="0050134F" w:rsidRPr="0050134F" w:rsidRDefault="0050134F" w:rsidP="0050134F">
      <w:pPr>
        <w:pStyle w:val="Caption"/>
        <w:rPr>
          <w:rFonts w:ascii="Times New Roman" w:hAnsi="Times New Roman" w:cs="Times New Roman"/>
          <w:sz w:val="24"/>
          <w:szCs w:val="24"/>
        </w:rPr>
      </w:pPr>
      <w:bookmarkStart w:id="243"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8021C">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43"/>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44" w:name="_Hlk50554356"/>
      <w:bookmarkStart w:id="245" w:name="_Toc64228873"/>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45"/>
    </w:p>
    <w:bookmarkEnd w:id="244"/>
    <w:p w14:paraId="76B62A4B" w14:textId="669CA7AB"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12263B" w:rsidRPr="00DA7B01">
        <w:rPr>
          <w:rFonts w:ascii="Times New Roman" w:hAnsi="Times New Roman" w:cs="Times New Roman"/>
          <w:sz w:val="24"/>
          <w:szCs w:val="24"/>
        </w:rPr>
        <w:t xml:space="preserve">Figure </w:t>
      </w:r>
      <w:r w:rsidR="0012263B">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77777777"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w:t>
      </w:r>
      <w:ins w:id="246" w:author="Benjamin Meyer" w:date="2021-02-05T14:22:00Z">
        <w:r>
          <w:rPr>
            <w:rFonts w:ascii="Times New Roman" w:hAnsi="Times New Roman" w:cs="Times New Roman"/>
            <w:sz w:val="24"/>
            <w:szCs w:val="24"/>
          </w:rPr>
          <w:t>one site in 2019 (</w:t>
        </w:r>
      </w:ins>
      <w:ins w:id="247" w:author="Benjamin Meyer" w:date="2021-02-05T14:23:00Z">
        <w:r>
          <w:rPr>
            <w:rFonts w:ascii="Times New Roman" w:hAnsi="Times New Roman" w:cs="Times New Roman"/>
            <w:sz w:val="24"/>
            <w:szCs w:val="24"/>
          </w:rPr>
          <w:t>KRG1</w:t>
        </w:r>
      </w:ins>
      <w:ins w:id="248" w:author="Benjamin Meyer" w:date="2021-02-05T14:22:00Z">
        <w:r>
          <w:rPr>
            <w:rFonts w:ascii="Times New Roman" w:hAnsi="Times New Roman" w:cs="Times New Roman"/>
            <w:sz w:val="24"/>
            <w:szCs w:val="24"/>
          </w:rPr>
          <w:t>) and three sites in 2020</w:t>
        </w:r>
      </w:ins>
      <w:ins w:id="249" w:author="Benjamin Meyer" w:date="2021-02-05T14:23:00Z">
        <w:r>
          <w:rPr>
            <w:rFonts w:ascii="Times New Roman" w:hAnsi="Times New Roman" w:cs="Times New Roman"/>
            <w:sz w:val="24"/>
            <w:szCs w:val="24"/>
          </w:rPr>
          <w:t xml:space="preserve"> (KRG2, NKB4, SKB3)</w:t>
        </w:r>
      </w:ins>
      <w:ins w:id="250" w:author="Benjamin Meyer" w:date="2021-02-05T14:24:00Z">
        <w:r>
          <w:rPr>
            <w:rFonts w:ascii="Times New Roman" w:hAnsi="Times New Roman" w:cs="Times New Roman"/>
            <w:sz w:val="24"/>
            <w:szCs w:val="24"/>
          </w:rPr>
          <w:t>,</w:t>
        </w:r>
      </w:ins>
      <w:commentRangeStart w:id="251"/>
      <w:commentRangeStart w:id="252"/>
      <w:del w:id="253"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51"/>
      <w:r>
        <w:rPr>
          <w:rStyle w:val="CommentReference"/>
        </w:rPr>
        <w:commentReference w:id="251"/>
      </w:r>
      <w:commentRangeEnd w:id="252"/>
      <w:r>
        <w:rPr>
          <w:rStyle w:val="CommentReference"/>
        </w:rPr>
        <w:commentReference w:id="252"/>
      </w:r>
      <w:del w:id="254"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  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55"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2C3A6DBD" w:rsidR="001A6F2A" w:rsidRPr="00292B62" w:rsidRDefault="0091751F" w:rsidP="00292B62">
      <w:pPr>
        <w:pStyle w:val="Caption"/>
        <w:rPr>
          <w:rFonts w:ascii="Times New Roman" w:hAnsi="Times New Roman" w:cs="Times New Roman"/>
          <w:sz w:val="24"/>
          <w:szCs w:val="24"/>
        </w:rPr>
      </w:pPr>
      <w:bookmarkStart w:id="256" w:name="_Ref61430162"/>
      <w:bookmarkStart w:id="257"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E73BCF">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56"/>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57"/>
    </w:p>
    <w:p w14:paraId="5883FEE5" w14:textId="6584E68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69324C">
        <w:rPr>
          <w:rFonts w:ascii="Times New Roman" w:hAnsi="Times New Roman" w:cs="Times New Roman"/>
          <w:sz w:val="24"/>
          <w:szCs w:val="24"/>
        </w:rPr>
        <w:t xml:space="preserve">Table </w:t>
      </w:r>
      <w:r w:rsidR="0012263B">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58" w:name="_Toc64228874"/>
      <w:r w:rsidRPr="00BE57F3">
        <w:rPr>
          <w:rFonts w:ascii="Times New Roman" w:hAnsi="Times New Roman" w:cs="Times New Roman"/>
          <w:b/>
          <w:color w:val="2E74B5" w:themeColor="accent1" w:themeShade="BF"/>
        </w:rPr>
        <w:t>Discussion</w:t>
      </w:r>
      <w:bookmarkEnd w:id="258"/>
    </w:p>
    <w:p w14:paraId="6AB5585A" w14:textId="6185F8CB" w:rsidR="001703EF" w:rsidRPr="00102D51" w:rsidRDefault="00D80E26" w:rsidP="00102D51">
      <w:pPr>
        <w:pStyle w:val="Heading2"/>
        <w:rPr>
          <w:rFonts w:ascii="Times New Roman" w:hAnsi="Times New Roman" w:cs="Times New Roman"/>
          <w:b/>
          <w:sz w:val="24"/>
          <w:szCs w:val="24"/>
        </w:rPr>
      </w:pPr>
      <w:bookmarkStart w:id="259"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59"/>
    </w:p>
    <w:p w14:paraId="63068CAA" w14:textId="15DC6061"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60"/>
      <w:commentRangeStart w:id="261"/>
      <w:r w:rsidR="00827F14" w:rsidRPr="00BB53EA">
        <w:rPr>
          <w:rFonts w:ascii="Times New Roman" w:hAnsi="Times New Roman" w:cs="Times New Roman"/>
          <w:sz w:val="24"/>
          <w:szCs w:val="24"/>
        </w:rPr>
        <w:t xml:space="preserve">exceedances </w:t>
      </w:r>
      <w:commentRangeEnd w:id="260"/>
      <w:r w:rsidR="008B5591">
        <w:rPr>
          <w:rStyle w:val="CommentReference"/>
        </w:rPr>
        <w:commentReference w:id="260"/>
      </w:r>
      <w:commentRangeEnd w:id="261"/>
      <w:r>
        <w:rPr>
          <w:rStyle w:val="CommentReference"/>
        </w:rPr>
        <w:commentReference w:id="261"/>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  </w:t>
      </w:r>
    </w:p>
    <w:p w14:paraId="60003C67" w14:textId="77777777" w:rsidR="005E578A" w:rsidRDefault="005E578A" w:rsidP="001703EF">
      <w:pPr>
        <w:rPr>
          <w:rFonts w:ascii="Times New Roman" w:hAnsi="Times New Roman" w:cs="Times New Roman"/>
          <w:sz w:val="24"/>
          <w:szCs w:val="24"/>
        </w:rPr>
      </w:pPr>
    </w:p>
    <w:p w14:paraId="7EF6EA46" w14:textId="0B838B9E"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  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0BA212B5"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Pr>
          <w:rFonts w:ascii="Times New Roman" w:hAnsi="Times New Roman" w:cs="Times New Roman"/>
          <w:sz w:val="24"/>
          <w:szCs w:val="24"/>
        </w:rPr>
        <w:t xml:space="preserve"> the overall seasonal standards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7E90FC98" w14:textId="75E8023A" w:rsidR="007E6382" w:rsidRPr="00BB53EA" w:rsidRDefault="002E6CD0" w:rsidP="001703EF">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p>
    <w:p w14:paraId="1C2C5DB0" w14:textId="66A23528" w:rsidR="001B4CF8" w:rsidRDefault="001B4CF8" w:rsidP="00141DE6">
      <w:pPr>
        <w:rPr>
          <w:rFonts w:ascii="Times New Roman" w:hAnsi="Times New Roman" w:cs="Times New Roman"/>
          <w:sz w:val="24"/>
          <w:szCs w:val="24"/>
          <w:shd w:val="clear" w:color="auto" w:fill="FFFF00"/>
        </w:rPr>
      </w:pPr>
    </w:p>
    <w:p w14:paraId="4B155EF4" w14:textId="64D78B9A" w:rsidR="001B4CF8" w:rsidRDefault="001B4CF8" w:rsidP="001B4CF8">
      <w:pPr>
        <w:rPr>
          <w:rFonts w:ascii="Times New Roman" w:hAnsi="Times New Roman" w:cs="Times New Roman"/>
          <w:sz w:val="24"/>
          <w:szCs w:val="24"/>
        </w:rPr>
      </w:pPr>
      <w:r>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xml:space="preserve">, thus monitoring and assessment of bacteria concentrations in the lower Kenai River </w:t>
      </w:r>
      <w:r w:rsidR="00631388">
        <w:rPr>
          <w:rFonts w:ascii="Times New Roman" w:hAnsi="Times New Roman" w:cs="Times New Roman"/>
          <w:sz w:val="24"/>
          <w:szCs w:val="24"/>
        </w:rPr>
        <w:lastRenderedPageBreak/>
        <w:t>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Pr="00895BA2">
        <w:rPr>
          <w:rFonts w:ascii="Times New Roman" w:hAnsi="Times New Roman" w:cs="Times New Roman"/>
          <w:sz w:val="24"/>
          <w:szCs w:val="24"/>
        </w:rPr>
        <w:t xml:space="preserve">n spite of the travel challenges posed by the COVID-19 pandemic in summer 2020, </w:t>
      </w:r>
      <w:commentRangeStart w:id="262"/>
      <w:commentRangeStart w:id="263"/>
      <w:r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62"/>
      <w:r w:rsidR="008B5591" w:rsidRPr="002B7E46">
        <w:rPr>
          <w:rStyle w:val="CommentReference"/>
          <w:highlight w:val="yellow"/>
        </w:rPr>
        <w:commentReference w:id="262"/>
      </w:r>
      <w:r w:rsidR="00631388" w:rsidRPr="002B7E46">
        <w:rPr>
          <w:rFonts w:ascii="Times New Roman" w:hAnsi="Times New Roman" w:cs="Times New Roman"/>
          <w:sz w:val="24"/>
          <w:szCs w:val="24"/>
          <w:highlight w:val="yellow"/>
        </w:rPr>
        <w:t>– 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Pr="002B7E46">
        <w:rPr>
          <w:rFonts w:ascii="Times New Roman" w:hAnsi="Times New Roman" w:cs="Times New Roman"/>
          <w:sz w:val="24"/>
          <w:szCs w:val="24"/>
          <w:highlight w:val="yellow"/>
        </w:rPr>
        <w:t>t</w:t>
      </w:r>
      <w:commentRangeStart w:id="264"/>
      <w:commentRangeStart w:id="265"/>
      <w:r w:rsidRPr="002B7E46">
        <w:rPr>
          <w:rFonts w:ascii="Times New Roman" w:hAnsi="Times New Roman" w:cs="Times New Roman"/>
          <w:sz w:val="24"/>
          <w:szCs w:val="24"/>
          <w:highlight w:val="yellow"/>
        </w:rPr>
        <w:t xml:space="preserve">he </w:t>
      </w:r>
      <w:proofErr w:type="spellStart"/>
      <w:r w:rsidR="002B7E46">
        <w:rPr>
          <w:rFonts w:ascii="Times New Roman" w:hAnsi="Times New Roman" w:cs="Times New Roman"/>
          <w:sz w:val="24"/>
          <w:szCs w:val="24"/>
          <w:highlight w:val="yellow"/>
        </w:rPr>
        <w:t>dipnet</w:t>
      </w:r>
      <w:proofErr w:type="spellEnd"/>
      <w:r w:rsidR="002B7E46">
        <w:rPr>
          <w:rFonts w:ascii="Times New Roman" w:hAnsi="Times New Roman" w:cs="Times New Roman"/>
          <w:sz w:val="24"/>
          <w:szCs w:val="24"/>
          <w:highlight w:val="yellow"/>
        </w:rPr>
        <w:t xml:space="preserve"> PUF</w:t>
      </w:r>
      <w:r w:rsidRPr="002B7E46">
        <w:rPr>
          <w:rFonts w:ascii="Times New Roman" w:hAnsi="Times New Roman" w:cs="Times New Roman"/>
          <w:sz w:val="24"/>
          <w:szCs w:val="24"/>
          <w:highlight w:val="yellow"/>
        </w:rPr>
        <w:t xml:space="preserve"> in 2020 was up relative to 2019</w:t>
      </w:r>
      <w:commentRangeEnd w:id="264"/>
      <w:r w:rsidR="00B7626D" w:rsidRPr="00856BE9">
        <w:rPr>
          <w:rStyle w:val="CommentReference"/>
          <w:highlight w:val="yellow"/>
        </w:rPr>
        <w:commentReference w:id="264"/>
      </w:r>
      <w:commentRangeEnd w:id="265"/>
      <w:r w:rsidR="005A02A8" w:rsidRPr="00856BE9">
        <w:rPr>
          <w:rStyle w:val="CommentReference"/>
          <w:highlight w:val="yellow"/>
        </w:rPr>
        <w:commentReference w:id="265"/>
      </w:r>
      <w:r w:rsidRPr="00895BA2">
        <w:rPr>
          <w:rFonts w:ascii="Times New Roman" w:hAnsi="Times New Roman" w:cs="Times New Roman"/>
          <w:sz w:val="24"/>
          <w:szCs w:val="24"/>
        </w:rPr>
        <w:t xml:space="preserve"> </w:t>
      </w:r>
      <w:commentRangeEnd w:id="263"/>
      <w:r w:rsidR="005A02A8">
        <w:rPr>
          <w:rStyle w:val="CommentReference"/>
        </w:rPr>
        <w:commentReference w:id="263"/>
      </w:r>
      <w:r w:rsidRPr="00895BA2">
        <w:rPr>
          <w:rFonts w:ascii="Times New Roman" w:hAnsi="Times New Roman" w:cs="Times New Roman"/>
          <w:sz w:val="24"/>
          <w:szCs w:val="24"/>
        </w:rPr>
        <w:t>(</w:t>
      </w:r>
      <w:r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66"/>
      <w:commentRangeStart w:id="267"/>
      <w:r w:rsidR="00631388">
        <w:rPr>
          <w:rFonts w:ascii="Times New Roman" w:hAnsi="Times New Roman" w:cs="Times New Roman"/>
          <w:sz w:val="24"/>
          <w:szCs w:val="24"/>
        </w:rPr>
        <w:t xml:space="preserve">2020 harvest </w:t>
      </w:r>
      <w:commentRangeEnd w:id="266"/>
      <w:r w:rsidR="008B5591">
        <w:rPr>
          <w:rStyle w:val="CommentReference"/>
        </w:rPr>
        <w:commentReference w:id="266"/>
      </w:r>
      <w:commentRangeEnd w:id="267"/>
      <w:r w:rsidR="005A02A8">
        <w:rPr>
          <w:rStyle w:val="CommentReference"/>
        </w:rPr>
        <w:commentReference w:id="267"/>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  </w:t>
      </w:r>
    </w:p>
    <w:p w14:paraId="2EC43C61" w14:textId="735283B5" w:rsidR="00631388" w:rsidRDefault="00631388" w:rsidP="001B4CF8">
      <w:pPr>
        <w:rPr>
          <w:rFonts w:ascii="Times New Roman" w:hAnsi="Times New Roman" w:cs="Times New Roman"/>
          <w:sz w:val="24"/>
          <w:szCs w:val="24"/>
        </w:rPr>
      </w:pPr>
    </w:p>
    <w:p w14:paraId="705B1B07" w14:textId="7ED87DB2" w:rsidR="00112AD3" w:rsidRDefault="00631388" w:rsidP="00193325">
      <w:pPr>
        <w:rPr>
          <w:rFonts w:ascii="Times New Roman" w:hAnsi="Times New Roman" w:cs="Times New Roman"/>
          <w:sz w:val="24"/>
          <w:szCs w:val="24"/>
        </w:rPr>
      </w:pPr>
      <w:del w:id="268" w:author="Apsens, Sarah" w:date="2021-01-25T11:47:00Z">
        <w:r w:rsidDel="00821E54">
          <w:rPr>
            <w:rFonts w:ascii="Times New Roman" w:hAnsi="Times New Roman" w:cs="Times New Roman"/>
            <w:sz w:val="24"/>
            <w:szCs w:val="24"/>
          </w:rPr>
          <w:delText xml:space="preserve">The limited time span of </w:delText>
        </w:r>
        <w:commentRangeStart w:id="269"/>
        <w:r w:rsidDel="00821E54">
          <w:rPr>
            <w:rFonts w:ascii="Times New Roman" w:hAnsi="Times New Roman" w:cs="Times New Roman"/>
            <w:sz w:val="24"/>
            <w:szCs w:val="24"/>
          </w:rPr>
          <w:delText xml:space="preserve">data (2019-2020) </w:delText>
        </w:r>
        <w:commentRangeEnd w:id="269"/>
        <w:r w:rsidR="00B7626D" w:rsidDel="00821E54">
          <w:rPr>
            <w:rStyle w:val="CommentReference"/>
          </w:rPr>
          <w:commentReference w:id="269"/>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270"/>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270"/>
        <w:r w:rsidR="00B7626D" w:rsidDel="00821E54">
          <w:rPr>
            <w:rStyle w:val="CommentReference"/>
          </w:rPr>
          <w:commentReference w:id="270"/>
        </w:r>
        <w:r w:rsidDel="00821E54">
          <w:rPr>
            <w:rFonts w:ascii="Times New Roman" w:hAnsi="Times New Roman" w:cs="Times New Roman"/>
            <w:sz w:val="24"/>
            <w:szCs w:val="24"/>
          </w:rPr>
          <w:delText xml:space="preserve">.  </w:delText>
        </w:r>
      </w:del>
      <w:commentRangeStart w:id="271"/>
      <w:commentRangeStart w:id="272"/>
      <w:commentRangeStart w:id="273"/>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271"/>
      <w:r w:rsidR="00B7626D">
        <w:rPr>
          <w:rStyle w:val="CommentReference"/>
        </w:rPr>
        <w:commentReference w:id="271"/>
      </w:r>
      <w:commentRangeEnd w:id="272"/>
      <w:r w:rsidR="00821E54">
        <w:rPr>
          <w:rStyle w:val="CommentReference"/>
        </w:rPr>
        <w:commentReference w:id="272"/>
      </w:r>
      <w:commentRangeEnd w:id="273"/>
      <w:r w:rsidR="00856BE9">
        <w:rPr>
          <w:rStyle w:val="CommentReference"/>
        </w:rPr>
        <w:commentReference w:id="273"/>
      </w:r>
      <w:r w:rsidR="00112AD3">
        <w:rPr>
          <w:rFonts w:ascii="Times New Roman" w:hAnsi="Times New Roman" w:cs="Times New Roman"/>
          <w:sz w:val="24"/>
          <w:szCs w:val="24"/>
        </w:rPr>
        <w:t xml:space="preserve">.  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25B7F53F" w:rsidR="00193325" w:rsidRDefault="00165697" w:rsidP="00112AD3">
      <w:pPr>
        <w:pStyle w:val="Caption"/>
        <w:rPr>
          <w:rFonts w:ascii="Times New Roman" w:hAnsi="Times New Roman" w:cs="Times New Roman"/>
          <w:sz w:val="24"/>
          <w:szCs w:val="24"/>
        </w:rPr>
      </w:pPr>
      <w:bookmarkStart w:id="274" w:name="_Ref61433167"/>
      <w:bookmarkStart w:id="275" w:name="_Toc64229504"/>
      <w:r w:rsidRPr="003951B1">
        <w:rPr>
          <w:rFonts w:ascii="Times New Roman" w:hAnsi="Times New Roman" w:cs="Times New Roman"/>
          <w:sz w:val="24"/>
          <w:szCs w:val="24"/>
        </w:rPr>
        <w:t xml:space="preserve">Figure </w:t>
      </w:r>
      <w:bookmarkEnd w:id="274"/>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275"/>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276"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47AE2451" w:rsidR="00970035" w:rsidRDefault="00970035" w:rsidP="005A693E">
      <w:pPr>
        <w:pStyle w:val="Caption"/>
        <w:rPr>
          <w:rFonts w:ascii="Times New Roman" w:hAnsi="Times New Roman" w:cs="Times New Roman"/>
          <w:sz w:val="24"/>
          <w:szCs w:val="24"/>
        </w:rPr>
      </w:pPr>
      <w:bookmarkStart w:id="277" w:name="_Toc64229505"/>
      <w:r w:rsidRPr="000A6A4E">
        <w:rPr>
          <w:rFonts w:ascii="Times New Roman" w:hAnsi="Times New Roman" w:cs="Times New Roman"/>
          <w:sz w:val="24"/>
          <w:szCs w:val="24"/>
        </w:rPr>
        <w:t xml:space="preserve">Figure </w:t>
      </w:r>
      <w:bookmarkEnd w:id="276"/>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278"/>
      <w:commentRangeStart w:id="279"/>
      <w:r w:rsidRPr="000A6A4E">
        <w:rPr>
          <w:rFonts w:ascii="Times New Roman" w:hAnsi="Times New Roman" w:cs="Times New Roman"/>
          <w:sz w:val="24"/>
          <w:szCs w:val="24"/>
        </w:rPr>
        <w:t>2020 late run sockeye salmon counts on the Kenai River</w:t>
      </w:r>
      <w:commentRangeEnd w:id="278"/>
      <w:r w:rsidR="001E2A7A">
        <w:rPr>
          <w:rStyle w:val="CommentReference"/>
          <w:i w:val="0"/>
          <w:iCs w:val="0"/>
          <w:color w:val="auto"/>
        </w:rPr>
        <w:commentReference w:id="278"/>
      </w:r>
      <w:commentRangeEnd w:id="279"/>
      <w:r w:rsidR="001B2EC4">
        <w:rPr>
          <w:rStyle w:val="CommentReference"/>
          <w:i w:val="0"/>
          <w:iCs w:val="0"/>
          <w:color w:val="auto"/>
        </w:rPr>
        <w:commentReference w:id="279"/>
      </w:r>
      <w:r w:rsidRPr="000A6A4E">
        <w:rPr>
          <w:rFonts w:ascii="Times New Roman" w:hAnsi="Times New Roman" w:cs="Times New Roman"/>
          <w:sz w:val="24"/>
          <w:szCs w:val="24"/>
        </w:rPr>
        <w:t>.  Data</w:t>
      </w:r>
      <w:r>
        <w:rPr>
          <w:rFonts w:ascii="Times New Roman" w:hAnsi="Times New Roman" w:cs="Times New Roman"/>
          <w:sz w:val="24"/>
          <w:szCs w:val="24"/>
        </w:rPr>
        <w:t xml:space="preserve"> sourced from Alaska Department of Fish and Game (ADF&amp;G, 2020).</w:t>
      </w:r>
      <w:bookmarkEnd w:id="277"/>
    </w:p>
    <w:p w14:paraId="761F7401" w14:textId="7667C8A6" w:rsidR="00112AD3" w:rsidRDefault="00112AD3" w:rsidP="00112AD3"/>
    <w:p w14:paraId="08D20879" w14:textId="20973AFD"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w:t>
      </w:r>
      <w:commentRangeStart w:id="280"/>
      <w:commentRangeStart w:id="281"/>
      <w:r>
        <w:rPr>
          <w:rFonts w:ascii="Times New Roman" w:hAnsi="Times New Roman" w:cs="Times New Roman"/>
          <w:sz w:val="24"/>
          <w:szCs w:val="24"/>
        </w:rPr>
        <w:t xml:space="preserve">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280"/>
      <w:r>
        <w:rPr>
          <w:rStyle w:val="CommentReference"/>
        </w:rPr>
        <w:commentReference w:id="280"/>
      </w:r>
      <w:commentRangeEnd w:id="281"/>
      <w:r>
        <w:rPr>
          <w:rStyle w:val="CommentReference"/>
        </w:rPr>
        <w:commentReference w:id="281"/>
      </w:r>
      <w:r>
        <w:rPr>
          <w:rFonts w:ascii="Times New Roman" w:hAnsi="Times New Roman" w:cs="Times New Roman"/>
          <w:sz w:val="24"/>
          <w:szCs w:val="24"/>
        </w:rPr>
        <w:t xml:space="preserve">. A modification of best management practices to include </w:t>
      </w:r>
      <w:commentRangeStart w:id="282"/>
      <w:commentRangeStart w:id="283"/>
      <w:r>
        <w:rPr>
          <w:rFonts w:ascii="Times New Roman" w:hAnsi="Times New Roman" w:cs="Times New Roman"/>
          <w:sz w:val="24"/>
          <w:szCs w:val="24"/>
        </w:rPr>
        <w:t>disposal or compost of carcasses</w:t>
      </w:r>
      <w:commentRangeEnd w:id="282"/>
      <w:r>
        <w:rPr>
          <w:rStyle w:val="CommentReference"/>
        </w:rPr>
        <w:commentReference w:id="282"/>
      </w:r>
      <w:commentRangeEnd w:id="283"/>
      <w:r w:rsidR="00874FAB">
        <w:rPr>
          <w:rStyle w:val="CommentReference"/>
        </w:rPr>
        <w:commentReference w:id="283"/>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284"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77777777"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(S. Apsens (ADEC), personal communication, 2020a).  An implementation of the Environmental Protection Agency's Virtual Beach Model (EPA, 2021c) is planned, and will be used to estimate in-river bacteria concentrations, supported by two to three in situ “spot checks” throughout the summer where physical samples are collected.  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77777777" w:rsidR="00337954" w:rsidRPr="00CE3874" w:rsidRDefault="00337954" w:rsidP="00337954">
      <w:pPr>
        <w:shd w:val="clear" w:color="auto" w:fill="FFFFFF" w:themeFill="background1"/>
        <w:rPr>
          <w:rFonts w:ascii="Times New Roman" w:hAnsi="Times New Roman" w:cs="Times New Roman"/>
          <w:sz w:val="24"/>
          <w:szCs w:val="24"/>
        </w:rPr>
      </w:pPr>
      <w:ins w:id="285"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286"/>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286"/>
      <w:r>
        <w:rPr>
          <w:rStyle w:val="CommentReference"/>
        </w:rPr>
        <w:commentReference w:id="286"/>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Pr>
          <w:rFonts w:ascii="Times New Roman" w:hAnsi="Times New Roman" w:cs="Times New Roman"/>
          <w:sz w:val="24"/>
          <w:szCs w:val="24"/>
        </w:rPr>
        <w:t>Guerron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Orejuela</w:t>
      </w:r>
      <w:proofErr w:type="spellEnd"/>
      <w:r>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2019). In contrast, criteria that instead assess thirty-day rolling geometric mean values are less prone to short-term variations and thus more likely to represent actual in-river conditions.  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B986F0E"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287"/>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288" w:author="Benjamin Meyer" w:date="2021-02-05T14:13:00Z">
        <w:r w:rsidR="003369F3">
          <w:rPr>
            <w:rFonts w:ascii="Times New Roman" w:hAnsi="Times New Roman" w:cs="Times New Roman"/>
            <w:sz w:val="24"/>
            <w:szCs w:val="24"/>
          </w:rPr>
          <w:t xml:space="preserve">a broad audience </w:t>
        </w:r>
      </w:ins>
      <w:del w:id="289" w:author="Benjamin Meyer" w:date="2021-02-05T14:13:00Z">
        <w:r w:rsidR="0092074E" w:rsidDel="003369F3">
          <w:rPr>
            <w:rFonts w:ascii="Times New Roman" w:hAnsi="Times New Roman" w:cs="Times New Roman"/>
            <w:sz w:val="24"/>
            <w:szCs w:val="24"/>
          </w:rPr>
          <w:delText xml:space="preserve">thousands </w:delText>
        </w:r>
      </w:del>
      <w:commentRangeEnd w:id="287"/>
      <w:r w:rsidR="001E2A7A">
        <w:rPr>
          <w:rStyle w:val="CommentReference"/>
        </w:rPr>
        <w:commentReference w:id="287"/>
      </w:r>
      <w:r w:rsidR="0092074E">
        <w:rPr>
          <w:rFonts w:ascii="Times New Roman" w:hAnsi="Times New Roman" w:cs="Times New Roman"/>
          <w:sz w:val="24"/>
          <w:szCs w:val="24"/>
        </w:rPr>
        <w:t xml:space="preserve">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290"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290"/>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291"/>
      <w:commentRangeStart w:id="292"/>
      <w:commentRangeStart w:id="293"/>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291"/>
      <w:r>
        <w:rPr>
          <w:rStyle w:val="CommentReference"/>
        </w:rPr>
        <w:commentReference w:id="291"/>
      </w:r>
      <w:commentRangeEnd w:id="292"/>
      <w:r w:rsidR="001E2A7A">
        <w:rPr>
          <w:rStyle w:val="CommentReference"/>
        </w:rPr>
        <w:commentReference w:id="292"/>
      </w:r>
      <w:commentRangeEnd w:id="293"/>
      <w:r w:rsidR="005B1835">
        <w:rPr>
          <w:rStyle w:val="CommentReference"/>
        </w:rPr>
        <w:commentReference w:id="293"/>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19D3E90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294"/>
      <w:commentRangeStart w:id="295"/>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296" w:author="Benjamin Meyer" w:date="2021-02-05T14:15:00Z">
        <w:r w:rsidR="003369F3">
          <w:rPr>
            <w:rFonts w:ascii="Times New Roman" w:hAnsi="Times New Roman" w:cs="Times New Roman"/>
            <w:sz w:val="24"/>
            <w:szCs w:val="24"/>
          </w:rPr>
          <w:t>relative</w:t>
        </w:r>
      </w:ins>
      <w:ins w:id="297" w:author="Benjamin Meyer" w:date="2021-02-05T14:16:00Z">
        <w:r w:rsidR="003369F3">
          <w:rPr>
            <w:rFonts w:ascii="Times New Roman" w:hAnsi="Times New Roman" w:cs="Times New Roman"/>
            <w:sz w:val="24"/>
            <w:szCs w:val="24"/>
          </w:rPr>
          <w:t xml:space="preserve"> species</w:t>
        </w:r>
      </w:ins>
      <w:ins w:id="298" w:author="Benjamin Meyer" w:date="2021-02-05T14:15:00Z">
        <w:r w:rsidR="003369F3">
          <w:rPr>
            <w:rFonts w:ascii="Times New Roman" w:hAnsi="Times New Roman" w:cs="Times New Roman"/>
            <w:sz w:val="24"/>
            <w:szCs w:val="24"/>
          </w:rPr>
          <w:t xml:space="preserve"> contributions</w:t>
        </w:r>
      </w:ins>
      <w:del w:id="299"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00"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294"/>
      <w:r w:rsidR="00A47243">
        <w:rPr>
          <w:rStyle w:val="CommentReference"/>
        </w:rPr>
        <w:commentReference w:id="294"/>
      </w:r>
      <w:commentRangeEnd w:id="295"/>
      <w:r w:rsidR="003369F3">
        <w:rPr>
          <w:rStyle w:val="CommentReference"/>
        </w:rPr>
        <w:commentReference w:id="295"/>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01"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02"/>
      <w:r w:rsidR="00DB6A83">
        <w:rPr>
          <w:rFonts w:ascii="Times New Roman" w:hAnsi="Times New Roman" w:cs="Times New Roman"/>
          <w:b/>
          <w:color w:val="2E74B5" w:themeColor="accent1" w:themeShade="BF"/>
        </w:rPr>
        <w:t>recommendations</w:t>
      </w:r>
      <w:bookmarkEnd w:id="301"/>
      <w:commentRangeEnd w:id="302"/>
      <w:r w:rsidR="00F13365">
        <w:rPr>
          <w:rStyle w:val="CommentReference"/>
        </w:rPr>
        <w:commentReference w:id="302"/>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03"/>
      <w:commentRangeStart w:id="304"/>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05"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commentRangeEnd w:id="303"/>
      <w:r w:rsidR="00484780">
        <w:rPr>
          <w:rStyle w:val="CommentReference"/>
        </w:rPr>
        <w:commentReference w:id="303"/>
      </w:r>
      <w:commentRangeEnd w:id="304"/>
      <w:r w:rsidR="007772FD">
        <w:rPr>
          <w:rStyle w:val="CommentReference"/>
        </w:rPr>
        <w:commentReference w:id="304"/>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06" w:author="Benjamin Meyer" w:date="2021-02-14T20:20:00Z">
        <w:r>
          <w:rPr>
            <w:rFonts w:ascii="Times New Roman" w:eastAsia="Times New Roman" w:hAnsi="Times New Roman" w:cs="Times New Roman"/>
            <w:sz w:val="24"/>
            <w:szCs w:val="24"/>
          </w:rPr>
          <w:t xml:space="preserve">A basic exploration of </w:t>
        </w:r>
      </w:ins>
      <w:commentRangeStart w:id="307"/>
      <w:commentRangeStart w:id="308"/>
      <w:r w:rsidR="00E24B1A" w:rsidRPr="00F77DBE">
        <w:rPr>
          <w:rFonts w:ascii="Times New Roman" w:eastAsia="Times New Roman" w:hAnsi="Times New Roman" w:cs="Times New Roman"/>
          <w:sz w:val="24"/>
          <w:szCs w:val="24"/>
        </w:rPr>
        <w:t xml:space="preserve">patterns in tidal currents </w:t>
      </w:r>
      <w:commentRangeEnd w:id="307"/>
      <w:r w:rsidR="00484780">
        <w:rPr>
          <w:rStyle w:val="CommentReference"/>
        </w:rPr>
        <w:commentReference w:id="307"/>
      </w:r>
      <w:commentRangeEnd w:id="308"/>
      <w:r>
        <w:rPr>
          <w:rStyle w:val="CommentReference"/>
        </w:rPr>
        <w:commentReference w:id="308"/>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09" w:author="Benjamin Meyer" w:date="2021-02-14T20:20:00Z">
        <w:r w:rsidRPr="007772FD">
          <w:rPr>
            <w:rFonts w:ascii="Times New Roman" w:eastAsia="Times New Roman" w:hAnsi="Times New Roman" w:cs="Times New Roman"/>
            <w:sz w:val="24"/>
            <w:szCs w:val="24"/>
          </w:rPr>
          <w:t xml:space="preserve"> </w:t>
        </w:r>
      </w:ins>
      <w:ins w:id="310"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11" w:author="Benjamin Meyer" w:date="2021-02-14T20:22:00Z">
        <w:r w:rsidRPr="007772FD">
          <w:rPr>
            <w:rFonts w:ascii="Times New Roman" w:hAnsi="Times New Roman" w:cs="Times New Roman"/>
            <w:sz w:val="24"/>
            <w:szCs w:val="24"/>
          </w:rPr>
          <w:t xml:space="preserve"> that influence bacteria concentrations.</w:t>
        </w:r>
      </w:ins>
    </w:p>
    <w:p w14:paraId="2B6CE50C" w14:textId="19F1BC79"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commentRangeStart w:id="312"/>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12"/>
      <w:r w:rsidR="00484780">
        <w:rPr>
          <w:rStyle w:val="CommentReference"/>
        </w:rPr>
        <w:commentReference w:id="312"/>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13"/>
      <w:commentRangeStart w:id="314"/>
      <w:r w:rsidR="0017552A" w:rsidRPr="00D57CDA">
        <w:rPr>
          <w:rFonts w:ascii="Times New Roman" w:eastAsia="Times New Roman" w:hAnsi="Times New Roman" w:cs="Times New Roman"/>
          <w:sz w:val="24"/>
          <w:szCs w:val="24"/>
        </w:rPr>
        <w:t xml:space="preserve"> </w:t>
      </w:r>
      <w:commentRangeEnd w:id="313"/>
      <w:r w:rsidR="00E32BFD">
        <w:rPr>
          <w:rStyle w:val="CommentReference"/>
        </w:rPr>
        <w:commentReference w:id="313"/>
      </w:r>
      <w:commentRangeEnd w:id="314"/>
      <w:r w:rsidR="00D57CDA">
        <w:rPr>
          <w:rStyle w:val="CommentReference"/>
        </w:rPr>
        <w:commentReference w:id="314"/>
      </w:r>
      <w:del w:id="315"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16"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77777777"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17"/>
      <w:r w:rsidRPr="00F77DBE">
        <w:rPr>
          <w:rFonts w:ascii="Times New Roman" w:eastAsia="Times New Roman" w:hAnsi="Times New Roman" w:cs="Times New Roman"/>
          <w:sz w:val="24"/>
          <w:szCs w:val="24"/>
        </w:rPr>
        <w:t>long-term data sets.</w:t>
      </w:r>
      <w:commentRangeEnd w:id="317"/>
      <w:r w:rsidR="00E32BFD">
        <w:rPr>
          <w:rStyle w:val="CommentReference"/>
        </w:rPr>
        <w:commentReference w:id="317"/>
      </w:r>
      <w:r w:rsidRPr="00F77DBE">
        <w:rPr>
          <w:rFonts w:ascii="Times New Roman" w:eastAsia="Times New Roman" w:hAnsi="Times New Roman" w:cs="Times New Roman"/>
          <w:sz w:val="24"/>
          <w:szCs w:val="24"/>
        </w:rPr>
        <w:t xml:space="preserve">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18"/>
      <w:r w:rsidR="002758FA" w:rsidRPr="00D57CDA">
        <w:rPr>
          <w:rFonts w:ascii="Times New Roman" w:eastAsia="Times New Roman" w:hAnsi="Times New Roman" w:cs="Times New Roman"/>
          <w:sz w:val="24"/>
          <w:szCs w:val="24"/>
        </w:rPr>
        <w:t xml:space="preserve"> </w:t>
      </w:r>
      <w:commentRangeEnd w:id="318"/>
      <w:r w:rsidR="00E32BFD">
        <w:rPr>
          <w:rStyle w:val="CommentReference"/>
        </w:rPr>
        <w:commentReference w:id="318"/>
      </w:r>
      <w:del w:id="319" w:author="Benjamin Meyer" w:date="2021-02-14T20:30:00Z">
        <w:r w:rsidR="0052550C" w:rsidRPr="00D57CDA" w:rsidDel="00D57CDA">
          <w:rPr>
            <w:rFonts w:ascii="Times New Roman" w:eastAsia="Times New Roman" w:hAnsi="Times New Roman" w:cs="Times New Roman"/>
            <w:sz w:val="24"/>
            <w:szCs w:val="24"/>
            <w:rPrChange w:id="320" w:author="Benjamin Meyer" w:date="2021-02-14T20:30:00Z">
              <w:rPr/>
            </w:rPrChange>
          </w:rPr>
          <w:delText>is</w:delText>
        </w:r>
      </w:del>
      <w:r w:rsidR="0052550C" w:rsidRPr="00D57CDA">
        <w:rPr>
          <w:rFonts w:ascii="Times New Roman" w:eastAsia="Times New Roman" w:hAnsi="Times New Roman" w:cs="Times New Roman"/>
          <w:sz w:val="24"/>
          <w:szCs w:val="24"/>
          <w:rPrChange w:id="321" w:author="Benjamin Meyer" w:date="2021-02-14T20:30:00Z">
            <w:rPr/>
          </w:rPrChange>
        </w:rPr>
        <w:t xml:space="preserve"> </w:t>
      </w:r>
      <w:del w:id="322" w:author="Benjamin Meyer" w:date="2021-02-14T20:30:00Z">
        <w:r w:rsidR="0052550C" w:rsidRPr="00D57CDA" w:rsidDel="00D57CDA">
          <w:rPr>
            <w:rFonts w:ascii="Times New Roman" w:eastAsia="Times New Roman" w:hAnsi="Times New Roman" w:cs="Times New Roman"/>
            <w:sz w:val="24"/>
            <w:szCs w:val="24"/>
            <w:rPrChange w:id="323" w:author="Benjamin Meyer" w:date="2021-02-14T20:30:00Z">
              <w:rPr/>
            </w:rPrChange>
          </w:rPr>
          <w:delText xml:space="preserve">recommended in future years in order to effectively implement EPA's Virtual Beach Model. In the future, this </w:delText>
        </w:r>
        <w:commentRangeStart w:id="324"/>
        <w:r w:rsidR="0052550C" w:rsidRPr="00D57CDA" w:rsidDel="00D57CDA">
          <w:rPr>
            <w:rFonts w:ascii="Times New Roman" w:eastAsia="Times New Roman" w:hAnsi="Times New Roman" w:cs="Times New Roman"/>
            <w:sz w:val="24"/>
            <w:szCs w:val="24"/>
            <w:rPrChange w:id="325"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26" w:author="Benjamin Meyer" w:date="2021-02-14T20:30:00Z">
            <w:rPr/>
          </w:rPrChange>
        </w:rPr>
        <w:t xml:space="preserve"> </w:t>
      </w:r>
      <w:commentRangeEnd w:id="324"/>
      <w:r w:rsidR="000946FE">
        <w:rPr>
          <w:rStyle w:val="CommentReference"/>
        </w:rPr>
        <w:commentReference w:id="324"/>
      </w:r>
      <w:del w:id="327"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28" w:name="_Toc64228878"/>
      <w:r w:rsidRPr="00086B78">
        <w:rPr>
          <w:rFonts w:ascii="Times New Roman" w:hAnsi="Times New Roman" w:cs="Times New Roman"/>
          <w:b/>
          <w:color w:val="2E74B5" w:themeColor="accent1" w:themeShade="BF"/>
          <w:sz w:val="32"/>
          <w:szCs w:val="32"/>
        </w:rPr>
        <w:lastRenderedPageBreak/>
        <w:t>Data availability</w:t>
      </w:r>
      <w:bookmarkEnd w:id="328"/>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bookmarkStart w:id="329" w:name="_GoBack"/>
      <w:bookmarkEnd w:id="329"/>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30" w:name="_Toc64228879"/>
      <w:commentRangeStart w:id="331"/>
      <w:commentRangeStart w:id="332"/>
      <w:r w:rsidRPr="00BE57F3">
        <w:rPr>
          <w:rFonts w:ascii="Times New Roman" w:hAnsi="Times New Roman" w:cs="Times New Roman"/>
          <w:b/>
          <w:color w:val="2E74B5" w:themeColor="accent1" w:themeShade="BF"/>
        </w:rPr>
        <w:lastRenderedPageBreak/>
        <w:t>References</w:t>
      </w:r>
      <w:commentRangeEnd w:id="331"/>
      <w:r w:rsidR="00124214">
        <w:rPr>
          <w:rStyle w:val="CommentReference"/>
        </w:rPr>
        <w:commentReference w:id="331"/>
      </w:r>
      <w:commentRangeEnd w:id="332"/>
      <w:r w:rsidR="00BA35A8">
        <w:rPr>
          <w:rStyle w:val="CommentReference"/>
        </w:rPr>
        <w:commentReference w:id="332"/>
      </w:r>
      <w:bookmarkEnd w:id="330"/>
    </w:p>
    <w:p w14:paraId="69C2AAE9" w14:textId="48FCB9B1"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33"/>
      <w:commentRangeStart w:id="334"/>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33"/>
      <w:r w:rsidR="00124214">
        <w:rPr>
          <w:rStyle w:val="CommentReference"/>
        </w:rPr>
        <w:commentReference w:id="333"/>
      </w:r>
      <w:commentRangeEnd w:id="334"/>
      <w:r w:rsidR="002F370A">
        <w:rPr>
          <w:rStyle w:val="CommentReference"/>
        </w:rPr>
        <w:commentReference w:id="334"/>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8A7865"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59334F12"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A872BC" w:rsidP="009B0BD6">
      <w:pPr>
        <w:rPr>
          <w:rFonts w:ascii="Times New Roman" w:hAnsi="Times New Roman" w:cs="Times New Roman"/>
          <w:sz w:val="24"/>
          <w:szCs w:val="24"/>
        </w:rPr>
      </w:pPr>
      <w:hyperlink r:id="rId44" w:history="1">
        <w:r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0C994C7B"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 xml:space="preserve">Alaska BEACH Grant Program. </w:t>
      </w:r>
      <w:r>
        <w:rPr>
          <w:rFonts w:ascii="Times New Roman" w:hAnsi="Times New Roman" w:cs="Times New Roman"/>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463C4AA8"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 xml:space="preserve">partment of Fish and Game.  (2020). Kenai River late-run sockeye.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25BF274B" w:rsidR="0016557A" w:rsidRDefault="0016557A" w:rsidP="00D80EE1">
      <w:pPr>
        <w:pStyle w:val="Heading1"/>
        <w:rPr>
          <w:rStyle w:val="Hyperlink"/>
          <w:rFonts w:ascii="Times New Roman" w:hAnsi="Times New Roman" w:cs="Times New Roman"/>
          <w:sz w:val="24"/>
          <w:szCs w:val="24"/>
        </w:rPr>
      </w:pPr>
      <w:bookmarkStart w:id="335" w:name="_Toc64228880"/>
      <w:r>
        <w:rPr>
          <w:rFonts w:ascii="Times New Roman" w:hAnsi="Times New Roman" w:cs="Times New Roman"/>
          <w:color w:val="000000" w:themeColor="text1"/>
          <w:sz w:val="24"/>
          <w:szCs w:val="24"/>
        </w:rPr>
        <w:lastRenderedPageBreak/>
        <w:t>Alaska Department of Fish and Game.  (2021)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 xml:space="preserve">.  Accessed February 4, 2021.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35"/>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1596EDDE"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  (</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4F0AFDD5"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  (2020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xml:space="preserve">. Kenai Watershed Forum.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36" w:name="_Ref61425981"/>
      <w:bookmarkStart w:id="337"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36"/>
      <w:bookmarkEnd w:id="337"/>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38" w:name="_Ref61426306"/>
      <w:bookmarkStart w:id="339" w:name="_Ref61426670"/>
      <w:bookmarkStart w:id="340" w:name="_Ref61429977"/>
      <w:bookmarkStart w:id="341"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38"/>
      <w:bookmarkEnd w:id="339"/>
      <w:bookmarkEnd w:id="340"/>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41"/>
    </w:p>
    <w:p w14:paraId="3C97CA6A" w14:textId="4544E288" w:rsidR="0004792E" w:rsidRDefault="0004792E" w:rsidP="0004792E">
      <w:pPr>
        <w:rPr>
          <w:ins w:id="342" w:author="Benjamin Meyer" w:date="2021-02-05T10:47:00Z"/>
        </w:rPr>
      </w:pPr>
    </w:p>
    <w:p w14:paraId="7EB35D09" w14:textId="6FCD1EA2" w:rsidR="0018225D" w:rsidRDefault="00130133" w:rsidP="0004792E">
      <w:pPr>
        <w:rPr>
          <w:ins w:id="343"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930203" w:rsidRDefault="0018225D" w:rsidP="0004792E">
      <w:pPr>
        <w:rPr>
          <w:rFonts w:ascii="Times New Roman" w:hAnsi="Times New Roman" w:cs="Times New Roman"/>
        </w:rPr>
      </w:pPr>
      <w:ins w:id="344" w:author="Benjamin Meyer" w:date="2021-02-05T10:47:00Z">
        <w:r w:rsidRPr="00930203">
          <w:rPr>
            <w:rFonts w:ascii="Times New Roman" w:hAnsi="Times New Roman" w:cs="Times New Roman"/>
          </w:rPr>
          <w:t>Ex</w:t>
        </w:r>
      </w:ins>
      <w:ins w:id="345" w:author="Benjamin Meyer" w:date="2021-02-05T10:48:00Z">
        <w:r w:rsidRPr="00930203">
          <w:rPr>
            <w:rFonts w:ascii="Times New Roman" w:hAnsi="Times New Roman" w:cs="Times New Roman"/>
          </w:rPr>
          <w:t xml:space="preserve">ample of advisory notice post on </w:t>
        </w:r>
      </w:ins>
      <w:ins w:id="346" w:author="Benjamin Meyer" w:date="2021-02-14T18:39:00Z">
        <w:r w:rsidR="00130133">
          <w:rPr>
            <w:rFonts w:ascii="Times New Roman" w:hAnsi="Times New Roman" w:cs="Times New Roman"/>
          </w:rPr>
          <w:t xml:space="preserve">the </w:t>
        </w:r>
      </w:ins>
      <w:ins w:id="347" w:author="Benjamin Meyer" w:date="2021-02-05T10:48:00Z">
        <w:r w:rsidRPr="00930203">
          <w:rPr>
            <w:rFonts w:ascii="Times New Roman" w:hAnsi="Times New Roman" w:cs="Times New Roman"/>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48" w:name="_Ref61426497"/>
      <w:bookmarkStart w:id="349" w:name="_Ref61428286"/>
      <w:bookmarkStart w:id="350"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48"/>
      <w:bookmarkEnd w:id="349"/>
      <w:bookmarkEnd w:id="350"/>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8pt;height:532pt" o:ole="">
            <v:imagedata r:id="rId74" o:title=""/>
          </v:shape>
          <o:OLEObject Type="Embed" ProgID="Acrobat.Document.DC" ShapeID="_x0000_i1034" DrawAspect="Content" ObjectID="_1674844262" r:id="rId75"/>
        </w:object>
      </w:r>
    </w:p>
    <w:p w14:paraId="06EBB92F" w14:textId="0DD9B00C" w:rsidR="0075114A" w:rsidRPr="00BE57F3" w:rsidRDefault="0003074A" w:rsidP="00902281">
      <w:pPr>
        <w:pStyle w:val="Heading2"/>
        <w:rPr>
          <w:rFonts w:ascii="Times New Roman" w:hAnsi="Times New Roman" w:cs="Times New Roman"/>
          <w:b/>
          <w:color w:val="2E74B5" w:themeColor="accent1" w:themeShade="BF"/>
          <w:sz w:val="40"/>
          <w:szCs w:val="40"/>
        </w:rPr>
      </w:pPr>
      <w:bookmarkStart w:id="351" w:name="_Ref61428172"/>
      <w:bookmarkStart w:id="352"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commentRangeStart w:id="353"/>
      <w:r w:rsidR="00591FDD" w:rsidRPr="00BE57F3">
        <w:rPr>
          <w:rFonts w:ascii="Times New Roman" w:hAnsi="Times New Roman" w:cs="Times New Roman"/>
          <w:b/>
          <w:color w:val="2E74B5" w:themeColor="accent1" w:themeShade="BF"/>
          <w:sz w:val="40"/>
          <w:szCs w:val="40"/>
        </w:rPr>
        <w:t xml:space="preserve"> Marine Beach Sanitary Survey</w:t>
      </w:r>
      <w:bookmarkEnd w:id="351"/>
      <w:commentRangeEnd w:id="353"/>
      <w:r w:rsidR="00124214">
        <w:rPr>
          <w:rStyle w:val="CommentReference"/>
        </w:rPr>
        <w:commentReference w:id="353"/>
      </w:r>
      <w:bookmarkEnd w:id="352"/>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7C35CBCB" w:rsidR="0069324C" w:rsidRPr="00491EAB" w:rsidRDefault="005E6B13" w:rsidP="00AB22E1">
      <w:pPr>
        <w:pStyle w:val="Heading2"/>
        <w:rPr>
          <w:rFonts w:ascii="Times New Roman" w:hAnsi="Times New Roman" w:cs="Times New Roman"/>
          <w:b/>
          <w:color w:val="2E74B5" w:themeColor="accent1" w:themeShade="BF"/>
          <w:sz w:val="40"/>
          <w:szCs w:val="40"/>
        </w:rPr>
      </w:pPr>
      <w:bookmarkStart w:id="354" w:name="_Ref61428745"/>
      <w:bookmarkStart w:id="355"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B230CB" w:rsidRPr="00491EAB">
        <w:rPr>
          <w:rFonts w:ascii="Times New Roman" w:hAnsi="Times New Roman" w:cs="Times New Roman"/>
          <w:b/>
          <w:color w:val="2E74B5" w:themeColor="accent1" w:themeShade="BF"/>
          <w:sz w:val="40"/>
          <w:szCs w:val="40"/>
        </w:rPr>
        <w:t xml:space="preserve">Samples Values and </w:t>
      </w:r>
      <w:r w:rsidR="000C57AE" w:rsidRPr="00491EAB">
        <w:rPr>
          <w:rFonts w:ascii="Times New Roman" w:hAnsi="Times New Roman" w:cs="Times New Roman"/>
          <w:b/>
          <w:color w:val="2E74B5" w:themeColor="accent1" w:themeShade="BF"/>
          <w:sz w:val="40"/>
          <w:szCs w:val="40"/>
        </w:rPr>
        <w:t>Exceedances</w:t>
      </w:r>
      <w:r w:rsidR="00705FF3" w:rsidRPr="00491EA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54"/>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55"/>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56" w:name="_Ref61430577"/>
      <w:bookmarkStart w:id="357"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56"/>
      <w:bookmarkEnd w:id="357"/>
    </w:p>
    <w:p w14:paraId="0AAE22E2" w14:textId="01F0E453" w:rsidR="0069324C" w:rsidRPr="0069324C" w:rsidRDefault="0069324C" w:rsidP="0069324C">
      <w:pPr>
        <w:pStyle w:val="Caption"/>
        <w:tabs>
          <w:tab w:val="left" w:pos="1320"/>
        </w:tabs>
        <w:rPr>
          <w:rFonts w:ascii="Times New Roman" w:hAnsi="Times New Roman" w:cs="Times New Roman"/>
          <w:sz w:val="24"/>
          <w:szCs w:val="24"/>
        </w:rPr>
      </w:pPr>
      <w:bookmarkStart w:id="358" w:name="_Ref61430498"/>
      <w:bookmarkStart w:id="359"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8021C">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58"/>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60"/>
      <w:commentRangeStart w:id="361"/>
      <w:r w:rsidR="00E67321">
        <w:rPr>
          <w:rFonts w:ascii="Times New Roman" w:hAnsi="Times New Roman" w:cs="Times New Roman"/>
          <w:sz w:val="24"/>
          <w:szCs w:val="24"/>
        </w:rPr>
        <w:t>biomarker gene per 100 mL.</w:t>
      </w:r>
      <w:commentRangeEnd w:id="360"/>
      <w:r w:rsidR="00124214">
        <w:rPr>
          <w:rStyle w:val="CommentReference"/>
          <w:i w:val="0"/>
          <w:iCs w:val="0"/>
          <w:color w:val="auto"/>
        </w:rPr>
        <w:commentReference w:id="360"/>
      </w:r>
      <w:commentRangeEnd w:id="361"/>
      <w:r w:rsidR="00C65B03">
        <w:rPr>
          <w:rStyle w:val="CommentReference"/>
          <w:i w:val="0"/>
          <w:iCs w:val="0"/>
          <w:color w:val="auto"/>
        </w:rPr>
        <w:commentReference w:id="361"/>
      </w:r>
      <w:bookmarkEnd w:id="359"/>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62" w:name="RANGE!A1:E21"/>
            <w:r w:rsidRPr="008923A5">
              <w:rPr>
                <w:rFonts w:ascii="Calibri" w:eastAsia="Times New Roman" w:hAnsi="Calibri" w:cs="Calibri"/>
                <w:bCs w:val="0"/>
                <w:color w:val="000000"/>
                <w:sz w:val="24"/>
                <w:szCs w:val="24"/>
              </w:rPr>
              <w:t>Date</w:t>
            </w:r>
            <w:bookmarkEnd w:id="362"/>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63" w:author="Benjamin Meyer" w:date="2021-02-05T10:46:00Z"/>
          <w:rFonts w:ascii="Times New Roman" w:hAnsi="Times New Roman" w:cs="Times New Roman"/>
        </w:rPr>
      </w:pPr>
    </w:p>
    <w:p w14:paraId="34D88C1E" w14:textId="2EB9201F" w:rsidR="0018225D" w:rsidRDefault="0018225D" w:rsidP="00397D8E">
      <w:pPr>
        <w:rPr>
          <w:ins w:id="364" w:author="Benjamin Meyer" w:date="2021-02-05T10:46:00Z"/>
          <w:rFonts w:ascii="Times New Roman" w:hAnsi="Times New Roman" w:cs="Times New Roman"/>
        </w:rPr>
      </w:pPr>
    </w:p>
    <w:p w14:paraId="0F1221CD" w14:textId="6418FDA7" w:rsidR="0018225D" w:rsidRDefault="0018225D" w:rsidP="00397D8E">
      <w:pPr>
        <w:rPr>
          <w:ins w:id="365"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366"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367" w:name="_Toc64228887"/>
      <w:r w:rsidRPr="00C65B03">
        <w:rPr>
          <w:rFonts w:ascii="Times New Roman" w:hAnsi="Times New Roman" w:cs="Times New Roman"/>
          <w:color w:val="2E74B5" w:themeColor="accent1" w:themeShade="BF"/>
          <w:sz w:val="40"/>
          <w:szCs w:val="40"/>
        </w:rPr>
        <w:lastRenderedPageBreak/>
        <w:t>Appendix G:</w:t>
      </w:r>
      <w:bookmarkEnd w:id="366"/>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367"/>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368"/>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368"/>
            <w:r>
              <w:rPr>
                <w:rStyle w:val="CommentReference"/>
              </w:rPr>
              <w:commentReference w:id="368"/>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292B62" w:rsidRDefault="00292B62">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Benjamin Meyer" w:date="2021-02-12T09:16:00Z" w:initials="BM">
    <w:p w14:paraId="6A7D8553" w14:textId="409C072C" w:rsidR="00292B62" w:rsidRDefault="00292B62">
      <w:pPr>
        <w:pStyle w:val="CommentText"/>
      </w:pPr>
      <w:r>
        <w:rPr>
          <w:rStyle w:val="CommentReference"/>
        </w:rPr>
        <w:annotationRef/>
      </w:r>
      <w:r>
        <w:t>Modified title and all following text to focus more explicitly only on 2020</w:t>
      </w:r>
    </w:p>
  </w:comment>
  <w:comment w:id="4" w:author="Apsens, Sarah" w:date="2021-01-22T16:45:00Z" w:initials="ASJ(">
    <w:p w14:paraId="6B149E38" w14:textId="77777777" w:rsidR="00292B62" w:rsidRDefault="00292B62">
      <w:pPr>
        <w:pStyle w:val="CommentText"/>
      </w:pPr>
      <w:r>
        <w:rPr>
          <w:rStyle w:val="CommentReference"/>
        </w:rPr>
        <w:annotationRef/>
      </w:r>
      <w:r>
        <w:t xml:space="preserve">Add following acknowledgement here or somewhere in the next few pages: </w:t>
      </w:r>
    </w:p>
    <w:p w14:paraId="1106C11C" w14:textId="78E34DE1" w:rsidR="00292B62" w:rsidRDefault="00292B62"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292B62" w:rsidRDefault="00292B62">
      <w:pPr>
        <w:pStyle w:val="CommentText"/>
      </w:pPr>
    </w:p>
  </w:comment>
  <w:comment w:id="5" w:author="Benjamin Meyer" w:date="2021-02-11T06:49:00Z" w:initials="BM">
    <w:p w14:paraId="3A74F209" w14:textId="289ADF23" w:rsidR="00292B62" w:rsidRDefault="00292B62">
      <w:pPr>
        <w:pStyle w:val="CommentText"/>
      </w:pPr>
      <w:r>
        <w:rPr>
          <w:rStyle w:val="CommentReference"/>
        </w:rPr>
        <w:annotationRef/>
      </w:r>
      <w:r>
        <w:t>Added, page ii</w:t>
      </w:r>
    </w:p>
  </w:comment>
  <w:comment w:id="11" w:author="Eldred, Laura" w:date="2021-01-28T08:36:00Z" w:initials="EL">
    <w:p w14:paraId="1DD1E221" w14:textId="1E3CB68E" w:rsidR="00292B62" w:rsidRDefault="00292B62">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12" w:author="Benjamin Meyer" w:date="2021-02-14T21:40:00Z" w:initials="BM">
    <w:p w14:paraId="14BB8A4F" w14:textId="14AC8A3B" w:rsidR="00FE5E48" w:rsidRDefault="00FE5E48">
      <w:pPr>
        <w:pStyle w:val="CommentText"/>
      </w:pPr>
      <w:r>
        <w:rPr>
          <w:rStyle w:val="CommentReference"/>
        </w:rPr>
        <w:annotationRef/>
      </w:r>
      <w:r>
        <w:t>Modified introduction.</w:t>
      </w:r>
    </w:p>
  </w:comment>
  <w:comment w:id="13" w:author="Benjamin Meyer" w:date="2020-12-08T07:08:00Z" w:initials="BM">
    <w:p w14:paraId="2BE535EC" w14:textId="49D4C517" w:rsidR="00292B62" w:rsidRDefault="00292B62">
      <w:pPr>
        <w:pStyle w:val="CommentText"/>
      </w:pPr>
      <w:r>
        <w:rPr>
          <w:rStyle w:val="CommentReference"/>
        </w:rPr>
        <w:annotationRef/>
      </w:r>
      <w:r>
        <w:t>Since what year?</w:t>
      </w:r>
    </w:p>
  </w:comment>
  <w:comment w:id="14" w:author="Apsens, Sarah" w:date="2021-01-25T09:10:00Z" w:initials="ASJ(">
    <w:p w14:paraId="43CAE71B" w14:textId="11A2BF72" w:rsidR="00292B62" w:rsidRDefault="00292B62">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17" w:author="Maggie Harings" w:date="2020-09-09T11:43:00Z" w:initials="MH">
    <w:p w14:paraId="390E519E" w14:textId="40E2F35E" w:rsidR="00292B62" w:rsidRDefault="00292B62">
      <w:pPr>
        <w:pStyle w:val="CommentText"/>
      </w:pPr>
      <w:r>
        <w:rPr>
          <w:rStyle w:val="CommentReference"/>
        </w:rPr>
        <w:annotationRef/>
      </w:r>
      <w:r>
        <w:t>Confirm…2014?</w:t>
      </w:r>
    </w:p>
  </w:comment>
  <w:comment w:id="18" w:author="Apsens, Sarah" w:date="2021-01-25T09:19:00Z" w:initials="ASJ(">
    <w:p w14:paraId="223ABF46" w14:textId="575B1AFA" w:rsidR="00292B62" w:rsidRDefault="00292B62">
      <w:pPr>
        <w:pStyle w:val="CommentText"/>
      </w:pPr>
      <w:r>
        <w:rPr>
          <w:rStyle w:val="CommentReference"/>
        </w:rPr>
        <w:annotationRef/>
      </w:r>
      <w:r>
        <w:t xml:space="preserve">I believe BMPs were developed in 2014, but were not implemented until the 2015 recreation season. </w:t>
      </w:r>
    </w:p>
  </w:comment>
  <w:comment w:id="20" w:author="Apsens, Sarah" w:date="2021-01-25T09:20:00Z" w:initials="ASJ(">
    <w:p w14:paraId="482F5146" w14:textId="1D9CB0CB" w:rsidR="00292B62" w:rsidRDefault="00292B62">
      <w:pPr>
        <w:pStyle w:val="CommentText"/>
      </w:pPr>
      <w:r>
        <w:rPr>
          <w:rStyle w:val="CommentReference"/>
        </w:rPr>
        <w:annotationRef/>
      </w:r>
      <w:r>
        <w:t>Will need to go through the document and clean up any titles that should be acronyms</w:t>
      </w:r>
    </w:p>
  </w:comment>
  <w:comment w:id="19" w:author="Benjamin Meyer" w:date="2021-02-11T06:51:00Z" w:initials="BM">
    <w:p w14:paraId="31EC72CF" w14:textId="1365465C" w:rsidR="00292B62" w:rsidRDefault="00292B62">
      <w:pPr>
        <w:pStyle w:val="CommentText"/>
      </w:pPr>
      <w:r>
        <w:rPr>
          <w:rStyle w:val="CommentReference"/>
        </w:rPr>
        <w:annotationRef/>
      </w:r>
      <w:r>
        <w:t>Thanks for chatting about this subject with me on the phone a week or two ago.</w:t>
      </w:r>
    </w:p>
    <w:p w14:paraId="77CF601D" w14:textId="77777777" w:rsidR="00292B62" w:rsidRDefault="00292B62">
      <w:pPr>
        <w:pStyle w:val="CommentText"/>
      </w:pPr>
    </w:p>
    <w:p w14:paraId="0FF681D9" w14:textId="4D004B6B" w:rsidR="00292B62" w:rsidRDefault="00292B62">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292B62" w:rsidRDefault="00292B62">
      <w:pPr>
        <w:pStyle w:val="CommentText"/>
      </w:pPr>
    </w:p>
    <w:p w14:paraId="789E1438" w14:textId="68343209" w:rsidR="00292B62" w:rsidRDefault="00292B62">
      <w:pPr>
        <w:pStyle w:val="CommentText"/>
      </w:pPr>
      <w:r>
        <w:t xml:space="preserve">As per our phone conversation, in most cases I’ve written out acronyms in full only at their first appearance in each major section (intro, methods, </w:t>
      </w:r>
      <w:proofErr w:type="spellStart"/>
      <w:r>
        <w:t>etc</w:t>
      </w:r>
      <w:proofErr w:type="spellEnd"/>
      <w:r>
        <w:t>).  In figure and table captions I’ve fully written out acronyms so that figures and tables can be better understood without relying on preceding text.</w:t>
      </w:r>
    </w:p>
    <w:p w14:paraId="04F76B62" w14:textId="4E7C6DBA" w:rsidR="00292B62" w:rsidRDefault="00292B62">
      <w:pPr>
        <w:pStyle w:val="CommentText"/>
      </w:pPr>
    </w:p>
    <w:p w14:paraId="168A4A78" w14:textId="043FA855" w:rsidR="00292B62" w:rsidRDefault="00292B62">
      <w:pPr>
        <w:pStyle w:val="CommentText"/>
      </w:pPr>
      <w:r>
        <w:t xml:space="preserve">The one section I am pretty firm on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292B62" w:rsidRDefault="00292B62">
      <w:pPr>
        <w:pStyle w:val="CommentText"/>
      </w:pPr>
    </w:p>
    <w:p w14:paraId="4C9E443F" w14:textId="017AD2E4" w:rsidR="00292B62" w:rsidRDefault="00292B62">
      <w:pPr>
        <w:pStyle w:val="CommentText"/>
      </w:pPr>
      <w:r>
        <w:t xml:space="preserve">Thanks for your patience with my hang-ups on this topic! </w:t>
      </w:r>
      <w:r>
        <w:sym w:font="Wingdings" w:char="F04A"/>
      </w:r>
    </w:p>
  </w:comment>
  <w:comment w:id="31" w:author="Apsens, Sarah" w:date="2021-01-28T15:00:00Z" w:initials="ASJ(">
    <w:p w14:paraId="2D382FE4" w14:textId="3B30DEA0" w:rsidR="00292B62" w:rsidRDefault="00292B62">
      <w:pPr>
        <w:pStyle w:val="CommentText"/>
      </w:pPr>
      <w:r>
        <w:rPr>
          <w:rStyle w:val="CommentReference"/>
        </w:rPr>
        <w:annotationRef/>
      </w:r>
      <w:r>
        <w:t>Add citation for 18 AAC 70</w:t>
      </w:r>
    </w:p>
  </w:comment>
  <w:comment w:id="32" w:author="Benjamin Meyer" w:date="2021-02-12T09:49:00Z" w:initials="BM">
    <w:p w14:paraId="7F714262" w14:textId="01D1140E" w:rsidR="00292B62" w:rsidRDefault="00292B62">
      <w:pPr>
        <w:pStyle w:val="CommentText"/>
      </w:pPr>
      <w:r>
        <w:rPr>
          <w:rStyle w:val="CommentReference"/>
        </w:rPr>
        <w:annotationRef/>
      </w:r>
      <w:proofErr w:type="gramStart"/>
      <w:r>
        <w:t>added</w:t>
      </w:r>
      <w:proofErr w:type="gramEnd"/>
    </w:p>
  </w:comment>
  <w:comment w:id="33" w:author="Apsens, Sarah" w:date="2021-01-28T15:02:00Z" w:initials="ASJ(">
    <w:p w14:paraId="4BA02994" w14:textId="416B3748" w:rsidR="00292B62" w:rsidRDefault="00292B62">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34" w:author="Benjamin Meyer" w:date="2021-02-04T11:14:00Z" w:initials="BM">
    <w:p w14:paraId="7BCD28EA" w14:textId="1F7D7CFD" w:rsidR="00292B62" w:rsidRDefault="00292B62">
      <w:pPr>
        <w:pStyle w:val="CommentText"/>
      </w:pPr>
      <w:r>
        <w:rPr>
          <w:rStyle w:val="CommentReference"/>
        </w:rPr>
        <w:annotationRef/>
      </w:r>
      <w:proofErr w:type="gramStart"/>
      <w:r>
        <w:t>added</w:t>
      </w:r>
      <w:proofErr w:type="gramEnd"/>
    </w:p>
  </w:comment>
  <w:comment w:id="35" w:author="Maggie Harings" w:date="2020-09-09T11:49:00Z" w:initials="MH">
    <w:p w14:paraId="194BA819" w14:textId="18F7B018" w:rsidR="00292B62" w:rsidRDefault="00292B62">
      <w:pPr>
        <w:pStyle w:val="CommentText"/>
      </w:pPr>
      <w:r>
        <w:rPr>
          <w:rStyle w:val="CommentReference"/>
        </w:rPr>
        <w:annotationRef/>
      </w:r>
      <w:proofErr w:type="gramStart"/>
      <w:r>
        <w:t>confirm</w:t>
      </w:r>
      <w:proofErr w:type="gramEnd"/>
    </w:p>
  </w:comment>
  <w:comment w:id="36" w:author="Benjamin Meyer" w:date="2021-02-03T20:59:00Z" w:initials="BM">
    <w:p w14:paraId="33711F3C" w14:textId="77777777" w:rsidR="00292B62" w:rsidRDefault="00292B62">
      <w:pPr>
        <w:pStyle w:val="CommentText"/>
      </w:pPr>
      <w:r>
        <w:rPr>
          <w:rStyle w:val="CommentReference"/>
        </w:rPr>
        <w:annotationRef/>
      </w:r>
      <w:r>
        <w:t xml:space="preserve">Is there a rationale for why monitoring would need to be paused during these years?  I’m not seeing how ongoing monitoring would interfere.  </w:t>
      </w:r>
    </w:p>
    <w:p w14:paraId="2DB788BB" w14:textId="77777777" w:rsidR="00292B62" w:rsidRDefault="00292B62">
      <w:pPr>
        <w:pStyle w:val="CommentText"/>
      </w:pPr>
    </w:p>
    <w:p w14:paraId="0448DA93" w14:textId="4AEBA2BB" w:rsidR="00292B62" w:rsidRDefault="00292B62">
      <w:pPr>
        <w:pStyle w:val="CommentText"/>
      </w:pPr>
      <w:r>
        <w:t>It’s fine if monitoring was paused for a different reason, but I’ll phrase it differently if so.</w:t>
      </w:r>
    </w:p>
  </w:comment>
  <w:comment w:id="37" w:author="Apsens, Sarah" w:date="2021-01-25T09:32:00Z" w:initials="ASJ(">
    <w:p w14:paraId="0DCFF0BF" w14:textId="624D4972" w:rsidR="00292B62" w:rsidRDefault="00292B62">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38" w:author="Benjamin Meyer" w:date="2021-02-04T10:58:00Z" w:initials="BM">
    <w:p w14:paraId="055D7EF1" w14:textId="53816377" w:rsidR="00292B62" w:rsidRDefault="00292B62">
      <w:pPr>
        <w:pStyle w:val="CommentText"/>
      </w:pPr>
      <w:r>
        <w:rPr>
          <w:rStyle w:val="CommentReference"/>
        </w:rPr>
        <w:annotationRef/>
      </w:r>
      <w:r>
        <w:t xml:space="preserve">Modified.  The reference provides a better description of microbial source tracking.  </w:t>
      </w:r>
    </w:p>
  </w:comment>
  <w:comment w:id="41" w:author="Apsens, Sarah" w:date="2021-01-25T09:39:00Z" w:initials="ASJ(">
    <w:p w14:paraId="50166B0A" w14:textId="6E6AE1AD" w:rsidR="00292B62" w:rsidRDefault="00292B62">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42" w:author="Benjamin Meyer" w:date="2021-02-04T11:34:00Z" w:initials="BM">
    <w:p w14:paraId="13DE1229" w14:textId="17A2463F" w:rsidR="00292B62" w:rsidRDefault="00292B62">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44" w:author="Apsens, Sarah" w:date="2021-01-25T09:40:00Z" w:initials="ASJ(">
    <w:p w14:paraId="1560A003" w14:textId="313BC5B7" w:rsidR="00292B62" w:rsidRDefault="00292B62">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45" w:author="Benjamin Meyer" w:date="2021-02-04T11:45:00Z" w:initials="BM">
    <w:p w14:paraId="094C03AA" w14:textId="10F8A20E" w:rsidR="00292B62" w:rsidRDefault="00292B62">
      <w:pPr>
        <w:pStyle w:val="CommentText"/>
      </w:pPr>
      <w:r>
        <w:rPr>
          <w:rStyle w:val="CommentReference"/>
        </w:rPr>
        <w:annotationRef/>
      </w:r>
      <w:r>
        <w:t>Added reference</w:t>
      </w:r>
    </w:p>
  </w:comment>
  <w:comment w:id="51" w:author="Apsens, Sarah" w:date="2021-01-25T09:41:00Z" w:initials="ASJ(">
    <w:p w14:paraId="5657EDDD" w14:textId="0A3A2217" w:rsidR="00292B62" w:rsidRDefault="00292B62">
      <w:pPr>
        <w:pStyle w:val="CommentText"/>
      </w:pPr>
      <w:r>
        <w:rPr>
          <w:rStyle w:val="CommentReference"/>
        </w:rPr>
        <w:annotationRef/>
      </w:r>
      <w:r>
        <w:t xml:space="preserve">Check your formatting so that captions and tables are not split across pages in the final version. </w:t>
      </w:r>
    </w:p>
  </w:comment>
  <w:comment w:id="52" w:author="Benjamin Meyer" w:date="2021-02-14T21:22:00Z" w:initials="BM">
    <w:p w14:paraId="585E4D19" w14:textId="281630D9" w:rsidR="00292B62" w:rsidRDefault="00292B62">
      <w:pPr>
        <w:pStyle w:val="CommentText"/>
      </w:pPr>
      <w:r>
        <w:rPr>
          <w:rStyle w:val="CommentReference"/>
        </w:rPr>
        <w:annotationRef/>
      </w:r>
      <w:r>
        <w:t>Thanks.  Sometimes the same Word doc shows up with different page spacing on two different computers. I’ve sent a PDF of this document also to display how it appears on my screen.</w:t>
      </w:r>
    </w:p>
  </w:comment>
  <w:comment w:id="55" w:author="Apsens, Sarah" w:date="2021-01-25T09:42:00Z" w:initials="ASJ(">
    <w:p w14:paraId="611C3527" w14:textId="149A9E4E" w:rsidR="00292B62" w:rsidRDefault="00292B62">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56" w:author="Benjamin Meyer" w:date="2021-02-05T08:31:00Z" w:initials="BM">
    <w:p w14:paraId="134B247C" w14:textId="6F6492CE" w:rsidR="00292B62" w:rsidRDefault="00292B62">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62" w:author="Apsens, Sarah" w:date="2021-01-25T09:45:00Z" w:initials="ASJ(">
    <w:p w14:paraId="665F15E7" w14:textId="6EE436D3" w:rsidR="00292B62" w:rsidRDefault="00292B62">
      <w:pPr>
        <w:pStyle w:val="CommentText"/>
      </w:pPr>
      <w:r>
        <w:rPr>
          <w:rStyle w:val="CommentReference"/>
        </w:rPr>
        <w:annotationRef/>
      </w:r>
      <w:r>
        <w:t xml:space="preserve">Reword – as written it sounds like there are additional sites to those sampled. </w:t>
      </w:r>
    </w:p>
  </w:comment>
  <w:comment w:id="63" w:author="Benjamin Meyer" w:date="2021-02-05T08:42:00Z" w:initials="BM">
    <w:p w14:paraId="106BD772" w14:textId="171756DA" w:rsidR="00292B62" w:rsidRDefault="00292B62">
      <w:pPr>
        <w:pStyle w:val="CommentText"/>
      </w:pPr>
      <w:r>
        <w:rPr>
          <w:rStyle w:val="CommentReference"/>
        </w:rPr>
        <w:annotationRef/>
      </w:r>
      <w:proofErr w:type="gramStart"/>
      <w:r>
        <w:t>reworded</w:t>
      </w:r>
      <w:proofErr w:type="gramEnd"/>
    </w:p>
  </w:comment>
  <w:comment w:id="68" w:author="Apsens, Sarah" w:date="2021-01-25T09:46:00Z" w:initials="ASJ(">
    <w:p w14:paraId="27DE3D1F" w14:textId="16931628" w:rsidR="00292B62" w:rsidRDefault="00292B62">
      <w:pPr>
        <w:pStyle w:val="CommentText"/>
      </w:pPr>
      <w:r>
        <w:rPr>
          <w:rStyle w:val="CommentReference"/>
        </w:rPr>
        <w:annotationRef/>
      </w:r>
      <w:r>
        <w:t xml:space="preserve">What were atypical sampling events? </w:t>
      </w:r>
    </w:p>
  </w:comment>
  <w:comment w:id="69" w:author="Benjamin Meyer" w:date="2021-02-05T08:57:00Z" w:initials="BM">
    <w:p w14:paraId="41EEF079" w14:textId="6E8510C2" w:rsidR="00292B62" w:rsidRDefault="00292B62">
      <w:pPr>
        <w:pStyle w:val="CommentText"/>
      </w:pPr>
      <w:r>
        <w:rPr>
          <w:rStyle w:val="CommentReference"/>
        </w:rPr>
        <w:annotationRef/>
      </w:r>
      <w:r>
        <w:t xml:space="preserve">Modified text.  “Atypical” might be refer to one of the 24 </w:t>
      </w:r>
      <w:proofErr w:type="spellStart"/>
      <w:r>
        <w:t>hr</w:t>
      </w:r>
      <w:proofErr w:type="spellEnd"/>
      <w:r>
        <w:t xml:space="preserve"> sampling events as done in 2018.</w:t>
      </w:r>
    </w:p>
  </w:comment>
  <w:comment w:id="72" w:author="Apsens, Sarah" w:date="2021-01-25T09:47:00Z" w:initials="ASJ(">
    <w:p w14:paraId="2198AFE8" w14:textId="61740065" w:rsidR="00292B62" w:rsidRDefault="00292B62">
      <w:pPr>
        <w:pStyle w:val="CommentText"/>
      </w:pPr>
      <w:r>
        <w:rPr>
          <w:rStyle w:val="CommentReference"/>
        </w:rPr>
        <w:annotationRef/>
      </w:r>
      <w:r>
        <w:t xml:space="preserve">Why? </w:t>
      </w:r>
    </w:p>
  </w:comment>
  <w:comment w:id="73" w:author="Benjamin Meyer" w:date="2021-02-05T10:11:00Z" w:initials="BM">
    <w:p w14:paraId="3EDDD4FF" w14:textId="4C9FB4D3" w:rsidR="00292B62" w:rsidRDefault="00292B62">
      <w:pPr>
        <w:pStyle w:val="CommentText"/>
      </w:pPr>
      <w:r>
        <w:rPr>
          <w:rStyle w:val="CommentReference"/>
        </w:rPr>
        <w:annotationRef/>
      </w:r>
      <w:r>
        <w:t>High tide conditions were necessary to use the boat launch.</w:t>
      </w:r>
    </w:p>
  </w:comment>
  <w:comment w:id="78" w:author="Apsens, Sarah" w:date="2021-01-25T10:01:00Z" w:initials="ASJ(">
    <w:p w14:paraId="1AA8D000" w14:textId="15D2D328" w:rsidR="00292B62" w:rsidRDefault="00292B62">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80" w:author="Benjamin Meyer" w:date="2021-02-04T10:51:00Z" w:initials="BM">
    <w:p w14:paraId="627C9688" w14:textId="18A274A9" w:rsidR="00292B62" w:rsidRDefault="00292B62">
      <w:pPr>
        <w:pStyle w:val="CommentText"/>
      </w:pPr>
      <w:r>
        <w:rPr>
          <w:rStyle w:val="CommentReference"/>
        </w:rPr>
        <w:annotationRef/>
      </w:r>
      <w:r>
        <w:t>Agreed.  Had intended to communicate “dogs, humans and gulls are all potential sources…”  Hopefully clearer now.</w:t>
      </w:r>
    </w:p>
  </w:comment>
  <w:comment w:id="82" w:author="Apsens, Sarah" w:date="2021-01-25T10:07:00Z" w:initials="ASJ(">
    <w:p w14:paraId="04BEE2E7" w14:textId="02364B78" w:rsidR="00292B62" w:rsidRDefault="00292B62">
      <w:pPr>
        <w:pStyle w:val="CommentText"/>
      </w:pPr>
      <w:r>
        <w:rPr>
          <w:rStyle w:val="CommentReference"/>
        </w:rPr>
        <w:annotationRef/>
      </w:r>
      <w:proofErr w:type="spellStart"/>
      <w:r>
        <w:t>CoK</w:t>
      </w:r>
      <w:proofErr w:type="spellEnd"/>
      <w:r>
        <w:t xml:space="preserve"> is the grantee – but the PQA officer was Maggie/ the KWF Biologist</w:t>
      </w:r>
    </w:p>
  </w:comment>
  <w:comment w:id="83" w:author="Benjamin Meyer" w:date="2021-02-08T09:28:00Z" w:initials="BM">
    <w:p w14:paraId="76E40409" w14:textId="56D3F6C9" w:rsidR="00292B62" w:rsidRDefault="00292B62">
      <w:pPr>
        <w:pStyle w:val="CommentText"/>
      </w:pPr>
      <w:r>
        <w:rPr>
          <w:rStyle w:val="CommentReference"/>
        </w:rPr>
        <w:annotationRef/>
      </w:r>
      <w:r>
        <w:t>Thanks for the clarification</w:t>
      </w:r>
    </w:p>
  </w:comment>
  <w:comment w:id="102" w:author="Benjamin Meyer" w:date="2021-02-11T09:16:00Z" w:initials="BM">
    <w:p w14:paraId="001FD373" w14:textId="77777777" w:rsidR="00292B62" w:rsidRDefault="00292B62"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03" w:author="Benjamin Meyer" w:date="2021-02-14T19:04:00Z" w:initials="BM">
    <w:p w14:paraId="55A5A586" w14:textId="77777777" w:rsidR="00292B62" w:rsidRDefault="00292B62"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292B62" w:rsidRDefault="00292B62" w:rsidP="00AC1751">
      <w:pPr>
        <w:pStyle w:val="CommentText"/>
      </w:pPr>
    </w:p>
    <w:p w14:paraId="5FFF9CFF" w14:textId="4418B617" w:rsidR="00292B62" w:rsidRDefault="00292B62" w:rsidP="00AC1751">
      <w:pPr>
        <w:pStyle w:val="CommentText"/>
      </w:pPr>
      <w:r>
        <w:t>While I always prefer the more pithy option, in this case I feel the lengthier and more detailed text description is important to describe how I interpreted the regulatory language.</w:t>
      </w:r>
    </w:p>
  </w:comment>
  <w:comment w:id="204" w:author="Apsens, Sarah" w:date="2021-01-25T10:32:00Z" w:initials="ASJ(">
    <w:p w14:paraId="4423D0E4" w14:textId="77777777" w:rsidR="00292B62" w:rsidRDefault="00292B62"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292B62" w:rsidRDefault="00292B62" w:rsidP="00707464">
      <w:pPr>
        <w:pStyle w:val="CommentText"/>
      </w:pPr>
      <w:r>
        <w:t xml:space="preserve">We do notify/share this information with the ADEC seafood monitoring group, and its posted online. </w:t>
      </w:r>
    </w:p>
  </w:comment>
  <w:comment w:id="205" w:author="Benjamin Meyer" w:date="2021-02-08T13:39:00Z" w:initials="BM">
    <w:p w14:paraId="460BEF9A" w14:textId="6B82BC4F" w:rsidR="00292B62" w:rsidRDefault="00292B62">
      <w:pPr>
        <w:pStyle w:val="CommentText"/>
      </w:pPr>
      <w:r>
        <w:rPr>
          <w:rStyle w:val="CommentReference"/>
        </w:rPr>
        <w:annotationRef/>
      </w:r>
      <w:r>
        <w:t>Modified this whole section after our phone conversations and emails, let me know what you think.</w:t>
      </w:r>
    </w:p>
  </w:comment>
  <w:comment w:id="207" w:author="Apsens, Sarah" w:date="2021-01-25T10:43:00Z" w:initials="ASJ(">
    <w:p w14:paraId="75CEE796" w14:textId="7BCEAD2B" w:rsidR="00292B62" w:rsidRDefault="00292B62">
      <w:pPr>
        <w:pStyle w:val="CommentText"/>
      </w:pPr>
      <w:r>
        <w:rPr>
          <w:rStyle w:val="CommentReference"/>
        </w:rPr>
        <w:annotationRef/>
      </w:r>
      <w:r>
        <w:t xml:space="preserve">Check that spacing is consistent throughout document </w:t>
      </w:r>
    </w:p>
  </w:comment>
  <w:comment w:id="212" w:author="Apsens, Sarah" w:date="2021-01-25T10:47:00Z" w:initials="ASJ(">
    <w:p w14:paraId="5314BD76" w14:textId="282A4DBF" w:rsidR="00292B62" w:rsidRDefault="00292B62">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13" w:author="Benjamin Meyer" w:date="2021-02-05T09:38:00Z" w:initials="BM">
    <w:p w14:paraId="25CDB63A" w14:textId="5C223D04" w:rsidR="00292B62" w:rsidRDefault="00292B62">
      <w:pPr>
        <w:pStyle w:val="CommentText"/>
      </w:pPr>
      <w:r>
        <w:rPr>
          <w:rStyle w:val="CommentReference"/>
        </w:rPr>
        <w:annotationRef/>
      </w:r>
      <w:r>
        <w:t>Replaced links with hyperlinked text</w:t>
      </w:r>
    </w:p>
  </w:comment>
  <w:comment w:id="214" w:author="Apsens, Sarah" w:date="2021-01-25T10:49:00Z" w:initials="ASJ(">
    <w:p w14:paraId="1FAC5C48" w14:textId="41466D57" w:rsidR="00292B62" w:rsidRDefault="00292B62">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15" w:author="Benjamin Meyer" w:date="2021-02-05T11:14:00Z" w:initials="BM">
    <w:p w14:paraId="7B9880E2" w14:textId="25A81F54" w:rsidR="00292B62" w:rsidRDefault="00292B62">
      <w:pPr>
        <w:pStyle w:val="CommentText"/>
      </w:pPr>
      <w:r>
        <w:rPr>
          <w:rStyle w:val="CommentReference"/>
        </w:rPr>
        <w:annotationRef/>
      </w:r>
      <w:r>
        <w:t>Added example FB post to Appendix B</w:t>
      </w:r>
    </w:p>
  </w:comment>
  <w:comment w:id="218" w:author="Apsens, Sarah" w:date="2021-01-25T10:59:00Z" w:initials="ASJ(">
    <w:p w14:paraId="404BB3B4" w14:textId="77777777" w:rsidR="00292B62" w:rsidRDefault="00292B62"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292B62" w:rsidRDefault="00292B62" w:rsidP="00C36A1F">
      <w:pPr>
        <w:pStyle w:val="CommentText"/>
      </w:pPr>
    </w:p>
    <w:p w14:paraId="4B341519" w14:textId="77777777" w:rsidR="00292B62" w:rsidRDefault="00292B62"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19" w:author="Benjamin Meyer" w:date="2021-02-08T09:34:00Z" w:initials="BM">
    <w:p w14:paraId="281A502D" w14:textId="77777777" w:rsidR="00292B62" w:rsidRDefault="00292B62" w:rsidP="00C36A1F">
      <w:pPr>
        <w:pStyle w:val="CommentText"/>
      </w:pPr>
      <w:r>
        <w:rPr>
          <w:rStyle w:val="CommentReference"/>
        </w:rPr>
        <w:annotationRef/>
      </w:r>
      <w:r>
        <w:t xml:space="preserve">I restructured the entire results section to a.) </w:t>
      </w:r>
      <w:proofErr w:type="gramStart"/>
      <w:r>
        <w:t>first</w:t>
      </w:r>
      <w:proofErr w:type="gramEnd"/>
      <w:r>
        <w:t xml:space="preserve">, go through a general description of sample results, and then b.) </w:t>
      </w:r>
      <w:proofErr w:type="gramStart"/>
      <w:r>
        <w:t>go</w:t>
      </w:r>
      <w:proofErr w:type="gramEnd"/>
      <w:r>
        <w:t xml:space="preserve"> through each separate standard in the 18 AAC 70 language, point by point. </w:t>
      </w:r>
    </w:p>
    <w:p w14:paraId="14829E00" w14:textId="77777777" w:rsidR="00292B62" w:rsidRDefault="00292B62" w:rsidP="00C36A1F">
      <w:pPr>
        <w:pStyle w:val="CommentText"/>
      </w:pPr>
    </w:p>
    <w:p w14:paraId="71F41CB2" w14:textId="77777777" w:rsidR="00292B62" w:rsidRDefault="00292B62" w:rsidP="00C36A1F">
      <w:pPr>
        <w:pStyle w:val="CommentText"/>
      </w:pPr>
      <w:r>
        <w:t>Focus is now almost exclusively on 2020 results; except for the MST data, which includes both years</w:t>
      </w:r>
    </w:p>
  </w:comment>
  <w:comment w:id="221" w:author="Apsens, Sarah" w:date="2021-01-25T11:08:00Z" w:initials="ASJ(">
    <w:p w14:paraId="79FE3587" w14:textId="77777777" w:rsidR="00292B62" w:rsidRDefault="00292B62" w:rsidP="001A6F2A">
      <w:pPr>
        <w:pStyle w:val="CommentText"/>
      </w:pPr>
      <w:r>
        <w:rPr>
          <w:rStyle w:val="CommentReference"/>
        </w:rPr>
        <w:annotationRef/>
      </w:r>
      <w:r>
        <w:t>Id direct the reader to the BEACON database also</w:t>
      </w:r>
    </w:p>
  </w:comment>
  <w:comment w:id="222" w:author="Benjamin Meyer" w:date="2021-02-13T15:27:00Z" w:initials="BM">
    <w:p w14:paraId="28587CD9" w14:textId="77777777" w:rsidR="00292B62" w:rsidRDefault="00292B62" w:rsidP="001A6F2A">
      <w:pPr>
        <w:pStyle w:val="CommentText"/>
      </w:pPr>
      <w:r>
        <w:rPr>
          <w:rStyle w:val="CommentReference"/>
        </w:rPr>
        <w:annotationRef/>
      </w:r>
      <w:r>
        <w:t>Added hyperlinks for BEACH and BEACON.</w:t>
      </w:r>
    </w:p>
  </w:comment>
  <w:comment w:id="251" w:author="Apsens, Sarah" w:date="2021-01-25T11:21:00Z" w:initials="ASJ(">
    <w:p w14:paraId="65BA8F59" w14:textId="77777777" w:rsidR="00292B62" w:rsidRDefault="00292B62" w:rsidP="00292B62">
      <w:pPr>
        <w:pStyle w:val="CommentText"/>
      </w:pPr>
      <w:r>
        <w:rPr>
          <w:rStyle w:val="CommentReference"/>
        </w:rPr>
        <w:annotationRef/>
      </w:r>
      <w:r>
        <w:t xml:space="preserve">Split into years – only at KRGR1 in 2019 and KRGR2, KNB, and SKB in 2020. </w:t>
      </w:r>
    </w:p>
  </w:comment>
  <w:comment w:id="252" w:author="Benjamin Meyer" w:date="2021-02-05T14:24:00Z" w:initials="BM">
    <w:p w14:paraId="411A2592" w14:textId="77777777" w:rsidR="00292B62" w:rsidRDefault="00292B62" w:rsidP="00292B62">
      <w:pPr>
        <w:pStyle w:val="CommentText"/>
      </w:pPr>
      <w:r>
        <w:rPr>
          <w:rStyle w:val="CommentReference"/>
        </w:rPr>
        <w:annotationRef/>
      </w:r>
      <w:r>
        <w:t>Modified text</w:t>
      </w:r>
    </w:p>
  </w:comment>
  <w:comment w:id="260" w:author="Apsens, Sarah" w:date="2021-01-25T11:24:00Z" w:initials="ASJ(">
    <w:p w14:paraId="6E801892" w14:textId="51BA02F7" w:rsidR="00292B62" w:rsidRDefault="00292B62">
      <w:pPr>
        <w:pStyle w:val="CommentText"/>
      </w:pPr>
      <w:r>
        <w:rPr>
          <w:rStyle w:val="CommentReference"/>
        </w:rPr>
        <w:annotationRef/>
      </w:r>
      <w:r>
        <w:t xml:space="preserve">Of just the raw shellfish harvesting or recreation contact also? </w:t>
      </w:r>
    </w:p>
  </w:comment>
  <w:comment w:id="261" w:author="Benjamin Meyer" w:date="2021-02-13T15:38:00Z" w:initials="BM">
    <w:p w14:paraId="0AB91EB6" w14:textId="05F79BD9" w:rsidR="00292B62" w:rsidRDefault="00292B62">
      <w:pPr>
        <w:pStyle w:val="CommentText"/>
      </w:pPr>
      <w:r>
        <w:rPr>
          <w:rStyle w:val="CommentReference"/>
        </w:rPr>
        <w:annotationRef/>
      </w:r>
      <w:r>
        <w:t>Modified most of the discussion text based on new updated interpretation of regulations.</w:t>
      </w:r>
    </w:p>
  </w:comment>
  <w:comment w:id="262" w:author="Apsens, Sarah" w:date="2021-01-25T11:29:00Z" w:initials="ASJ(">
    <w:p w14:paraId="160168FC" w14:textId="3D22FB07" w:rsidR="00292B62" w:rsidRDefault="00292B62">
      <w:pPr>
        <w:pStyle w:val="CommentText"/>
      </w:pPr>
      <w:r>
        <w:rPr>
          <w:rStyle w:val="CommentReference"/>
        </w:rPr>
        <w:annotationRef/>
      </w:r>
      <w:r>
        <w:t xml:space="preserve">Didn’t COK increase parking fees in 2020? Are the numbers corrected for this? </w:t>
      </w:r>
    </w:p>
  </w:comment>
  <w:comment w:id="264" w:author="Apsens, Sarah" w:date="2021-01-25T11:34:00Z" w:initials="ASJ(">
    <w:p w14:paraId="1C053269" w14:textId="77777777" w:rsidR="00292B62" w:rsidRDefault="00292B62">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292B62" w:rsidRDefault="00292B62">
      <w:pPr>
        <w:pStyle w:val="CommentText"/>
      </w:pPr>
      <w:r>
        <w:t xml:space="preserve">Just to be clear, I agree with a lot of the relationships you’re proposing, but I’d be cautious about making definitive statements without some statistical backing.  </w:t>
      </w:r>
    </w:p>
  </w:comment>
  <w:comment w:id="265" w:author="Benjamin Meyer" w:date="2021-02-08T10:31:00Z" w:initials="BM">
    <w:p w14:paraId="6A13AC1D" w14:textId="153AFF9B" w:rsidR="00292B62" w:rsidRDefault="00292B62">
      <w:pPr>
        <w:pStyle w:val="CommentText"/>
      </w:pPr>
      <w:r>
        <w:rPr>
          <w:rStyle w:val="CommentReference"/>
        </w:rPr>
        <w:annotationRef/>
      </w:r>
      <w:r>
        <w:t>Agreed</w:t>
      </w:r>
    </w:p>
  </w:comment>
  <w:comment w:id="263" w:author="Benjamin Meyer" w:date="2021-02-08T10:32:00Z" w:initials="BM">
    <w:p w14:paraId="4AE2AA45" w14:textId="3191AB3D" w:rsidR="00292B62" w:rsidRDefault="00292B62">
      <w:pPr>
        <w:pStyle w:val="CommentText"/>
      </w:pPr>
      <w:r>
        <w:rPr>
          <w:rStyle w:val="CommentReference"/>
        </w:rPr>
        <w:annotationRef/>
      </w:r>
      <w:r>
        <w:t>Modify this sentence as appropriate once 2020 PUF participation numbers are avail</w:t>
      </w:r>
    </w:p>
  </w:comment>
  <w:comment w:id="266" w:author="Apsens, Sarah" w:date="2021-01-25T11:33:00Z" w:initials="ASJ(">
    <w:p w14:paraId="2E737DDB" w14:textId="7D3D57F5" w:rsidR="00292B62" w:rsidRDefault="00292B62">
      <w:pPr>
        <w:pStyle w:val="CommentText"/>
      </w:pPr>
      <w:r>
        <w:rPr>
          <w:rStyle w:val="CommentReference"/>
        </w:rPr>
        <w:annotationRef/>
      </w:r>
      <w:r>
        <w:t xml:space="preserve">Has ADFG published 2020 PUF harvest? If not, you could probably ask them for these numbers. </w:t>
      </w:r>
    </w:p>
  </w:comment>
  <w:comment w:id="267" w:author="Benjamin Meyer" w:date="2021-02-08T10:30:00Z" w:initials="BM">
    <w:p w14:paraId="0DFF5F64" w14:textId="1D198BD5" w:rsidR="00292B62" w:rsidRDefault="00292B62">
      <w:pPr>
        <w:pStyle w:val="CommentText"/>
      </w:pPr>
      <w:r>
        <w:rPr>
          <w:rStyle w:val="CommentReference"/>
        </w:rPr>
        <w:annotationRef/>
      </w:r>
      <w:r>
        <w:t xml:space="preserve">Contacted Adam St. </w:t>
      </w:r>
      <w:proofErr w:type="spellStart"/>
      <w:r>
        <w:t>Saviour</w:t>
      </w:r>
      <w:proofErr w:type="spellEnd"/>
      <w:r>
        <w:t xml:space="preserve"> with ADFG; he says 2020 harvest numbers will be available in March 2021.</w:t>
      </w:r>
    </w:p>
    <w:p w14:paraId="528B485A" w14:textId="7A6562E2" w:rsidR="00292B62" w:rsidRDefault="00292B62">
      <w:pPr>
        <w:pStyle w:val="CommentText"/>
      </w:pPr>
    </w:p>
    <w:p w14:paraId="1E8F7CBA" w14:textId="6054A897" w:rsidR="00292B62" w:rsidRDefault="00292B62">
      <w:pPr>
        <w:pStyle w:val="CommentText"/>
      </w:pPr>
      <w:r>
        <w:t>Simplest option is to just wait until his data is available and just modify as appropriate.  If we need a final draft before then, I think the text as is still reads as sensible as it is.  Happy to modify though.</w:t>
      </w:r>
    </w:p>
  </w:comment>
  <w:comment w:id="269" w:author="Apsens, Sarah" w:date="2021-01-25T11:40:00Z" w:initials="ASJ(">
    <w:p w14:paraId="3A677ADB" w14:textId="32DFC82E" w:rsidR="00292B62" w:rsidRDefault="00292B62">
      <w:pPr>
        <w:pStyle w:val="CommentText"/>
      </w:pPr>
      <w:r>
        <w:rPr>
          <w:rStyle w:val="CommentReference"/>
        </w:rPr>
        <w:annotationRef/>
      </w:r>
      <w:r>
        <w:t xml:space="preserve">This is an annual field report, not a comprehensive report, so the time scope covered is typical. </w:t>
      </w:r>
    </w:p>
  </w:comment>
  <w:comment w:id="270" w:author="Apsens, Sarah" w:date="2021-01-25T11:44:00Z" w:initials="ASJ(">
    <w:p w14:paraId="298573F3" w14:textId="7F3F5FD4" w:rsidR="00292B62" w:rsidRDefault="00292B62">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271" w:author="Apsens, Sarah" w:date="2021-01-25T11:43:00Z" w:initials="ASJ(">
    <w:p w14:paraId="4E0F4E46" w14:textId="0347239C" w:rsidR="00292B62" w:rsidRDefault="00292B62">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272" w:author="Apsens, Sarah" w:date="2021-01-25T11:47:00Z" w:initials="ASJ(">
    <w:p w14:paraId="6F156A8D" w14:textId="398D1A42" w:rsidR="00292B62" w:rsidRDefault="00292B62">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273" w:author="Benjamin Meyer" w:date="2021-02-14T20:37:00Z" w:initials="BM">
    <w:p w14:paraId="7C991CAB" w14:textId="3EB73129" w:rsidR="00292B62" w:rsidRDefault="00292B62">
      <w:pPr>
        <w:pStyle w:val="CommentText"/>
      </w:pPr>
      <w:r>
        <w:rPr>
          <w:rStyle w:val="CommentReference"/>
        </w:rPr>
        <w:annotationRef/>
      </w:r>
      <w:r>
        <w:t>Works for me.</w:t>
      </w:r>
    </w:p>
  </w:comment>
  <w:comment w:id="278" w:author="Apsens, Sarah" w:date="2021-01-25T12:42:00Z" w:initials="ASJ(">
    <w:p w14:paraId="517BDD28" w14:textId="77D724FB" w:rsidR="00292B62" w:rsidRDefault="00292B62">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279" w:author="Benjamin Meyer" w:date="2021-02-05T14:02:00Z" w:initials="BM">
    <w:p w14:paraId="743E4CD4" w14:textId="6217A7EC" w:rsidR="00292B62" w:rsidRDefault="00292B62">
      <w:pPr>
        <w:pStyle w:val="CommentText"/>
      </w:pPr>
      <w:r>
        <w:rPr>
          <w:rStyle w:val="CommentReference"/>
        </w:rPr>
        <w:annotationRef/>
      </w:r>
      <w:r>
        <w:t>Modified plot.</w:t>
      </w:r>
    </w:p>
  </w:comment>
  <w:comment w:id="280" w:author="Apsens, Sarah" w:date="2021-01-25T11:50:00Z" w:initials="ASJ(">
    <w:p w14:paraId="6A64580E" w14:textId="77777777" w:rsidR="00292B62" w:rsidRDefault="00292B62"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281" w:author="Benjamin Meyer" w:date="2021-02-14T20:04:00Z" w:initials="BM">
    <w:p w14:paraId="1B143D1A" w14:textId="4B467F48" w:rsidR="00292B62" w:rsidRDefault="00292B62">
      <w:pPr>
        <w:pStyle w:val="CommentText"/>
      </w:pPr>
      <w:r>
        <w:rPr>
          <w:rStyle w:val="CommentReference"/>
        </w:rPr>
        <w:annotationRef/>
      </w:r>
      <w:r>
        <w:t>Thanks; modified text.</w:t>
      </w:r>
    </w:p>
  </w:comment>
  <w:comment w:id="282" w:author="Apsens, Sarah" w:date="2021-01-25T11:52:00Z" w:initials="ASJ(">
    <w:p w14:paraId="723C1EDD" w14:textId="77777777" w:rsidR="00292B62" w:rsidRDefault="00292B62"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0778F9DA" w14:textId="77777777" w:rsidR="00292B62" w:rsidRDefault="00292B62" w:rsidP="00337954">
      <w:pPr>
        <w:pStyle w:val="CommentText"/>
      </w:pPr>
    </w:p>
    <w:p w14:paraId="4715D385" w14:textId="77777777" w:rsidR="00292B62" w:rsidRDefault="00292B62" w:rsidP="00337954">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283" w:author="Benjamin Meyer" w:date="2021-02-14T20:06:00Z" w:initials="BM">
    <w:p w14:paraId="3414AF94" w14:textId="167EB927" w:rsidR="00292B62" w:rsidRDefault="00292B62">
      <w:pPr>
        <w:pStyle w:val="CommentText"/>
      </w:pPr>
      <w:r>
        <w:rPr>
          <w:rStyle w:val="CommentReference"/>
        </w:rPr>
        <w:annotationRef/>
      </w:r>
      <w:r>
        <w:t>Thanks.  Yep, lots more that could be written. Let me know if this works for the purposes of this report at least.</w:t>
      </w:r>
    </w:p>
  </w:comment>
  <w:comment w:id="286" w:author="Apsens, Sarah" w:date="2021-01-25T12:11:00Z" w:initials="ASJ(">
    <w:p w14:paraId="65704A0C" w14:textId="77777777" w:rsidR="00292B62" w:rsidRDefault="00292B62"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292B62" w:rsidRDefault="00292B62" w:rsidP="00337954">
      <w:pPr>
        <w:pStyle w:val="CommentText"/>
      </w:pPr>
    </w:p>
  </w:comment>
  <w:comment w:id="287" w:author="Apsens, Sarah" w:date="2021-01-25T12:45:00Z" w:initials="ASJ(">
    <w:p w14:paraId="0975B946" w14:textId="149BD2F4" w:rsidR="00292B62" w:rsidRDefault="00292B62">
      <w:pPr>
        <w:pStyle w:val="CommentText"/>
      </w:pPr>
      <w:r>
        <w:rPr>
          <w:rStyle w:val="CommentReference"/>
        </w:rPr>
        <w:annotationRef/>
      </w:r>
      <w:r>
        <w:t xml:space="preserve">I’d like to think so, but we can only assume. Maybe change to “have reached a broader audience” or similar. </w:t>
      </w:r>
    </w:p>
  </w:comment>
  <w:comment w:id="291" w:author="Benjamin Meyer" w:date="2021-01-11T14:31:00Z" w:initials="BM">
    <w:p w14:paraId="180FF44E" w14:textId="0A65D0A9" w:rsidR="00292B62" w:rsidRDefault="00292B62">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292" w:author="Apsens, Sarah" w:date="2021-01-25T12:47:00Z" w:initials="ASJ(">
    <w:p w14:paraId="02EF0D55" w14:textId="77777777" w:rsidR="00292B62" w:rsidRDefault="00292B62">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w:t>
        </w:r>
        <w:r w:rsidRPr="001E2A7A">
          <w:rPr>
            <w:rStyle w:val="Hyperlink"/>
          </w:rPr>
          <w:t>eports Page</w:t>
        </w:r>
      </w:hyperlink>
      <w:r>
        <w:t xml:space="preserve">. </w:t>
      </w:r>
    </w:p>
    <w:p w14:paraId="1BD3FDD6" w14:textId="77777777" w:rsidR="00292B62" w:rsidRDefault="00292B62">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292B62" w:rsidRDefault="00292B62">
      <w:pPr>
        <w:pStyle w:val="CommentText"/>
      </w:pPr>
      <w:r>
        <w:t xml:space="preserve">*Update – I found the 2010-2014 beach report on the </w:t>
      </w:r>
      <w:hyperlink r:id="rId5" w:history="1">
        <w:r w:rsidRPr="00267D5D">
          <w:rPr>
            <w:rStyle w:val="Hyperlink"/>
          </w:rPr>
          <w:t>Beach w</w:t>
        </w:r>
        <w:r w:rsidRPr="00267D5D">
          <w:rPr>
            <w:rStyle w:val="Hyperlink"/>
          </w:rPr>
          <w:t>ebpage</w:t>
        </w:r>
      </w:hyperlink>
      <w:r>
        <w:t xml:space="preserve"> </w:t>
      </w:r>
    </w:p>
  </w:comment>
  <w:comment w:id="293" w:author="Benjamin Meyer" w:date="2021-02-14T20:11:00Z" w:initials="BM">
    <w:p w14:paraId="699F08BC" w14:textId="1A1EABF1" w:rsidR="00292B62" w:rsidRDefault="00292B62">
      <w:pPr>
        <w:pStyle w:val="CommentText"/>
      </w:pPr>
      <w:r>
        <w:rPr>
          <w:rStyle w:val="CommentReference"/>
        </w:rPr>
        <w:annotationRef/>
      </w:r>
      <w:r>
        <w:t>Thanks.  Modified text to hyperlink.</w:t>
      </w:r>
    </w:p>
  </w:comment>
  <w:comment w:id="294" w:author="Apsens, Sarah" w:date="2021-01-25T12:53:00Z" w:initials="ASJ(">
    <w:p w14:paraId="571CAC64" w14:textId="4CF583A3" w:rsidR="00292B62" w:rsidRDefault="00292B62">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295" w:author="Benjamin Meyer" w:date="2021-02-05T14:17:00Z" w:initials="BM">
    <w:p w14:paraId="450F12C0" w14:textId="41797D93" w:rsidR="00292B62" w:rsidRDefault="00292B62">
      <w:pPr>
        <w:pStyle w:val="CommentText"/>
      </w:pPr>
      <w:r>
        <w:rPr>
          <w:rStyle w:val="CommentReference"/>
        </w:rPr>
        <w:annotationRef/>
      </w:r>
      <w:r>
        <w:t>Agreed.  Modified text.</w:t>
      </w:r>
    </w:p>
  </w:comment>
  <w:comment w:id="302" w:author="Benjamin Meyer" w:date="2021-02-14T21:43:00Z" w:initials="BM">
    <w:p w14:paraId="07E9907F" w14:textId="429BE402" w:rsidR="00F13365" w:rsidRDefault="00F13365">
      <w:pPr>
        <w:pStyle w:val="CommentText"/>
      </w:pPr>
      <w:r>
        <w:rPr>
          <w:rStyle w:val="CommentReference"/>
        </w:rPr>
        <w:annotationRef/>
      </w:r>
      <w:r>
        <w:t>Shortened this section to focus on priorities</w:t>
      </w:r>
    </w:p>
  </w:comment>
  <w:comment w:id="303" w:author="Apsens, Sarah" w:date="2021-01-25T12:54:00Z" w:initials="ASJ(">
    <w:p w14:paraId="420C4BA3" w14:textId="434B22E9" w:rsidR="00292B62" w:rsidRDefault="00292B62">
      <w:pPr>
        <w:pStyle w:val="CommentText"/>
      </w:pPr>
      <w:r>
        <w:rPr>
          <w:rStyle w:val="CommentReference"/>
        </w:rPr>
        <w:annotationRef/>
      </w:r>
      <w:r>
        <w:t>Need to distinguish between exceedances of recreation standards vs exceedances of harvest/consumption of raw seafood standards</w:t>
      </w:r>
    </w:p>
  </w:comment>
  <w:comment w:id="304" w:author="Benjamin Meyer" w:date="2021-02-14T20:24:00Z" w:initials="BM">
    <w:p w14:paraId="54D79BBF" w14:textId="268481F8" w:rsidR="00292B62" w:rsidRDefault="00292B62">
      <w:pPr>
        <w:pStyle w:val="CommentText"/>
      </w:pPr>
      <w:r>
        <w:rPr>
          <w:rStyle w:val="CommentReference"/>
        </w:rPr>
        <w:annotationRef/>
      </w:r>
      <w:r>
        <w:t>Agreed.  Modified text based on new data interpretation and focus on 2020.</w:t>
      </w:r>
    </w:p>
  </w:comment>
  <w:comment w:id="307" w:author="Apsens, Sarah" w:date="2021-01-25T12:55:00Z" w:initials="ASJ(">
    <w:p w14:paraId="60D62F3A" w14:textId="1052735A" w:rsidR="00292B62" w:rsidRDefault="00292B62">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08" w:author="Benjamin Meyer" w:date="2021-02-14T20:23:00Z" w:initials="BM">
    <w:p w14:paraId="34F6BAC8" w14:textId="16A5847C" w:rsidR="00292B62" w:rsidRDefault="00292B62">
      <w:pPr>
        <w:pStyle w:val="CommentText"/>
      </w:pPr>
      <w:r>
        <w:rPr>
          <w:rStyle w:val="CommentReference"/>
        </w:rPr>
        <w:annotationRef/>
      </w:r>
      <w:r>
        <w:t>Agreed.  Modified text.</w:t>
      </w:r>
    </w:p>
  </w:comment>
  <w:comment w:id="312" w:author="Apsens, Sarah" w:date="2021-01-25T12:59:00Z" w:initials="ASJ(">
    <w:p w14:paraId="26CB18BE" w14:textId="01B2D1B3" w:rsidR="00292B62" w:rsidRDefault="00292B62">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13" w:author="Apsens, Sarah" w:date="2021-01-25T13:03:00Z" w:initials="ASJ(">
    <w:p w14:paraId="78B4070C" w14:textId="57235ACE" w:rsidR="00292B62" w:rsidRDefault="00292B62">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14" w:author="Benjamin Meyer" w:date="2021-02-14T20:26:00Z" w:initials="BM">
    <w:p w14:paraId="51E261F7" w14:textId="5C8F6813" w:rsidR="00292B62" w:rsidRDefault="00292B62">
      <w:pPr>
        <w:pStyle w:val="CommentText"/>
      </w:pPr>
      <w:r>
        <w:rPr>
          <w:rStyle w:val="CommentReference"/>
        </w:rPr>
        <w:annotationRef/>
      </w:r>
      <w:r>
        <w:t>Agreed.  This was text in the draft I inherited.  Interesting but probably not a priority. Removed for now.</w:t>
      </w:r>
    </w:p>
  </w:comment>
  <w:comment w:id="317" w:author="Apsens, Sarah" w:date="2021-01-25T13:05:00Z" w:initials="ASJ(">
    <w:p w14:paraId="1785D5FD" w14:textId="06809899" w:rsidR="00292B62" w:rsidRDefault="00292B62">
      <w:pPr>
        <w:pStyle w:val="CommentText"/>
      </w:pPr>
      <w:r>
        <w:rPr>
          <w:rStyle w:val="CommentReference"/>
        </w:rPr>
        <w:annotationRef/>
      </w:r>
      <w:r>
        <w:t>Agreed</w:t>
      </w:r>
    </w:p>
  </w:comment>
  <w:comment w:id="318" w:author="Apsens, Sarah" w:date="2021-01-25T13:08:00Z" w:initials="ASJ(">
    <w:p w14:paraId="025F7F0F" w14:textId="3397C4E2" w:rsidR="00292B62" w:rsidRDefault="00292B62">
      <w:pPr>
        <w:pStyle w:val="CommentText"/>
      </w:pPr>
      <w:r>
        <w:rPr>
          <w:rStyle w:val="CommentReference"/>
        </w:rPr>
        <w:annotationRef/>
      </w:r>
      <w:r>
        <w:t xml:space="preserve">We did include wave height in the 2020 field monitoring. Are there other parameters that could be useful? </w:t>
      </w:r>
    </w:p>
  </w:comment>
  <w:comment w:id="324" w:author="Apsens, Sarah" w:date="2021-01-25T13:11:00Z" w:initials="ASJ(">
    <w:p w14:paraId="69BAC8D6" w14:textId="77777777" w:rsidR="00292B62" w:rsidRDefault="00292B62">
      <w:pPr>
        <w:pStyle w:val="CommentText"/>
      </w:pPr>
      <w:r>
        <w:rPr>
          <w:rStyle w:val="CommentReference"/>
        </w:rPr>
        <w:annotationRef/>
      </w:r>
      <w:r>
        <w:t xml:space="preserve">There’s not enough info here on how the model would provide that info… </w:t>
      </w:r>
    </w:p>
    <w:p w14:paraId="60FD67D9" w14:textId="4603E78F" w:rsidR="00292B62" w:rsidRDefault="00292B62">
      <w:pPr>
        <w:pStyle w:val="CommentText"/>
      </w:pPr>
      <w:r>
        <w:t xml:space="preserve">What about a power analysis or similar? </w:t>
      </w:r>
    </w:p>
  </w:comment>
  <w:comment w:id="331" w:author="Apsens, Sarah" w:date="2021-01-25T13:14:00Z" w:initials="ASJ(">
    <w:p w14:paraId="2D5EB5FC" w14:textId="4E24037E" w:rsidR="00292B62" w:rsidRDefault="00292B62">
      <w:pPr>
        <w:pStyle w:val="CommentText"/>
      </w:pPr>
      <w:r>
        <w:rPr>
          <w:rStyle w:val="CommentReference"/>
        </w:rPr>
        <w:annotationRef/>
      </w:r>
      <w:r>
        <w:t xml:space="preserve">Add references/links to the Kenai beach webpage </w:t>
      </w:r>
    </w:p>
  </w:comment>
  <w:comment w:id="332" w:author="Benjamin Meyer" w:date="2021-02-14T20:33:00Z" w:initials="BM">
    <w:p w14:paraId="5F228FC5" w14:textId="2443973B" w:rsidR="00292B62" w:rsidRDefault="00292B62">
      <w:pPr>
        <w:pStyle w:val="CommentText"/>
      </w:pPr>
      <w:r>
        <w:rPr>
          <w:rStyle w:val="CommentReference"/>
        </w:rPr>
        <w:annotationRef/>
      </w:r>
      <w:proofErr w:type="gramStart"/>
      <w:r>
        <w:t>added</w:t>
      </w:r>
      <w:proofErr w:type="gramEnd"/>
    </w:p>
  </w:comment>
  <w:comment w:id="333" w:author="Apsens, Sarah" w:date="2021-01-25T13:15:00Z" w:initials="ASJ(">
    <w:p w14:paraId="56A6E0FF" w14:textId="2C20CFB0" w:rsidR="00292B62" w:rsidRDefault="00292B62">
      <w:pPr>
        <w:pStyle w:val="CommentText"/>
      </w:pPr>
      <w:r>
        <w:rPr>
          <w:rStyle w:val="CommentReference"/>
        </w:rPr>
        <w:annotationRef/>
      </w:r>
      <w:r>
        <w:t>You need to add the 2020 QAPP</w:t>
      </w:r>
    </w:p>
  </w:comment>
  <w:comment w:id="334" w:author="Benjamin Meyer" w:date="2021-02-14T20:35:00Z" w:initials="BM">
    <w:p w14:paraId="48F6B5F4" w14:textId="39BD1131" w:rsidR="00292B62" w:rsidRDefault="00292B62">
      <w:pPr>
        <w:pStyle w:val="CommentText"/>
      </w:pPr>
      <w:r>
        <w:rPr>
          <w:rStyle w:val="CommentReference"/>
        </w:rPr>
        <w:annotationRef/>
      </w:r>
      <w:proofErr w:type="gramStart"/>
      <w:r>
        <w:t>added</w:t>
      </w:r>
      <w:proofErr w:type="gramEnd"/>
    </w:p>
  </w:comment>
  <w:comment w:id="353" w:author="Apsens, Sarah" w:date="2021-01-25T13:17:00Z" w:initials="ASJ(">
    <w:p w14:paraId="01CC5FBE" w14:textId="152AFC61" w:rsidR="00292B62" w:rsidRDefault="00292B62">
      <w:pPr>
        <w:pStyle w:val="CommentText"/>
      </w:pPr>
      <w:r>
        <w:rPr>
          <w:rStyle w:val="CommentReference"/>
        </w:rPr>
        <w:annotationRef/>
      </w:r>
      <w:r>
        <w:t>This was modified for Kenai by ADEC in 2020</w:t>
      </w:r>
    </w:p>
  </w:comment>
  <w:comment w:id="360" w:author="Apsens, Sarah" w:date="2021-01-25T13:19:00Z" w:initials="ASJ(">
    <w:p w14:paraId="294A90B2" w14:textId="573D4AF3" w:rsidR="00292B62" w:rsidRDefault="00292B62">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 w:id="361" w:author="Benjamin Meyer" w:date="2021-02-14T18:42:00Z" w:initials="BM">
    <w:p w14:paraId="292A54C8" w14:textId="0C8E8C77" w:rsidR="00292B62" w:rsidRDefault="00292B62">
      <w:pPr>
        <w:pStyle w:val="CommentText"/>
      </w:pPr>
      <w:r>
        <w:rPr>
          <w:rStyle w:val="CommentReference"/>
        </w:rPr>
        <w:annotationRef/>
      </w:r>
      <w:r>
        <w:t>Thanks; looks good to me.</w:t>
      </w:r>
    </w:p>
  </w:comment>
  <w:comment w:id="368" w:author="Apsens, Sarah" w:date="2021-01-26T15:20:00Z" w:initials="ASJ(">
    <w:p w14:paraId="2ED7533C" w14:textId="77777777" w:rsidR="00292B62" w:rsidRDefault="00292B62"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292B62" w:rsidRDefault="00292B62" w:rsidP="006A71DA">
      <w:pPr>
        <w:pStyle w:val="ListParagraph"/>
        <w:ind w:left="0"/>
        <w:rPr>
          <w:sz w:val="24"/>
          <w:szCs w:val="24"/>
        </w:rPr>
      </w:pPr>
    </w:p>
    <w:p w14:paraId="58929036" w14:textId="77777777" w:rsidR="00292B62" w:rsidRDefault="00292B62"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292B62" w:rsidRDefault="00292B62" w:rsidP="006A71DA">
      <w:pPr>
        <w:pStyle w:val="ListParagraph"/>
        <w:ind w:left="0"/>
        <w:rPr>
          <w:sz w:val="24"/>
          <w:szCs w:val="24"/>
        </w:rPr>
      </w:pPr>
    </w:p>
    <w:p w14:paraId="3CBD98DC" w14:textId="77777777" w:rsidR="00292B62" w:rsidRDefault="00292B62"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292B62" w:rsidRDefault="00292B62" w:rsidP="006A71DA">
      <w:pPr>
        <w:pStyle w:val="ListParagraph"/>
        <w:ind w:left="0"/>
        <w:rPr>
          <w:sz w:val="24"/>
          <w:szCs w:val="24"/>
        </w:rPr>
      </w:pPr>
    </w:p>
    <w:p w14:paraId="565FD840" w14:textId="77777777" w:rsidR="00292B62" w:rsidRDefault="00292B62"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292B62" w:rsidRDefault="00292B62" w:rsidP="006A71DA">
      <w:pPr>
        <w:pStyle w:val="ListParagraph"/>
        <w:ind w:left="0"/>
        <w:rPr>
          <w:sz w:val="24"/>
          <w:szCs w:val="24"/>
        </w:rPr>
      </w:pPr>
    </w:p>
    <w:p w14:paraId="01B6148B" w14:textId="77777777" w:rsidR="00292B62" w:rsidRPr="009F0A64" w:rsidRDefault="00292B62" w:rsidP="006A71DA">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292B62" w:rsidRPr="009F0A64" w:rsidRDefault="00292B62"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292B62" w:rsidRPr="000D6253" w:rsidRDefault="00292B62" w:rsidP="006A71DA">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76F712A2" w14:textId="77777777" w:rsidR="00292B62" w:rsidRPr="000D6253" w:rsidRDefault="00292B62" w:rsidP="006A71DA">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7F92D8EB" w14:textId="77777777" w:rsidR="00292B62" w:rsidRPr="009F0A64" w:rsidRDefault="00292B62" w:rsidP="006A71DA">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3F98AA2E" w14:textId="77777777" w:rsidR="00292B62" w:rsidRDefault="00292B62" w:rsidP="006A71DA">
      <w:pPr>
        <w:rPr>
          <w:color w:val="1F497D"/>
          <w:sz w:val="24"/>
          <w:szCs w:val="24"/>
        </w:rPr>
      </w:pPr>
    </w:p>
    <w:p w14:paraId="5EC57576" w14:textId="77777777" w:rsidR="00292B62" w:rsidRPr="00A11807" w:rsidRDefault="00292B62"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292B62" w:rsidRDefault="00292B62"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88563" w14:textId="77777777" w:rsidR="004C7C34" w:rsidRDefault="004C7C34" w:rsidP="008123B8">
      <w:pPr>
        <w:spacing w:line="240" w:lineRule="auto"/>
      </w:pPr>
      <w:r>
        <w:separator/>
      </w:r>
    </w:p>
  </w:endnote>
  <w:endnote w:type="continuationSeparator" w:id="0">
    <w:p w14:paraId="04C3577F" w14:textId="77777777" w:rsidR="004C7C34" w:rsidRDefault="004C7C34"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292B62" w:rsidRDefault="00292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30EF97B2" w:rsidR="00292B62" w:rsidRDefault="00292B62">
        <w:pPr>
          <w:pStyle w:val="Footer"/>
          <w:jc w:val="right"/>
        </w:pPr>
        <w:r>
          <w:fldChar w:fldCharType="begin"/>
        </w:r>
        <w:r>
          <w:instrText xml:space="preserve"> PAGE   \* MERGEFORMAT </w:instrText>
        </w:r>
        <w:r>
          <w:fldChar w:fldCharType="separate"/>
        </w:r>
        <w:r w:rsidR="00F13365">
          <w:rPr>
            <w:noProof/>
          </w:rPr>
          <w:t>25</w:t>
        </w:r>
        <w:r>
          <w:rPr>
            <w:noProof/>
          </w:rPr>
          <w:fldChar w:fldCharType="end"/>
        </w:r>
      </w:p>
    </w:sdtContent>
  </w:sdt>
  <w:p w14:paraId="524FC22F" w14:textId="77777777" w:rsidR="00292B62" w:rsidRDefault="00292B62"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292B62" w:rsidRDefault="00292B62">
        <w:pPr>
          <w:pStyle w:val="Footer"/>
          <w:jc w:val="right"/>
        </w:pPr>
      </w:p>
    </w:sdtContent>
  </w:sdt>
  <w:p w14:paraId="4F1B993C" w14:textId="77777777" w:rsidR="00292B62" w:rsidRDefault="00292B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7B2238F6" w:rsidR="00292B62" w:rsidRDefault="00292B62">
        <w:pPr>
          <w:pStyle w:val="Footer"/>
          <w:jc w:val="right"/>
        </w:pPr>
        <w:r>
          <w:fldChar w:fldCharType="begin"/>
        </w:r>
        <w:r>
          <w:instrText xml:space="preserve"> PAGE   \* MERGEFORMAT </w:instrText>
        </w:r>
        <w:r>
          <w:fldChar w:fldCharType="separate"/>
        </w:r>
        <w:r w:rsidR="00457197">
          <w:rPr>
            <w:noProof/>
          </w:rPr>
          <w:t>6</w:t>
        </w:r>
        <w:r>
          <w:rPr>
            <w:noProof/>
          </w:rPr>
          <w:fldChar w:fldCharType="end"/>
        </w:r>
      </w:p>
    </w:sdtContent>
  </w:sdt>
  <w:p w14:paraId="6E555995" w14:textId="77777777" w:rsidR="00292B62" w:rsidRDefault="00292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9C1C4A" w14:textId="77777777" w:rsidR="004C7C34" w:rsidRDefault="004C7C34" w:rsidP="008123B8">
      <w:pPr>
        <w:spacing w:line="240" w:lineRule="auto"/>
      </w:pPr>
      <w:r>
        <w:separator/>
      </w:r>
    </w:p>
  </w:footnote>
  <w:footnote w:type="continuationSeparator" w:id="0">
    <w:p w14:paraId="4C2F141B" w14:textId="77777777" w:rsidR="004C7C34" w:rsidRDefault="004C7C34"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292B62" w:rsidRDefault="00292B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292B62" w:rsidRDefault="00292B62">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292B62" w:rsidRPr="00D47126" w:rsidRDefault="00292B62">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292B62" w:rsidRPr="00D47126" w:rsidRDefault="00292B62">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292B62" w:rsidRDefault="00292B62"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292B62" w:rsidRDefault="00292B62"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292B62" w:rsidRDefault="00292B62">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292B62" w:rsidRDefault="00292B62">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92B62" w:rsidRDefault="00292B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92B62" w:rsidRDefault="00292B62"/>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292B62" w:rsidRDefault="00292B62">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92B62" w:rsidRDefault="00292B6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92B62" w:rsidRDefault="00292B62"/>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292B62" w:rsidRDefault="00292B62">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292B62" w:rsidRPr="00D47126" w:rsidRDefault="00292B6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92B62" w:rsidRDefault="00292B6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292B62" w:rsidRDefault="00292B6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92B62" w:rsidRDefault="00292B62"/>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E800F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
  </w:num>
  <w:num w:numId="3">
    <w:abstractNumId w:val="27"/>
  </w:num>
  <w:num w:numId="4">
    <w:abstractNumId w:val="7"/>
  </w:num>
  <w:num w:numId="5">
    <w:abstractNumId w:val="22"/>
  </w:num>
  <w:num w:numId="6">
    <w:abstractNumId w:val="24"/>
  </w:num>
  <w:num w:numId="7">
    <w:abstractNumId w:val="21"/>
  </w:num>
  <w:num w:numId="8">
    <w:abstractNumId w:val="14"/>
  </w:num>
  <w:num w:numId="9">
    <w:abstractNumId w:val="6"/>
  </w:num>
  <w:num w:numId="10">
    <w:abstractNumId w:val="25"/>
  </w:num>
  <w:num w:numId="11">
    <w:abstractNumId w:val="5"/>
  </w:num>
  <w:num w:numId="12">
    <w:abstractNumId w:val="17"/>
  </w:num>
  <w:num w:numId="13">
    <w:abstractNumId w:val="20"/>
  </w:num>
  <w:num w:numId="14">
    <w:abstractNumId w:val="9"/>
  </w:num>
  <w:num w:numId="15">
    <w:abstractNumId w:val="19"/>
  </w:num>
  <w:num w:numId="16">
    <w:abstractNumId w:val="26"/>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N316B366X756V467"/>
    <w:docVar w:name="paperpile-doc-name" w:val="2019-2020 Kenai River Bacteria Monitoring_Draft_SA-Edits.docx"/>
  </w:docVars>
  <w:rsids>
    <w:rsidRoot w:val="00803BC6"/>
    <w:rsid w:val="00000AB1"/>
    <w:rsid w:val="00001BB6"/>
    <w:rsid w:val="000027A2"/>
    <w:rsid w:val="00003DC4"/>
    <w:rsid w:val="00004BC3"/>
    <w:rsid w:val="00005AF2"/>
    <w:rsid w:val="00006939"/>
    <w:rsid w:val="00010CB5"/>
    <w:rsid w:val="00012C33"/>
    <w:rsid w:val="0001365E"/>
    <w:rsid w:val="00016413"/>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50833"/>
    <w:rsid w:val="0036021F"/>
    <w:rsid w:val="00361C7B"/>
    <w:rsid w:val="00363E33"/>
    <w:rsid w:val="00364DB1"/>
    <w:rsid w:val="00365678"/>
    <w:rsid w:val="00375641"/>
    <w:rsid w:val="00375840"/>
    <w:rsid w:val="003819B2"/>
    <w:rsid w:val="003932AD"/>
    <w:rsid w:val="0039442B"/>
    <w:rsid w:val="00395041"/>
    <w:rsid w:val="003951B1"/>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C67"/>
    <w:rsid w:val="004739E3"/>
    <w:rsid w:val="00484780"/>
    <w:rsid w:val="00484BB0"/>
    <w:rsid w:val="00491EAB"/>
    <w:rsid w:val="004964EF"/>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4BBA"/>
    <w:rsid w:val="00B660BB"/>
    <w:rsid w:val="00B664BD"/>
    <w:rsid w:val="00B721E6"/>
    <w:rsid w:val="00B7626D"/>
    <w:rsid w:val="00B7749B"/>
    <w:rsid w:val="00B817AE"/>
    <w:rsid w:val="00B81AA0"/>
    <w:rsid w:val="00B81F2C"/>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5B8"/>
    <w:rsid w:val="00BC10D5"/>
    <w:rsid w:val="00BC1C10"/>
    <w:rsid w:val="00BC323D"/>
    <w:rsid w:val="00BC3B71"/>
    <w:rsid w:val="00BC4A3E"/>
    <w:rsid w:val="00BC57DC"/>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DF3"/>
    <w:rsid w:val="00C81AE3"/>
    <w:rsid w:val="00C82C59"/>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11BC"/>
    <w:rsid w:val="00F03F54"/>
    <w:rsid w:val="00F05629"/>
    <w:rsid w:val="00F114A6"/>
    <w:rsid w:val="00F13365"/>
    <w:rsid w:val="00F139E3"/>
    <w:rsid w:val="00F174C9"/>
    <w:rsid w:val="00F20161"/>
    <w:rsid w:val="00F225A2"/>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A23D3-02D5-4B68-8726-669D2972B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14095</TotalTime>
  <Pages>53</Pages>
  <Words>9879</Words>
  <Characters>56312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182</cp:revision>
  <cp:lastPrinted>2021-01-15T23:04:00Z</cp:lastPrinted>
  <dcterms:created xsi:type="dcterms:W3CDTF">2021-01-29T01:51:00Z</dcterms:created>
  <dcterms:modified xsi:type="dcterms:W3CDTF">2021-02-15T06:44:00Z</dcterms:modified>
</cp:coreProperties>
</file>