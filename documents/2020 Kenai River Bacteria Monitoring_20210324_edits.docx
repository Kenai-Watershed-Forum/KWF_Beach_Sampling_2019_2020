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BF752E6"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B6228C">
        <w:rPr>
          <w:rFonts w:ascii="Times New Roman" w:hAnsi="Times New Roman" w:cs="Times New Roman"/>
          <w:b/>
          <w:sz w:val="40"/>
          <w:szCs w:val="32"/>
        </w:rPr>
        <w:t>March 24</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F51A16"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F51A16">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F51A16">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F51A16">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F51A16">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F51A16">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F51A16">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F51A16">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F51A16">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F51A16">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F51A16">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F51A16">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F51A16">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F51A16">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F51A16">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F51A16">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F51A16">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F51A16">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F51A16">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F51A16">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F51A16">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F51A16">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F51A16">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F51A16"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F51A16">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F51A16">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F51A16">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F51A16">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F51A16">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F51A16">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F51A16">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F51A16">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4946EF5F" w14:textId="5E22669B" w:rsidR="00310B5E" w:rsidRPr="00B6228C" w:rsidRDefault="007E3C50" w:rsidP="00B6228C">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2"/>
      <w:bookmarkEnd w:id="4"/>
    </w:p>
    <w:p w14:paraId="52C0683A" w14:textId="5272A0C4" w:rsidR="00310B5E" w:rsidRDefault="007F73B5">
      <w:pPr>
        <w:rPr>
          <w:rFonts w:ascii="Times New Roman" w:hAnsi="Times New Roman" w:cs="Times New Roman"/>
          <w:sz w:val="24"/>
          <w:szCs w:val="24"/>
        </w:rPr>
      </w:pPr>
      <w:r w:rsidRPr="00BE57F3">
        <w:rPr>
          <w:rFonts w:ascii="Times New Roman" w:hAnsi="Times New Roman" w:cs="Times New Roman"/>
          <w:sz w:val="24"/>
          <w:szCs w:val="24"/>
        </w:rPr>
        <w:t>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310B5E">
        <w:rPr>
          <w:rFonts w:ascii="Times New Roman" w:hAnsi="Times New Roman" w:cs="Times New Roman"/>
          <w:sz w:val="24"/>
          <w:szCs w:val="24"/>
        </w:rPr>
        <w:t>Bacteria monitored includes</w:t>
      </w:r>
      <w:r w:rsidRPr="00BE57F3">
        <w:rPr>
          <w:rFonts w:ascii="Times New Roman" w:hAnsi="Times New Roman" w:cs="Times New Roman"/>
          <w:sz w:val="24"/>
          <w:szCs w:val="24"/>
        </w:rPr>
        <w:t xml:space="preserve"> fecal coliform and enterococci, both of which are </w:t>
      </w:r>
      <w:r w:rsidR="00FB2C04">
        <w:rPr>
          <w:rFonts w:ascii="Times New Roman" w:hAnsi="Times New Roman" w:cs="Times New Roman"/>
          <w:sz w:val="24"/>
          <w:szCs w:val="24"/>
        </w:rPr>
        <w:t xml:space="preserve">found in the </w:t>
      </w:r>
      <w:r w:rsidRPr="00BE57F3">
        <w:rPr>
          <w:rFonts w:ascii="Times New Roman" w:hAnsi="Times New Roman" w:cs="Times New Roman"/>
          <w:sz w:val="24"/>
          <w:szCs w:val="24"/>
        </w:rPr>
        <w:t>excrement of warm-blooded animals such as gulls</w:t>
      </w:r>
      <w:r w:rsidR="003E1797">
        <w:rPr>
          <w:rFonts w:ascii="Times New Roman" w:hAnsi="Times New Roman" w:cs="Times New Roman"/>
          <w:sz w:val="24"/>
          <w:szCs w:val="24"/>
        </w:rPr>
        <w:t xml:space="preserve">, </w:t>
      </w:r>
      <w:r w:rsidR="00F0008E">
        <w:rPr>
          <w:rFonts w:ascii="Times New Roman" w:hAnsi="Times New Roman" w:cs="Times New Roman"/>
          <w:sz w:val="24"/>
          <w:szCs w:val="24"/>
        </w:rPr>
        <w:t>which</w:t>
      </w:r>
      <w:r w:rsidR="00FB2C04">
        <w:rPr>
          <w:rFonts w:ascii="Times New Roman" w:hAnsi="Times New Roman" w:cs="Times New Roman"/>
          <w:sz w:val="24"/>
          <w:szCs w:val="24"/>
        </w:rPr>
        <w:t xml:space="preserve"> are attracted to Kenai beaches by </w:t>
      </w:r>
      <w:r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B6228C">
        <w:rPr>
          <w:rFonts w:ascii="Times New Roman" w:hAnsi="Times New Roman" w:cs="Times New Roman"/>
          <w:sz w:val="24"/>
          <w:szCs w:val="24"/>
        </w:rPr>
        <w:t>.</w:t>
      </w:r>
    </w:p>
    <w:p w14:paraId="28E4E4FF" w14:textId="199F1AAA" w:rsidR="00890BF4" w:rsidRDefault="00890BF4">
      <w:pPr>
        <w:rPr>
          <w:rFonts w:ascii="Times New Roman" w:hAnsi="Times New Roman" w:cs="Times New Roman"/>
          <w:sz w:val="24"/>
          <w:szCs w:val="24"/>
        </w:rPr>
      </w:pPr>
    </w:p>
    <w:p w14:paraId="1A136D20" w14:textId="75581048"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 xml:space="preserve">The report makes recommendations for </w:t>
      </w:r>
      <w:r w:rsidR="003E1797">
        <w:rPr>
          <w:rFonts w:ascii="Times New Roman" w:hAnsi="Times New Roman" w:cs="Times New Roman"/>
          <w:sz w:val="24"/>
          <w:szCs w:val="24"/>
        </w:rPr>
        <w:t xml:space="preserve">further work to clarify environmental factors that affect bacteria concentrations, and for </w:t>
      </w:r>
      <w:r w:rsidR="00F47E5A">
        <w:rPr>
          <w:rFonts w:ascii="Times New Roman" w:hAnsi="Times New Roman" w:cs="Times New Roman"/>
          <w:sz w:val="24"/>
          <w:szCs w:val="24"/>
        </w:rPr>
        <w:t>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26530951" w14:textId="371D8369" w:rsidR="00310B5E" w:rsidRDefault="00310B5E" w:rsidP="00AF26E5">
      <w:pPr>
        <w:pStyle w:val="Heading1"/>
        <w:rPr>
          <w:rFonts w:ascii="Times New Roman" w:hAnsi="Times New Roman" w:cs="Times New Roman"/>
          <w:sz w:val="24"/>
          <w:szCs w:val="24"/>
        </w:rPr>
      </w:pPr>
      <w:bookmarkStart w:id="5" w:name="_Toc64228860"/>
    </w:p>
    <w:p w14:paraId="0247160F" w14:textId="69281E3F" w:rsidR="00310B5E" w:rsidRDefault="00310B5E" w:rsidP="00310B5E"/>
    <w:p w14:paraId="431D3346" w14:textId="580F3DF2" w:rsidR="00B6228C" w:rsidRDefault="00B6228C" w:rsidP="00310B5E"/>
    <w:p w14:paraId="5BC862DA" w14:textId="69349D86" w:rsidR="00B6228C" w:rsidRDefault="00B6228C" w:rsidP="00310B5E"/>
    <w:p w14:paraId="228BFFD6" w14:textId="326A9CAC" w:rsidR="00B6228C" w:rsidRDefault="00B6228C" w:rsidP="00310B5E"/>
    <w:p w14:paraId="3F093159" w14:textId="77777777" w:rsidR="00B6228C" w:rsidRPr="00310B5E" w:rsidRDefault="00B6228C" w:rsidP="00310B5E"/>
    <w:p w14:paraId="7ED62A36" w14:textId="04F42C45" w:rsidR="00803BC6" w:rsidRPr="00B231A7" w:rsidRDefault="00DC2A08" w:rsidP="00AF26E5">
      <w:pPr>
        <w:pStyle w:val="Heading1"/>
        <w:rPr>
          <w:rFonts w:ascii="Times New Roman" w:hAnsi="Times New Roman" w:cs="Times New Roman"/>
          <w:b/>
          <w:color w:val="FF0000"/>
        </w:rPr>
      </w:pPr>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06E93603" w14:textId="56DA108C" w:rsidR="00ED6AAB" w:rsidRPr="00ED6AAB" w:rsidRDefault="00ED6AAB" w:rsidP="00ED6AA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General Introduction</w:t>
      </w:r>
    </w:p>
    <w:p w14:paraId="37B720D6" w14:textId="5136B7DD" w:rsidR="00781A44"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w:t>
      </w:r>
    </w:p>
    <w:p w14:paraId="3B386856" w14:textId="2595A295" w:rsidR="005E2D02" w:rsidRDefault="005E2D02" w:rsidP="007F73B5">
      <w:pPr>
        <w:rPr>
          <w:rFonts w:ascii="Times New Roman" w:hAnsi="Times New Roman" w:cs="Times New Roman"/>
          <w:sz w:val="24"/>
          <w:szCs w:val="24"/>
        </w:rPr>
      </w:pPr>
    </w:p>
    <w:p w14:paraId="71F7A4FF" w14:textId="3DB24C81" w:rsidR="00A73340" w:rsidRDefault="00A73340" w:rsidP="00A73340">
      <w:pPr>
        <w:rPr>
          <w:rFonts w:ascii="Times New Roman" w:hAnsi="Times New Roman" w:cs="Times New Roman"/>
          <w:sz w:val="24"/>
          <w:szCs w:val="24"/>
        </w:rPr>
      </w:pPr>
      <w:r>
        <w:rPr>
          <w:rFonts w:ascii="Times New Roman" w:hAnsi="Times New Roman" w:cs="Times New Roman"/>
          <w:sz w:val="24"/>
          <w:szCs w:val="24"/>
        </w:rPr>
        <w:t xml:space="preserve">In response to potential concerns regarding bacteria concentrations at beaches at the Kenai River mouth, a monitoring program was initiated in summer 2010 </w:t>
      </w:r>
      <w:r>
        <w:rPr>
          <w:rFonts w:ascii="Times New Roman" w:hAnsi="Times New Roman" w:cs="Times New Roman"/>
          <w:sz w:val="24"/>
          <w:szCs w:val="24"/>
        </w:rPr>
        <w:fldChar w:fldCharType="begin" w:fldLock="1">
          <w:fldData xml:space="preserve">ZQBKAHoATgBsAGMAMQB1ADIAMABZAFEAeAAxACsARgA0AE4AawByADcAUgBmADMAdwA2AGQAYQBq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==
</w:fldData>
        </w:fldChar>
      </w:r>
      <w:r>
        <w:rPr>
          <w:rFonts w:ascii="Times New Roman" w:hAnsi="Times New Roman" w:cs="Times New Roman"/>
          <w:sz w:val="24"/>
          <w:szCs w:val="24"/>
        </w:rPr>
        <w:instrText>ADDIN paperpile_citation &lt;clusterId&gt;A887G845C335A928&lt;/clusterId&gt;&lt;version&gt;0.6.9&lt;/version&gt;&lt;metadata&gt;&lt;citation&gt;&lt;id&gt;0a93572e-bcfa-473e-aa62-365c2a22131d&lt;/id&gt;&lt;no_author/&gt;&lt;prefix/&gt;&lt;suffix/&gt;&lt;locator/&gt;&lt;locator_label&gt;page&lt;/locator_label&gt;&lt;/citation&gt;&lt;citation&gt;&lt;id&gt;6594030f-c7a6-4dc2-bc78-493c1e64acfc&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(Sires, 2016; Stanton, 2011)</w:t>
      </w:r>
      <w:r>
        <w:rPr>
          <w:rFonts w:ascii="Times New Roman" w:hAnsi="Times New Roman" w:cs="Times New Roman"/>
          <w:sz w:val="24"/>
          <w:szCs w:val="24"/>
        </w:rPr>
        <w:fldChar w:fldCharType="end"/>
      </w:r>
      <w:r>
        <w:rPr>
          <w:rFonts w:ascii="Times New Roman" w:hAnsi="Times New Roman" w:cs="Times New Roman"/>
          <w:sz w:val="24"/>
          <w:szCs w:val="24"/>
        </w:rPr>
        <w:t xml:space="preserve">. The primary source of bacteria such as fecal coliform and enterococci in environments like the Kenai River is warm blooded animals, which can include gulls, dogs, humans, and others </w:t>
      </w:r>
      <w:r>
        <w:rPr>
          <w:rFonts w:ascii="Times New Roman" w:hAnsi="Times New Roman" w:cs="Times New Roman"/>
          <w:sz w:val="24"/>
          <w:szCs w:val="24"/>
        </w:rPr>
        <w:fldChar w:fldCharType="begin" w:fldLock="1">
          <w:fldData xml:space="preserve">ZQBKAHoATgBsAFcAMQB2ADIAegBZAFEAZwBQACsASwBvAEUAOABiAFkATgBxAGsAUwBJAGwAUwBn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</w:fldData>
        </w:fldChar>
      </w:r>
      <w:r>
        <w:rPr>
          <w:rFonts w:ascii="Times New Roman" w:hAnsi="Times New Roman" w:cs="Times New Roman"/>
          <w:sz w:val="24"/>
          <w:szCs w:val="24"/>
        </w:rPr>
        <w:instrText>ADDIN paperpile_citation &lt;clusterId&gt;O176C163R754V447&lt;/clusterId&gt;&lt;version&gt;0.6.11&lt;/version&gt;&lt;metadata&gt;&lt;citation&gt;&lt;id&gt;a37c47b5-677f-46af-bbdf-d457cc689477&lt;/id&gt;&lt;no_author/&gt;&lt;prefix/&gt;&lt;suffix/&gt;&lt;locator/&gt;&lt;locator_label&gt;page&lt;/locator_label&gt;&lt;/citation&gt;&lt;citation&gt;&lt;id&gt;0c275b59-5ae6-46aa-8f5c-5d70663a049f&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(EPA, 2013b; USGS, 2021)</w:t>
      </w:r>
      <w:r>
        <w:rPr>
          <w:rFonts w:ascii="Times New Roman" w:hAnsi="Times New Roman" w:cs="Times New Roman"/>
          <w:sz w:val="24"/>
          <w:szCs w:val="24"/>
        </w:rPr>
        <w:fldChar w:fldCharType="end"/>
      </w:r>
      <w:r>
        <w:rPr>
          <w:rFonts w:ascii="Times New Roman" w:hAnsi="Times New Roman" w:cs="Times New Roman"/>
          <w:sz w:val="24"/>
          <w:szCs w:val="24"/>
        </w:rPr>
        <w:t xml:space="preserve">. Monitoring for fecal </w:t>
      </w:r>
      <w:r w:rsidRPr="00C32EF9">
        <w:rPr>
          <w:rFonts w:ascii="Times New Roman" w:hAnsi="Times New Roman" w:cs="Times New Roman"/>
          <w:sz w:val="24"/>
          <w:szCs w:val="24"/>
        </w:rPr>
        <w:t>colifor</w:t>
      </w:r>
      <w:r>
        <w:rPr>
          <w:rFonts w:ascii="Times New Roman" w:hAnsi="Times New Roman" w:cs="Times New Roman"/>
          <w:sz w:val="24"/>
          <w:szCs w:val="24"/>
        </w:rPr>
        <w:t>m and enterococci</w:t>
      </w:r>
      <w:r w:rsidRPr="00C32EF9">
        <w:rPr>
          <w:rFonts w:ascii="Times New Roman" w:hAnsi="Times New Roman" w:cs="Times New Roman"/>
          <w:sz w:val="24"/>
          <w:szCs w:val="24"/>
        </w:rPr>
        <w:t xml:space="preserve"> was initiated as part of the Alaska Beach Monitoring Program, p</w:t>
      </w:r>
      <w:r>
        <w:rPr>
          <w:rFonts w:ascii="Times New Roman" w:hAnsi="Times New Roman" w:cs="Times New Roman"/>
          <w:sz w:val="24"/>
          <w:szCs w:val="24"/>
        </w:rPr>
        <w:t>art of the Environmental Protection Agency’s (EPA)</w:t>
      </w:r>
      <w:r w:rsidRPr="00C32EF9">
        <w:rPr>
          <w:rFonts w:ascii="Times New Roman" w:hAnsi="Times New Roman" w:cs="Times New Roman"/>
          <w:sz w:val="24"/>
          <w:szCs w:val="24"/>
        </w:rPr>
        <w:t xml:space="preserve"> BEACH Program, a national effort to decrease the incidence of water-born</w:t>
      </w:r>
      <w:r>
        <w:rPr>
          <w:rFonts w:ascii="Times New Roman" w:hAnsi="Times New Roman" w:cs="Times New Roman"/>
          <w:sz w:val="24"/>
          <w:szCs w:val="24"/>
        </w:rPr>
        <w:t>e</w:t>
      </w:r>
      <w:r w:rsidRPr="00C32EF9">
        <w:rPr>
          <w:rFonts w:ascii="Times New Roman" w:hAnsi="Times New Roman" w:cs="Times New Roman"/>
          <w:sz w:val="24"/>
          <w:szCs w:val="24"/>
        </w:rPr>
        <w:t xml:space="preserve"> illnesses at public beaches under the federal Beaches Environmental Assessment and Coastal Health Act (BEACH)</w:t>
      </w:r>
      <w:r>
        <w:rPr>
          <w:rFonts w:ascii="Times New Roman" w:hAnsi="Times New Roman" w:cs="Times New Roman"/>
          <w:sz w:val="24"/>
          <w:szCs w:val="24"/>
        </w:rPr>
        <w:t>.</w:t>
      </w:r>
    </w:p>
    <w:p w14:paraId="788AF1F0" w14:textId="77777777" w:rsidR="00A73340" w:rsidRDefault="00A73340" w:rsidP="007F73B5">
      <w:pPr>
        <w:rPr>
          <w:rFonts w:ascii="Times New Roman" w:hAnsi="Times New Roman" w:cs="Times New Roman"/>
          <w:sz w:val="24"/>
          <w:szCs w:val="24"/>
        </w:rPr>
      </w:pPr>
    </w:p>
    <w:p w14:paraId="26D22CBF" w14:textId="29303369" w:rsidR="00781A44" w:rsidRDefault="001D4D65" w:rsidP="007F73B5">
      <w:pPr>
        <w:rPr>
          <w:rFonts w:ascii="Times New Roman" w:hAnsi="Times New Roman" w:cs="Times New Roman"/>
          <w:sz w:val="24"/>
          <w:szCs w:val="24"/>
        </w:rPr>
      </w:pPr>
      <w:r>
        <w:rPr>
          <w:rFonts w:ascii="Times New Roman" w:hAnsi="Times New Roman" w:cs="Times New Roman"/>
          <w:sz w:val="24"/>
          <w:szCs w:val="24"/>
        </w:rPr>
        <w:t>I</w:t>
      </w:r>
      <w:r w:rsidR="003C1AC2">
        <w:rPr>
          <w:rFonts w:ascii="Times New Roman" w:hAnsi="Times New Roman" w:cs="Times New Roman"/>
          <w:sz w:val="24"/>
          <w:szCs w:val="24"/>
        </w:rPr>
        <w:t>n addition to</w:t>
      </w:r>
      <w:r>
        <w:rPr>
          <w:rFonts w:ascii="Times New Roman" w:hAnsi="Times New Roman" w:cs="Times New Roman"/>
          <w:sz w:val="24"/>
          <w:szCs w:val="24"/>
        </w:rPr>
        <w:t xml:space="preserve"> monitoring</w:t>
      </w:r>
      <w:r w:rsidR="003C1AC2">
        <w:rPr>
          <w:rFonts w:ascii="Times New Roman" w:hAnsi="Times New Roman" w:cs="Times New Roman"/>
          <w:sz w:val="24"/>
          <w:szCs w:val="24"/>
        </w:rPr>
        <w:t xml:space="preserve"> at beach locations 2010 - 2020</w:t>
      </w:r>
      <w:r>
        <w:rPr>
          <w:rFonts w:ascii="Times New Roman" w:hAnsi="Times New Roman" w:cs="Times New Roman"/>
          <w:sz w:val="24"/>
          <w:szCs w:val="24"/>
        </w:rPr>
        <w:t>, f</w:t>
      </w:r>
      <w:r w:rsidR="005E2D02">
        <w:rPr>
          <w:rFonts w:ascii="Times New Roman" w:hAnsi="Times New Roman" w:cs="Times New Roman"/>
          <w:sz w:val="24"/>
          <w:szCs w:val="24"/>
        </w:rPr>
        <w:t>ecal coliform has been monitored biannually throughout the Kenai River watershed since the year 2000</w:t>
      </w:r>
      <w:r w:rsidR="003C1AC2">
        <w:rPr>
          <w:rFonts w:ascii="Times New Roman" w:hAnsi="Times New Roman" w:cs="Times New Roman"/>
          <w:sz w:val="24"/>
          <w:szCs w:val="24"/>
        </w:rPr>
        <w:t xml:space="preserve"> </w:t>
      </w:r>
      <w:r w:rsidR="005E2D02">
        <w:rPr>
          <w:rFonts w:ascii="Times New Roman" w:hAnsi="Times New Roman" w:cs="Times New Roman"/>
          <w:sz w:val="24"/>
          <w:szCs w:val="24"/>
        </w:rPr>
        <w:fldChar w:fldCharType="begin" w:fldLock="1">
          <w:fldData xml:space="preserve">ZQBKAHgAdABVAHQAdAB1ADIAegBnAFEALwBSAFYAQgB6ADYARgBOAFMAaQBJAGwANQBxAGsASgBh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</w:fldData>
        </w:fldChar>
      </w:r>
      <w:r w:rsidR="005E2D02">
        <w:rPr>
          <w:rFonts w:ascii="Times New Roman" w:hAnsi="Times New Roman" w:cs="Times New Roman"/>
          <w:sz w:val="24"/>
          <w:szCs w:val="24"/>
        </w:rPr>
        <w:instrText>ADDIN paperpile_citation &lt;clusterId&gt;R581Y848U238R952&lt;/clusterId&gt;&lt;version&gt;0.6.11&lt;/version&gt;&lt;metadata&gt;&lt;citation&gt;&lt;id&gt;07997b60-82a3-43d5-b15a-f2d6c57b247e&lt;/id&gt;&lt;no_author/&gt;&lt;prefix/&gt;&lt;suffix/&gt;&lt;locator/&gt;&lt;locator_label&gt;page&lt;/locator_label&gt;&lt;/citation&gt;&lt;/metadata&gt; \* MERGEFORMAT</w:instrText>
      </w:r>
      <w:r w:rsidR="005E2D02">
        <w:rPr>
          <w:rFonts w:ascii="Times New Roman" w:hAnsi="Times New Roman" w:cs="Times New Roman"/>
          <w:sz w:val="24"/>
          <w:szCs w:val="24"/>
        </w:rPr>
      </w:r>
      <w:r w:rsidR="005E2D02">
        <w:rPr>
          <w:rFonts w:ascii="Times New Roman" w:hAnsi="Times New Roman" w:cs="Times New Roman"/>
          <w:sz w:val="24"/>
          <w:szCs w:val="24"/>
        </w:rPr>
        <w:fldChar w:fldCharType="separate"/>
      </w:r>
      <w:r w:rsidR="005E2D02">
        <w:rPr>
          <w:rFonts w:ascii="Times New Roman" w:hAnsi="Times New Roman" w:cs="Times New Roman"/>
          <w:noProof/>
          <w:sz w:val="24"/>
          <w:szCs w:val="24"/>
        </w:rPr>
        <w:t>(Guerron Orejuela, 2016)</w:t>
      </w:r>
      <w:r w:rsidR="005E2D02">
        <w:rPr>
          <w:rFonts w:ascii="Times New Roman" w:hAnsi="Times New Roman" w:cs="Times New Roman"/>
          <w:sz w:val="24"/>
          <w:szCs w:val="24"/>
        </w:rPr>
        <w:fldChar w:fldCharType="end"/>
      </w:r>
      <w:r w:rsidR="005E2D02">
        <w:rPr>
          <w:rFonts w:ascii="Times New Roman" w:hAnsi="Times New Roman" w:cs="Times New Roman"/>
          <w:sz w:val="24"/>
          <w:szCs w:val="24"/>
        </w:rPr>
        <w:t xml:space="preserve">. </w:t>
      </w:r>
    </w:p>
    <w:p w14:paraId="2BCE6D82" w14:textId="3632BCA1" w:rsidR="00ED6AAB" w:rsidRPr="00B713BB" w:rsidRDefault="00B713BB" w:rsidP="00B713B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The Kenai River Personal Use Dip Net Fishery</w:t>
      </w:r>
    </w:p>
    <w:p w14:paraId="0CD3597A" w14:textId="3BF0FAF3" w:rsidR="008A6C76" w:rsidRDefault="00600835" w:rsidP="007F73B5">
      <w:pPr>
        <w:rPr>
          <w:rFonts w:ascii="Times New Roman" w:hAnsi="Times New Roman" w:cs="Times New Roman"/>
          <w:sz w:val="24"/>
          <w:szCs w:val="24"/>
        </w:rPr>
      </w:pPr>
      <w:r>
        <w:rPr>
          <w:rFonts w:ascii="Times New Roman" w:hAnsi="Times New Roman" w:cs="Times New Roman"/>
          <w:sz w:val="24"/>
          <w:szCs w:val="24"/>
        </w:rPr>
        <w:t xml:space="preserve">One potential driver of bacteria concentrations </w:t>
      </w:r>
      <w:r w:rsidR="0046001A">
        <w:rPr>
          <w:rFonts w:ascii="Times New Roman" w:hAnsi="Times New Roman" w:cs="Times New Roman"/>
          <w:sz w:val="24"/>
          <w:szCs w:val="24"/>
        </w:rPr>
        <w:t>at</w:t>
      </w:r>
      <w:r>
        <w:rPr>
          <w:rFonts w:ascii="Times New Roman" w:hAnsi="Times New Roman" w:cs="Times New Roman"/>
          <w:sz w:val="24"/>
          <w:szCs w:val="24"/>
        </w:rPr>
        <w:t xml:space="preserve"> the mouth of the Kenai River is</w:t>
      </w:r>
      <w:r w:rsidR="00753419">
        <w:rPr>
          <w:rFonts w:ascii="Times New Roman" w:hAnsi="Times New Roman" w:cs="Times New Roman"/>
          <w:sz w:val="24"/>
          <w:szCs w:val="24"/>
        </w:rPr>
        <w:t xml:space="preserve"> the presence of </w:t>
      </w:r>
      <w:r w:rsidR="00B236D3">
        <w:rPr>
          <w:rFonts w:ascii="Times New Roman" w:hAnsi="Times New Roman" w:cs="Times New Roman"/>
          <w:sz w:val="24"/>
          <w:szCs w:val="24"/>
        </w:rPr>
        <w:t xml:space="preserve">fish </w:t>
      </w:r>
      <w:r w:rsidR="00753419">
        <w:rPr>
          <w:rFonts w:ascii="Times New Roman" w:hAnsi="Times New Roman" w:cs="Times New Roman"/>
          <w:sz w:val="24"/>
          <w:szCs w:val="24"/>
        </w:rPr>
        <w:t xml:space="preserve">waste generated from the personal use </w:t>
      </w:r>
      <w:proofErr w:type="spellStart"/>
      <w:r w:rsidR="00753419">
        <w:rPr>
          <w:rFonts w:ascii="Times New Roman" w:hAnsi="Times New Roman" w:cs="Times New Roman"/>
          <w:sz w:val="24"/>
          <w:szCs w:val="24"/>
        </w:rPr>
        <w:t>dipnet</w:t>
      </w:r>
      <w:proofErr w:type="spellEnd"/>
      <w:r w:rsidR="00753419">
        <w:rPr>
          <w:rFonts w:ascii="Times New Roman" w:hAnsi="Times New Roman" w:cs="Times New Roman"/>
          <w:sz w:val="24"/>
          <w:szCs w:val="24"/>
        </w:rPr>
        <w:t xml:space="preserve"> fishery (PUF). </w:t>
      </w:r>
      <w:del w:id="6" w:author="Benjamin Meyer" w:date="2021-03-24T16:32:00Z">
        <w:r w:rsidR="00753419" w:rsidDel="003E1797">
          <w:rPr>
            <w:rFonts w:ascii="Times New Roman" w:hAnsi="Times New Roman" w:cs="Times New Roman"/>
            <w:sz w:val="24"/>
            <w:szCs w:val="24"/>
          </w:rPr>
          <w:delText>Each summer since 1996, the</w:delText>
        </w:r>
        <w:r w:rsidR="00EA6A36" w:rsidDel="003E1797">
          <w:rPr>
            <w:rFonts w:ascii="Times New Roman" w:hAnsi="Times New Roman" w:cs="Times New Roman"/>
            <w:sz w:val="24"/>
            <w:szCs w:val="24"/>
          </w:rPr>
          <w:delText xml:space="preserve"> Alaska resident-only</w:delText>
        </w:r>
        <w:r w:rsidR="00753419" w:rsidDel="003E1797">
          <w:rPr>
            <w:rFonts w:ascii="Times New Roman" w:hAnsi="Times New Roman" w:cs="Times New Roman"/>
            <w:sz w:val="24"/>
            <w:szCs w:val="24"/>
          </w:rPr>
          <w:delText xml:space="preserve"> fishery has drawn thousands of participants to</w:delText>
        </w:r>
        <w:r w:rsidR="005C5931" w:rsidDel="003E1797">
          <w:rPr>
            <w:rFonts w:ascii="Times New Roman" w:hAnsi="Times New Roman" w:cs="Times New Roman"/>
            <w:sz w:val="24"/>
            <w:szCs w:val="24"/>
          </w:rPr>
          <w:delText xml:space="preserve"> </w:delText>
        </w:r>
        <w:r w:rsidR="00EA6A36" w:rsidDel="003E1797">
          <w:rPr>
            <w:rFonts w:ascii="Times New Roman" w:hAnsi="Times New Roman" w:cs="Times New Roman"/>
            <w:sz w:val="24"/>
            <w:szCs w:val="24"/>
          </w:rPr>
          <w:delText xml:space="preserve">beaches to the North and South of the mouth of the Kenai River </w:delText>
        </w:r>
        <w:r w:rsidR="007F73B5" w:rsidRPr="00BE57F3" w:rsidDel="003E1797">
          <w:rPr>
            <w:rFonts w:ascii="Times New Roman" w:hAnsi="Times New Roman" w:cs="Times New Roman"/>
            <w:sz w:val="24"/>
            <w:szCs w:val="24"/>
          </w:rPr>
          <w:delText>during much of July</w:delText>
        </w:r>
        <w:r w:rsidR="00EE277B" w:rsidDel="003E1797">
          <w:rPr>
            <w:rFonts w:ascii="Times New Roman" w:hAnsi="Times New Roman" w:cs="Times New Roman"/>
            <w:sz w:val="24"/>
            <w:szCs w:val="24"/>
          </w:rPr>
          <w:delText xml:space="preserve">. </w:delText>
        </w:r>
      </w:del>
      <w:r w:rsidR="008A6C76" w:rsidRPr="00BE57F3">
        <w:rPr>
          <w:rFonts w:ascii="Times New Roman" w:hAnsi="Times New Roman" w:cs="Times New Roman"/>
          <w:sz w:val="24"/>
          <w:szCs w:val="24"/>
        </w:rPr>
        <w:t xml:space="preserve">While providing ample fishing and recreational opportunities for </w:t>
      </w:r>
      <w:r w:rsidR="008A6C76">
        <w:rPr>
          <w:rFonts w:ascii="Times New Roman" w:hAnsi="Times New Roman" w:cs="Times New Roman"/>
          <w:sz w:val="24"/>
          <w:szCs w:val="24"/>
        </w:rPr>
        <w:t xml:space="preserve">state </w:t>
      </w:r>
      <w:r w:rsidR="008A6C76" w:rsidRPr="00BE57F3">
        <w:rPr>
          <w:rFonts w:ascii="Times New Roman" w:hAnsi="Times New Roman" w:cs="Times New Roman"/>
          <w:sz w:val="24"/>
          <w:szCs w:val="24"/>
        </w:rPr>
        <w:t xml:space="preserve">resident </w:t>
      </w:r>
      <w:r w:rsidR="008A6C76" w:rsidRPr="00BE57F3">
        <w:rPr>
          <w:rFonts w:ascii="Times New Roman" w:eastAsia="Times New Roman" w:hAnsi="Times New Roman" w:cs="Times New Roman"/>
          <w:color w:val="000000"/>
          <w:sz w:val="24"/>
          <w:szCs w:val="24"/>
        </w:rPr>
        <w:t>recreationists</w:t>
      </w:r>
      <w:r w:rsidR="008A6C76">
        <w:rPr>
          <w:rFonts w:ascii="Times New Roman" w:hAnsi="Times New Roman" w:cs="Times New Roman"/>
          <w:sz w:val="24"/>
          <w:szCs w:val="24"/>
        </w:rPr>
        <w:t>, the PUF</w:t>
      </w:r>
      <w:r w:rsidR="008A6C76" w:rsidRPr="00BE57F3">
        <w:rPr>
          <w:rFonts w:ascii="Times New Roman" w:hAnsi="Times New Roman" w:cs="Times New Roman"/>
          <w:sz w:val="24"/>
          <w:szCs w:val="24"/>
        </w:rPr>
        <w:t xml:space="preserve"> also </w:t>
      </w:r>
      <w:r w:rsidR="008A6C76">
        <w:rPr>
          <w:rFonts w:ascii="Times New Roman" w:hAnsi="Times New Roman" w:cs="Times New Roman"/>
          <w:sz w:val="24"/>
          <w:szCs w:val="24"/>
        </w:rPr>
        <w:t xml:space="preserve">bolsters </w:t>
      </w:r>
      <w:r w:rsidR="008A6C76" w:rsidRPr="00BE57F3">
        <w:rPr>
          <w:rFonts w:ascii="Times New Roman" w:hAnsi="Times New Roman" w:cs="Times New Roman"/>
          <w:sz w:val="24"/>
          <w:szCs w:val="24"/>
        </w:rPr>
        <w:t>the local economy and is highly valued by many throughout the</w:t>
      </w:r>
      <w:r w:rsidR="008A6C76">
        <w:rPr>
          <w:rFonts w:ascii="Times New Roman" w:hAnsi="Times New Roman" w:cs="Times New Roman"/>
          <w:sz w:val="24"/>
          <w:szCs w:val="24"/>
        </w:rPr>
        <w:t xml:space="preserve"> state. </w:t>
      </w:r>
      <w:r w:rsidR="00EE277B">
        <w:rPr>
          <w:rFonts w:ascii="Times New Roman" w:hAnsi="Times New Roman" w:cs="Times New Roman"/>
          <w:sz w:val="24"/>
          <w:szCs w:val="24"/>
        </w:rPr>
        <w:t>The fishery generally runs July 10 – 31, and shore-based fishing is</w:t>
      </w:r>
      <w:r w:rsidR="003C1AC2">
        <w:rPr>
          <w:rFonts w:ascii="Times New Roman" w:hAnsi="Times New Roman" w:cs="Times New Roman"/>
          <w:sz w:val="24"/>
          <w:szCs w:val="24"/>
        </w:rPr>
        <w:t xml:space="preserve"> conducted</w:t>
      </w:r>
      <w:r w:rsidR="00EE277B">
        <w:rPr>
          <w:rFonts w:ascii="Times New Roman" w:hAnsi="Times New Roman" w:cs="Times New Roman"/>
          <w:sz w:val="24"/>
          <w:szCs w:val="24"/>
        </w:rPr>
        <w:t xml:space="preserve"> primarily at North and South Kenai Beach near the river mouth (Figure 1) </w:t>
      </w:r>
      <w:r w:rsidR="00EE277B">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EE277B">
        <w:rPr>
          <w:rFonts w:ascii="Times New Roman" w:hAnsi="Times New Roman" w:cs="Times New Roman"/>
          <w:sz w:val="24"/>
          <w:szCs w:val="24"/>
        </w:rPr>
        <w:instrText>ADDIN paperpile_citation &lt;clusterId&gt;K537Y885N375K989&lt;/clusterId&gt;&lt;version&gt;0.6.11&lt;/version&gt;&lt;metadata&gt;&lt;citation&gt;&lt;id&gt;f659f442-a618-4f03-bf1f-58990b8fd88b&lt;/id&gt;&lt;no_author/&gt;&lt;prefix/&gt;&lt;suffix/&gt;&lt;locator/&gt;&lt;locator_label&gt;page&lt;/locator_label&gt;&lt;/citation&gt;&lt;/metadata&gt; \* MERGEFORMAT</w:instrText>
      </w:r>
      <w:r w:rsidR="00EE277B">
        <w:rPr>
          <w:rFonts w:ascii="Times New Roman" w:hAnsi="Times New Roman" w:cs="Times New Roman"/>
          <w:sz w:val="24"/>
          <w:szCs w:val="24"/>
        </w:rPr>
      </w:r>
      <w:r w:rsidR="00EE277B">
        <w:rPr>
          <w:rFonts w:ascii="Times New Roman" w:hAnsi="Times New Roman" w:cs="Times New Roman"/>
          <w:sz w:val="24"/>
          <w:szCs w:val="24"/>
        </w:rPr>
        <w:fldChar w:fldCharType="separate"/>
      </w:r>
      <w:r w:rsidR="00EE277B">
        <w:rPr>
          <w:rFonts w:ascii="Times New Roman" w:hAnsi="Times New Roman" w:cs="Times New Roman"/>
          <w:noProof/>
          <w:sz w:val="24"/>
          <w:szCs w:val="24"/>
        </w:rPr>
        <w:t>(ADFG, 2021b)</w:t>
      </w:r>
      <w:r w:rsidR="00EE277B">
        <w:rPr>
          <w:rFonts w:ascii="Times New Roman" w:hAnsi="Times New Roman" w:cs="Times New Roman"/>
          <w:sz w:val="24"/>
          <w:szCs w:val="24"/>
        </w:rPr>
        <w:fldChar w:fldCharType="end"/>
      </w:r>
      <w:r w:rsidR="007F73B5" w:rsidRPr="00BE57F3">
        <w:rPr>
          <w:rFonts w:ascii="Times New Roman" w:hAnsi="Times New Roman" w:cs="Times New Roman"/>
          <w:sz w:val="24"/>
          <w:szCs w:val="24"/>
        </w:rPr>
        <w:t>.</w:t>
      </w:r>
      <w:r w:rsidR="00AC553D">
        <w:rPr>
          <w:rFonts w:ascii="Times New Roman" w:hAnsi="Times New Roman" w:cs="Times New Roman"/>
          <w:sz w:val="24"/>
          <w:szCs w:val="24"/>
        </w:rPr>
        <w:t xml:space="preserve"> </w:t>
      </w:r>
      <w:r w:rsidR="00EA6A36">
        <w:rPr>
          <w:rFonts w:ascii="Times New Roman" w:hAnsi="Times New Roman" w:cs="Times New Roman"/>
          <w:sz w:val="24"/>
          <w:szCs w:val="24"/>
        </w:rPr>
        <w:t>C</w:t>
      </w:r>
      <w:r w:rsidR="0089296A" w:rsidRPr="00BE57F3">
        <w:rPr>
          <w:rFonts w:ascii="Times New Roman" w:hAnsi="Times New Roman" w:cs="Times New Roman"/>
          <w:sz w:val="24"/>
          <w:szCs w:val="24"/>
        </w:rPr>
        <w:t>ommon practice of</w:t>
      </w:r>
      <w:r w:rsidR="00EE277B">
        <w:rPr>
          <w:rFonts w:ascii="Times New Roman" w:hAnsi="Times New Roman" w:cs="Times New Roman"/>
          <w:sz w:val="24"/>
          <w:szCs w:val="24"/>
        </w:rPr>
        <w:t xml:space="preserve"> shore-based</w:t>
      </w:r>
      <w:r w:rsidR="0089296A" w:rsidRPr="00BE57F3">
        <w:rPr>
          <w:rFonts w:ascii="Times New Roman" w:hAnsi="Times New Roman" w:cs="Times New Roman"/>
          <w:sz w:val="24"/>
          <w:szCs w:val="24"/>
        </w:rPr>
        <w:t xml:space="preserve"> recr</w:t>
      </w:r>
      <w:r w:rsidR="0089296A">
        <w:rPr>
          <w:rFonts w:ascii="Times New Roman" w:hAnsi="Times New Roman" w:cs="Times New Roman"/>
          <w:sz w:val="24"/>
          <w:szCs w:val="24"/>
        </w:rPr>
        <w:t xml:space="preserve">eationists within the </w:t>
      </w:r>
      <w:proofErr w:type="spellStart"/>
      <w:r w:rsidR="0089296A">
        <w:rPr>
          <w:rFonts w:ascii="Times New Roman" w:hAnsi="Times New Roman" w:cs="Times New Roman"/>
          <w:sz w:val="24"/>
          <w:szCs w:val="24"/>
        </w:rPr>
        <w:t>dipnet</w:t>
      </w:r>
      <w:proofErr w:type="spellEnd"/>
      <w:r w:rsidR="0089296A">
        <w:rPr>
          <w:rFonts w:ascii="Times New Roman" w:hAnsi="Times New Roman" w:cs="Times New Roman"/>
          <w:sz w:val="24"/>
          <w:szCs w:val="24"/>
        </w:rPr>
        <w:t xml:space="preserve"> PUF</w:t>
      </w:r>
      <w:r w:rsidR="0089296A" w:rsidRPr="00BE57F3">
        <w:rPr>
          <w:rFonts w:ascii="Times New Roman" w:hAnsi="Times New Roman" w:cs="Times New Roman"/>
          <w:sz w:val="24"/>
          <w:szCs w:val="24"/>
        </w:rPr>
        <w:t xml:space="preserve"> involves processing fish and discarding the waste along the beaches or within nearshore ocean water. It is also common to store freshly 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89296A">
        <w:rPr>
          <w:rFonts w:ascii="Times New Roman" w:hAnsi="Times New Roman" w:cs="Times New Roman"/>
          <w:sz w:val="24"/>
          <w:szCs w:val="24"/>
        </w:rPr>
        <w:t xml:space="preserve">bacteria and enterococci, which </w:t>
      </w:r>
      <w:r w:rsidR="0046001A">
        <w:rPr>
          <w:rFonts w:ascii="Times New Roman" w:hAnsi="Times New Roman" w:cs="Times New Roman"/>
          <w:sz w:val="24"/>
          <w:szCs w:val="24"/>
        </w:rPr>
        <w:t xml:space="preserve">can </w:t>
      </w:r>
      <w:r w:rsidR="0089296A">
        <w:rPr>
          <w:rFonts w:ascii="Times New Roman" w:hAnsi="Times New Roman" w:cs="Times New Roman"/>
          <w:sz w:val="24"/>
          <w:szCs w:val="24"/>
        </w:rPr>
        <w:t>affect</w:t>
      </w:r>
      <w:r w:rsidR="0089296A" w:rsidRPr="00BE57F3">
        <w:rPr>
          <w:rFonts w:ascii="Times New Roman" w:hAnsi="Times New Roman" w:cs="Times New Roman"/>
          <w:sz w:val="24"/>
          <w:szCs w:val="24"/>
        </w:rPr>
        <w:t xml:space="preserve"> </w:t>
      </w:r>
      <w:bookmarkStart w:id="7" w:name="_GoBack"/>
      <w:bookmarkEnd w:id="7"/>
      <w:r w:rsidR="0089296A" w:rsidRPr="00C32EF9">
        <w:rPr>
          <w:rFonts w:ascii="Times New Roman" w:hAnsi="Times New Roman" w:cs="Times New Roman"/>
          <w:sz w:val="24"/>
          <w:szCs w:val="24"/>
        </w:rPr>
        <w:t>water quality along the North and South Kenai Beaches. When in exceedance of State of Alaska Water Quality Standards (18 AAC 70)</w:t>
      </w:r>
      <w:r w:rsidR="005F2E10">
        <w:rPr>
          <w:rFonts w:ascii="Times New Roman" w:hAnsi="Times New Roman" w:cs="Times New Roman"/>
          <w:sz w:val="24"/>
          <w:szCs w:val="24"/>
        </w:rPr>
        <w:t xml:space="preserve"> </w:t>
      </w:r>
      <w:r w:rsidR="005F2E10">
        <w:rPr>
          <w:rFonts w:ascii="Times New Roman" w:hAnsi="Times New Roman" w:cs="Times New Roman"/>
          <w:sz w:val="24"/>
          <w:szCs w:val="24"/>
        </w:rPr>
        <w:fldChar w:fldCharType="begin" w:fldLock="1">
          <w:fldData xml:space="preserve">ZQBKAHgARgBVADAAMQB2ADIAegBBAE0ALwBTAHUARwB6ADMAVQBpADIAWgBZAHMAOQA3AFMAawBT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</w:fldData>
        </w:fldChar>
      </w:r>
      <w:r w:rsidR="005F2E10">
        <w:rPr>
          <w:rFonts w:ascii="Times New Roman" w:hAnsi="Times New Roman" w:cs="Times New Roman"/>
          <w:sz w:val="24"/>
          <w:szCs w:val="24"/>
        </w:rPr>
        <w:instrText>ADDIN paperpile_citation &lt;clusterId&gt;Q581D841T231X852&lt;/clusterId&gt;&lt;version&gt;0.6.9&lt;/version&gt;&lt;metadata&gt;&lt;citation&gt;&lt;id&gt;735ebad8-7dd1-4edf-82c9-e3bbeec57e05&lt;/id&gt;&lt;no_author/&gt;&lt;prefix/&gt;&lt;suffix/&gt;&lt;locator/&gt;&lt;locator_label&gt;page&lt;/locator_label&gt;&lt;/citation&gt;&lt;/metadata&gt; \* MERGEFORMAT</w:instrText>
      </w:r>
      <w:r w:rsidR="005F2E10">
        <w:rPr>
          <w:rFonts w:ascii="Times New Roman" w:hAnsi="Times New Roman" w:cs="Times New Roman"/>
          <w:sz w:val="24"/>
          <w:szCs w:val="24"/>
        </w:rPr>
      </w:r>
      <w:r w:rsidR="005F2E10">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2020b)</w:t>
      </w:r>
      <w:r w:rsidR="005F2E10">
        <w:rPr>
          <w:rFonts w:ascii="Times New Roman" w:hAnsi="Times New Roman" w:cs="Times New Roman"/>
          <w:sz w:val="24"/>
          <w:szCs w:val="24"/>
        </w:rPr>
        <w:fldChar w:fldCharType="end"/>
      </w:r>
      <w:r w:rsidR="0089296A" w:rsidRPr="00C32EF9">
        <w:rPr>
          <w:rFonts w:ascii="Times New Roman" w:hAnsi="Times New Roman" w:cs="Times New Roman"/>
          <w:sz w:val="24"/>
          <w:szCs w:val="24"/>
        </w:rPr>
        <w:t>, these bacteria can be indicative of water containing concentrations of other bacteria that could</w:t>
      </w:r>
      <w:r w:rsidR="0089296A">
        <w:rPr>
          <w:rFonts w:ascii="Times New Roman" w:hAnsi="Times New Roman" w:cs="Times New Roman"/>
          <w:sz w:val="24"/>
          <w:szCs w:val="24"/>
        </w:rPr>
        <w:t xml:space="preserve"> induce human illness.</w:t>
      </w:r>
    </w:p>
    <w:p w14:paraId="204B1726" w14:textId="77777777" w:rsidR="00AC553D" w:rsidRDefault="00AC553D" w:rsidP="007F73B5">
      <w:pPr>
        <w:rPr>
          <w:rFonts w:ascii="Times New Roman" w:hAnsi="Times New Roman" w:cs="Times New Roman"/>
          <w:sz w:val="24"/>
          <w:szCs w:val="24"/>
        </w:rPr>
      </w:pP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lastRenderedPageBreak/>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8" w:name="_Ref61425460"/>
      <w:bookmarkStart w:id="9" w:name="_Ref61429707"/>
      <w:bookmarkStart w:id="10"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8"/>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9"/>
      <w:bookmarkEnd w:id="10"/>
      <w:r>
        <w:rPr>
          <w:rFonts w:ascii="Times New Roman" w:hAnsi="Times New Roman" w:cs="Times New Roman"/>
          <w:sz w:val="24"/>
          <w:szCs w:val="24"/>
        </w:rPr>
        <w:t xml:space="preserve"> </w:t>
      </w:r>
    </w:p>
    <w:p w14:paraId="0E9D4756" w14:textId="4E61368A" w:rsidR="0046001A" w:rsidRDefault="00D1640E" w:rsidP="003C1AC2">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w:t>
      </w:r>
      <w:r>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Pr>
          <w:rFonts w:ascii="Times New Roman" w:hAnsi="Times New Roman" w:cs="Times New Roman"/>
          <w:sz w:val="24"/>
          <w:szCs w:val="24"/>
        </w:rPr>
        <w:instrText>ADDIN paperpile_citation &lt;clusterId&gt;X713D161Z451X274&lt;/clusterId&gt;&lt;version&gt;0.6.11&lt;/version&gt;&lt;metadata&gt;&lt;citation&gt;&lt;id&gt;f659f442-a618-4f03-bf1f-58990b8fd88b&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2021b)</w:t>
      </w:r>
      <w:r>
        <w:rPr>
          <w:rFonts w:ascii="Times New Roman" w:hAnsi="Times New Roman" w:cs="Times New Roman"/>
          <w:sz w:val="24"/>
          <w:szCs w:val="24"/>
        </w:rPr>
        <w:fldChar w:fldCharType="end"/>
      </w:r>
      <w:r w:rsidR="001674A1">
        <w:rPr>
          <w:rFonts w:ascii="Times New Roman" w:hAnsi="Times New Roman" w:cs="Times New Roman"/>
          <w:sz w:val="24"/>
          <w:szCs w:val="24"/>
        </w:rPr>
        <w:t>.</w:t>
      </w:r>
    </w:p>
    <w:p w14:paraId="6641AA1D" w14:textId="44092BD0" w:rsidR="005D79DC" w:rsidRPr="00BE57F3" w:rsidRDefault="00D83E72" w:rsidP="007F73B5">
      <w:pPr>
        <w:rPr>
          <w:rFonts w:ascii="Times New Roman" w:hAnsi="Times New Roman" w:cs="Times New Roman"/>
          <w:sz w:val="24"/>
          <w:szCs w:val="24"/>
        </w:rPr>
      </w:pPr>
      <w:r>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del w:id="11" w:author="Benjamin Meyer" w:date="2021-03-18T13:34:00Z">
        <w:r w:rsidR="001E763C" w:rsidDel="0046001A">
          <w:rPr>
            <w:rFonts w:ascii="Times New Roman" w:hAnsi="Times New Roman" w:cs="Times New Roman"/>
            <w:sz w:val="24"/>
            <w:szCs w:val="24"/>
          </w:rPr>
          <w:delText>Bacteria monitoring was paused during this period to allow for the implementation of BMPs.</w:delText>
        </w:r>
      </w:del>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commentRangeStart w:id="12"/>
      <w:r w:rsidR="005246CC">
        <w:rPr>
          <w:rFonts w:ascii="Times New Roman" w:hAnsi="Times New Roman" w:cs="Times New Roman"/>
          <w:sz w:val="24"/>
          <w:szCs w:val="24"/>
        </w:rPr>
        <w:t>.</w:t>
      </w:r>
      <w:commentRangeEnd w:id="12"/>
      <w:r w:rsidR="00310B5E">
        <w:rPr>
          <w:rStyle w:val="CommentReference"/>
        </w:rPr>
        <w:commentReference w:id="12"/>
      </w:r>
    </w:p>
    <w:p w14:paraId="35E5B699" w14:textId="77777777" w:rsidR="00122169" w:rsidRDefault="00122169" w:rsidP="007F73B5">
      <w:pPr>
        <w:rPr>
          <w:rFonts w:ascii="Times New Roman" w:hAnsi="Times New Roman" w:cs="Times New Roman"/>
          <w:sz w:val="24"/>
          <w:szCs w:val="24"/>
        </w:rPr>
      </w:pPr>
    </w:p>
    <w:p w14:paraId="1BE1A9FE" w14:textId="0AC3F279" w:rsidR="002C6A21" w:rsidRDefault="003C1AC2" w:rsidP="007F73B5">
      <w:pPr>
        <w:rPr>
          <w:rFonts w:ascii="Times New Roman" w:hAnsi="Times New Roman" w:cs="Times New Roman"/>
          <w:sz w:val="24"/>
          <w:szCs w:val="24"/>
        </w:rPr>
      </w:pPr>
      <w:r>
        <w:rPr>
          <w:rFonts w:ascii="Times New Roman" w:hAnsi="Times New Roman" w:cs="Times New Roman"/>
          <w:sz w:val="24"/>
          <w:szCs w:val="24"/>
        </w:rPr>
        <w:t>In order to quantify source contribution of bacteria from various animal species, p</w:t>
      </w:r>
      <w:r w:rsidR="00122169">
        <w:rPr>
          <w:rFonts w:ascii="Times New Roman" w:hAnsi="Times New Roman" w:cs="Times New Roman"/>
          <w:sz w:val="24"/>
          <w:szCs w:val="24"/>
        </w:rPr>
        <w:t>otential sources of terrestrial feces (gull, human, and dog)</w:t>
      </w:r>
      <w:r w:rsidR="001E763C">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ZQBKAHkATgBWADIAbQBQADIAegBnAFMALwBTAHUARQBQAHcAUQBKAFkATgBtAFMAYgBFAGwAVwBH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==
</w:fldData>
        </w:fldChar>
      </w:r>
      <w:r w:rsidR="009F4DA1">
        <w:rPr>
          <w:rFonts w:ascii="Times New Roman" w:hAnsi="Times New Roman" w:cs="Times New Roman"/>
          <w:sz w:val="24"/>
          <w:szCs w:val="24"/>
        </w:rPr>
        <w:instrText>ADDIN paperpile_citation &lt;clusterId&gt;D395R653G143D766&lt;/clusterId&gt;&lt;version&gt;0.6.11&lt;/version&gt;&lt;metadata&gt;&lt;citation&gt;&lt;id&gt;81640947-81d2-4957-9a0e-f6965bc6c0ec&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(Green et al., 2019)</w:t>
      </w:r>
      <w:r w:rsidR="009F4DA1">
        <w:rPr>
          <w:rFonts w:ascii="Times New Roman" w:hAnsi="Times New Roman" w:cs="Times New Roman"/>
          <w:sz w:val="24"/>
          <w:szCs w:val="24"/>
        </w:rPr>
        <w:fldChar w:fldCharType="end"/>
      </w:r>
      <w:r w:rsidR="009F4DA1">
        <w:rPr>
          <w:rFonts w:ascii="Times New Roman" w:hAnsi="Times New Roman" w:cs="Times New Roman"/>
          <w:sz w:val="24"/>
          <w:szCs w:val="24"/>
        </w:rPr>
        <w:t>,</w:t>
      </w:r>
      <w:r w:rsidR="00020C85">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w:t>
      </w:r>
      <w:r w:rsidR="00020C85">
        <w:rPr>
          <w:rFonts w:ascii="Times New Roman" w:hAnsi="Times New Roman" w:cs="Times New Roman"/>
          <w:sz w:val="24"/>
          <w:szCs w:val="24"/>
        </w:rPr>
        <w:t xml:space="preserve">(e.g. DNA) present in samples. </w:t>
      </w:r>
      <w:r w:rsidR="00DC5BD7">
        <w:rPr>
          <w:rFonts w:ascii="Times New Roman" w:hAnsi="Times New Roman" w:cs="Times New Roman"/>
          <w:sz w:val="24"/>
          <w:szCs w:val="24"/>
        </w:rPr>
        <w:t xml:space="preserve">MST analysis is able </w:t>
      </w:r>
      <w:r w:rsidR="00DC5BD7">
        <w:rPr>
          <w:rFonts w:ascii="Times New Roman" w:hAnsi="Times New Roman" w:cs="Times New Roman"/>
          <w:sz w:val="24"/>
          <w:szCs w:val="24"/>
        </w:rPr>
        <w:lastRenderedPageBreak/>
        <w:t xml:space="preserve">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sidR="001E763C">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68E9DA27" w14:textId="683B725B" w:rsidR="00020C85"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w:t>
      </w:r>
      <w:r w:rsidR="00020C85">
        <w:rPr>
          <w:rFonts w:ascii="Times New Roman" w:hAnsi="Times New Roman" w:cs="Times New Roman"/>
          <w:sz w:val="24"/>
          <w:szCs w:val="24"/>
        </w:rPr>
        <w:t xml:space="preserve">Additional analyses of previous seasons are found in past reports </w:t>
      </w:r>
      <w:r w:rsidR="00020C85">
        <w:rPr>
          <w:rFonts w:ascii="Times New Roman" w:hAnsi="Times New Roman" w:cs="Times New Roman"/>
          <w:sz w:val="24"/>
          <w:szCs w:val="24"/>
        </w:rPr>
        <w:fldChar w:fldCharType="begin" w:fldLock="1">
          <w:fldData xml:space="preserve">ZQBKAHoATgBsAHQAdAB1ADIAMABZAFEAaABsACsARgA0AEwAVgBYADIAagBOADMAZgBWAFcANwBz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=
</w:fldData>
        </w:fldChar>
      </w:r>
      <w:r w:rsidR="00020C85">
        <w:rPr>
          <w:rFonts w:ascii="Times New Roman" w:hAnsi="Times New Roman" w:cs="Times New Roman"/>
          <w:sz w:val="24"/>
          <w:szCs w:val="24"/>
        </w:rPr>
        <w:instrText>ADDIN paperpile_citation &lt;clusterId&gt;B898O857K538I959&lt;/clusterId&gt;&lt;version&gt;0.6.11&lt;/version&gt;&lt;metadata&gt;&lt;citation&gt;&lt;id&gt;0a93572e-bcfa-473e-aa62-365c2a22131d&lt;/id&gt;&lt;no_author/&gt;&lt;prefix/&gt;&lt;suffix/&gt;&lt;locator/&gt;&lt;locator_label&gt;page&lt;/locator_label&gt;&lt;/citation&gt;&lt;citation&gt;&lt;id&gt;df342478-9c50-447c-a0dd-ff366a63ff3b&lt;/id&gt;&lt;no_author/&gt;&lt;prefix/&gt;&lt;suffix/&gt;&lt;locator/&gt;&lt;locator_label&gt;page&lt;/locator_label&gt;&lt;/citation&gt;&lt;citation&gt;&lt;id&gt;cf59680a-3a95-4ddb-b6e5-de177ee1d965&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(Guerron Orejuela, 2013; Harings, 2020; Sires, 2016)</w:t>
      </w:r>
      <w:r w:rsidR="00020C85">
        <w:rPr>
          <w:rFonts w:ascii="Times New Roman" w:hAnsi="Times New Roman" w:cs="Times New Roman"/>
          <w:sz w:val="24"/>
          <w:szCs w:val="24"/>
        </w:rPr>
        <w:fldChar w:fldCharType="end"/>
      </w:r>
      <w:r w:rsidR="00020C85">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7CAEA40A"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w:t>
      </w:r>
      <w:r w:rsidR="003C1AC2">
        <w:rPr>
          <w:rFonts w:ascii="Times New Roman" w:hAnsi="Times New Roman" w:cs="Times New Roman"/>
          <w:sz w:val="24"/>
          <w:szCs w:val="24"/>
        </w:rPr>
        <w:t>o examining data from the 2020</w:t>
      </w:r>
      <w:r>
        <w:rPr>
          <w:rFonts w:ascii="Times New Roman" w:hAnsi="Times New Roman" w:cs="Times New Roman"/>
          <w:sz w:val="24"/>
          <w:szCs w:val="24"/>
        </w:rPr>
        <w:t xml:space="preserve"> field season in detail, all available data related to bacteria sampling 2010 – 2020 were downloaded and prepared for use in the EPA Virtual Beach model. DEC intends to employ the Virtual Beach model in monitoring bacteria concentrations in the lower Kenai River in future field seasons</w:t>
      </w:r>
      <w:r w:rsidR="00020C85">
        <w:rPr>
          <w:rFonts w:ascii="Times New Roman" w:hAnsi="Times New Roman" w:cs="Times New Roman"/>
          <w:sz w:val="24"/>
          <w:szCs w:val="24"/>
        </w:rPr>
        <w:t xml:space="preserve"> </w:t>
      </w:r>
      <w:r w:rsidR="00020C85">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020C85">
        <w:rPr>
          <w:rFonts w:ascii="Times New Roman" w:hAnsi="Times New Roman" w:cs="Times New Roman"/>
          <w:sz w:val="24"/>
          <w:szCs w:val="24"/>
        </w:rPr>
        <w:instrText>ADDIN paperpile_citation &lt;clusterId&gt;O949C139Y419V211&lt;/clusterId&gt;&lt;version&gt;0.6.11&lt;/version&gt;&lt;metadata&gt;&lt;citation&gt;&lt;id&gt;700edd52-f633-482f-8886-3f9dbd842088&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(ADEC Soldotna Office, personal communication, December 2020)</w:t>
      </w:r>
      <w:r w:rsidR="00020C85">
        <w:rPr>
          <w:rFonts w:ascii="Times New Roman" w:hAnsi="Times New Roman" w:cs="Times New Roman"/>
          <w:sz w:val="24"/>
          <w:szCs w:val="24"/>
        </w:rPr>
        <w:fldChar w:fldCharType="end"/>
      </w:r>
      <w:r>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3" w:name="_Toc64228861"/>
      <w:r w:rsidRPr="00BE57F3">
        <w:rPr>
          <w:rFonts w:ascii="Times New Roman" w:hAnsi="Times New Roman" w:cs="Times New Roman"/>
          <w:b/>
          <w:color w:val="2E74B5" w:themeColor="accent1" w:themeShade="BF"/>
        </w:rPr>
        <w:t>Methods</w:t>
      </w:r>
      <w:bookmarkEnd w:id="13"/>
    </w:p>
    <w:p w14:paraId="2A924428" w14:textId="3448B37D"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ZQBKAHgARgBVAGwAdAB2ADIAagBBAFUALwBpAHUAUgBwAGIAMABSAHMATwBQAFkAMgBEAHcATgBD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</w:fldData>
        </w:fldChar>
      </w:r>
      <w:r w:rsidR="009F4DA1">
        <w:rPr>
          <w:rFonts w:ascii="Times New Roman" w:hAnsi="Times New Roman" w:cs="Times New Roman"/>
          <w:sz w:val="24"/>
          <w:szCs w:val="24"/>
        </w:rPr>
        <w:instrText>ADDIN paperpile_citation &lt;clusterId&gt;V935J983F673C196&lt;/clusterId&gt;&lt;version&gt;0.6.11&lt;/version&gt;&lt;metadata&gt;&lt;citation&gt;&lt;id&gt;929f3d33-18a0-4163-a93c-92608364fa3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2020a)</w:t>
      </w:r>
      <w:r w:rsidR="009F4DA1">
        <w:rPr>
          <w:rFonts w:ascii="Times New Roman" w:hAnsi="Times New Roman" w:cs="Times New Roman"/>
          <w:sz w:val="24"/>
          <w:szCs w:val="24"/>
        </w:rPr>
        <w:fldChar w:fldCharType="end"/>
      </w:r>
      <w:r w:rsidRPr="00BE57F3">
        <w:rPr>
          <w:rFonts w:ascii="Times New Roman" w:hAnsi="Times New Roman" w:cs="Times New Roman"/>
          <w:sz w:val="24"/>
          <w:szCs w:val="24"/>
        </w:rPr>
        <w:t xml:space="preserve">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4" w:name="_Toc64228862"/>
      <w:r w:rsidRPr="00BE57F3">
        <w:rPr>
          <w:rFonts w:ascii="Times New Roman" w:hAnsi="Times New Roman" w:cs="Times New Roman"/>
          <w:b/>
          <w:color w:val="2E74B5" w:themeColor="accent1" w:themeShade="BF"/>
        </w:rPr>
        <w:t>Monitoring locations</w:t>
      </w:r>
      <w:bookmarkEnd w:id="14"/>
    </w:p>
    <w:p w14:paraId="05A4E89A" w14:textId="50A9795D"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w:t>
      </w:r>
      <w:r w:rsidR="00A4288D" w:rsidRPr="00BE57F3">
        <w:rPr>
          <w:rFonts w:ascii="Times New Roman" w:hAnsi="Times New Roman" w:cs="Times New Roman"/>
          <w:sz w:val="24"/>
          <w:szCs w:val="24"/>
        </w:rPr>
        <w:lastRenderedPageBreak/>
        <w:t>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9F4DA1">
        <w:rPr>
          <w:rFonts w:ascii="Times New Roman" w:hAnsi="Times New Roman" w:cs="Times New Roman"/>
          <w:sz w:val="24"/>
          <w:szCs w:val="24"/>
        </w:rPr>
        <w:instrText>ADDIN paperpile_citation &lt;clusterId&gt;P159D139Z521W211&lt;/clusterId&gt;&lt;version&gt;0.6.11&lt;/version&gt;&lt;metadata&gt;&lt;citation&gt;&lt;id&gt;f659f442-a618-4f03-bf1f-58990b8fd88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(ADFG, 2021b)</w:t>
      </w:r>
      <w:r w:rsidR="009F4DA1">
        <w:rPr>
          <w:rFonts w:ascii="Times New Roman" w:hAnsi="Times New Roman" w:cs="Times New Roman"/>
          <w:sz w:val="24"/>
          <w:szCs w:val="24"/>
        </w:rPr>
        <w:fldChar w:fldCharType="end"/>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5" w:name="_Ref29889980"/>
      <w:bookmarkStart w:id="16"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5B0B1DDE" w14:textId="0519FD3F" w:rsidR="0009603B" w:rsidRPr="0009603B" w:rsidRDefault="0009603B" w:rsidP="0009603B"/>
    <w:p w14:paraId="5A4E4F73" w14:textId="7AA96459" w:rsidR="00CD37CF" w:rsidRPr="00CD37CF" w:rsidRDefault="006E03E4" w:rsidP="00CD37CF">
      <w:pPr>
        <w:pStyle w:val="Caption"/>
        <w:rPr>
          <w:rFonts w:ascii="Times New Roman" w:hAnsi="Times New Roman" w:cs="Times New Roman"/>
          <w:sz w:val="24"/>
          <w:szCs w:val="24"/>
        </w:rPr>
      </w:pPr>
      <w:bookmarkStart w:id="17" w:name="_Ref61425561"/>
      <w:bookmarkStart w:id="18" w:name="_Toc64229317"/>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5"/>
      <w:bookmarkEnd w:id="17"/>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6"/>
      <w:bookmarkEnd w:id="18"/>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CD37CF">
        <w:rPr>
          <w:noProof/>
        </w:rPr>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3">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19" w:name="_Ref29890297"/>
      <w:bookmarkStart w:id="20"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9"/>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20"/>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21" w:name="_Toc64228863"/>
      <w:r w:rsidRPr="00BE57F3">
        <w:rPr>
          <w:rFonts w:ascii="Times New Roman" w:hAnsi="Times New Roman" w:cs="Times New Roman"/>
          <w:b/>
          <w:color w:val="2E74B5" w:themeColor="accent1" w:themeShade="BF"/>
        </w:rPr>
        <w:lastRenderedPageBreak/>
        <w:t>Sampling design</w:t>
      </w:r>
      <w:bookmarkEnd w:id="21"/>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6D486418"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331C25">
        <w:rPr>
          <w:rFonts w:ascii="Times New Roman" w:hAnsi="Times New Roman" w:cs="Times New Roman"/>
          <w:sz w:val="24"/>
          <w:szCs w:val="24"/>
        </w:rPr>
        <w:t>tical method ID D6503</w:t>
      </w:r>
      <w:r w:rsidR="00331C25" w:rsidRPr="00331C25">
        <w:rPr>
          <w:rFonts w:ascii="Times New Roman" w:hAnsi="Times New Roman" w:cs="Times New Roman"/>
          <w:sz w:val="24"/>
          <w:szCs w:val="24"/>
        </w:rPr>
        <w:t xml:space="preserve">-99. </w:t>
      </w:r>
      <w:r w:rsidRPr="00331C25">
        <w:rPr>
          <w:rFonts w:ascii="Times New Roman" w:hAnsi="Times New Roman" w:cs="Times New Roman"/>
          <w:sz w:val="24"/>
          <w:szCs w:val="24"/>
        </w:rPr>
        <w:t>R</w:t>
      </w:r>
      <w:r w:rsidR="00D47126" w:rsidRPr="00331C25">
        <w:rPr>
          <w:rFonts w:ascii="Times New Roman" w:hAnsi="Times New Roman" w:cs="Times New Roman"/>
          <w:sz w:val="24"/>
          <w:szCs w:val="24"/>
        </w:rPr>
        <w:t>esults</w:t>
      </w:r>
      <w:r w:rsidR="00D47126" w:rsidRPr="0012263B">
        <w:rPr>
          <w:rFonts w:ascii="Times New Roman" w:hAnsi="Times New Roman" w:cs="Times New Roman"/>
          <w:sz w:val="24"/>
          <w:szCs w:val="24"/>
        </w:rPr>
        <w:t xml:space="preserve">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28E45944" w:rsidR="00D47126" w:rsidRPr="00BE57F3" w:rsidRDefault="00D47126" w:rsidP="00D47126">
      <w:pPr>
        <w:pStyle w:val="Heading3"/>
        <w:rPr>
          <w:rFonts w:ascii="Times New Roman" w:hAnsi="Times New Roman" w:cs="Times New Roman"/>
          <w:bCs/>
          <w:color w:val="2E74B5" w:themeColor="accent1" w:themeShade="BF"/>
        </w:rPr>
      </w:pPr>
      <w:bookmarkStart w:id="22"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2"/>
      <w:r w:rsidR="00331C25">
        <w:rPr>
          <w:rFonts w:ascii="Times New Roman" w:hAnsi="Times New Roman" w:cs="Times New Roman"/>
          <w:bCs/>
          <w:color w:val="2E74B5" w:themeColor="accent1" w:themeShade="BF"/>
        </w:rPr>
        <w:t xml:space="preserve"> </w:t>
      </w:r>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3" w:name="_Toc64228865"/>
      <w:r w:rsidRPr="00BE57F3">
        <w:rPr>
          <w:rFonts w:ascii="Times New Roman" w:hAnsi="Times New Roman" w:cs="Times New Roman"/>
          <w:b/>
          <w:color w:val="2E74B5" w:themeColor="accent1" w:themeShade="BF"/>
        </w:rPr>
        <w:t>Quality assurance and quality control</w:t>
      </w:r>
      <w:bookmarkEnd w:id="23"/>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3861A43B"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w:t>
      </w:r>
      <w:r w:rsidR="00331C25">
        <w:rPr>
          <w:rFonts w:ascii="Times New Roman" w:hAnsi="Times New Roman" w:cs="Times New Roman"/>
          <w:sz w:val="24"/>
          <w:szCs w:val="24"/>
        </w:rPr>
        <w:t xml:space="preserve">Data repository </w:t>
      </w:r>
      <w:r w:rsidR="00331C25">
        <w:rPr>
          <w:rFonts w:ascii="Times New Roman" w:hAnsi="Times New Roman" w:cs="Times New Roman"/>
          <w:sz w:val="24"/>
          <w:szCs w:val="24"/>
        </w:rPr>
        <w:fldChar w:fldCharType="begin" w:fldLock="1">
          <w:fldData xml:space="preserve">ZQBKAHgAOQBrADIAMQByADIAegBBAFEAeAA3ADkASwAwAE8AcwBvAHMAZgB3AGsASwBhACsAVwBy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</w:fldData>
        </w:fldChar>
      </w:r>
      <w:r w:rsidR="00331C25">
        <w:rPr>
          <w:rFonts w:ascii="Times New Roman" w:hAnsi="Times New Roman" w:cs="Times New Roman"/>
          <w:sz w:val="24"/>
          <w:szCs w:val="24"/>
        </w:rPr>
        <w:instrText>ADDIN paperpile_citation &lt;clusterId&gt;T298H355W746U469&lt;/clusterId&gt;&lt;version&gt;0.6.11&lt;/version&gt;&lt;metadata&gt;&lt;citation&gt;&lt;id&gt;80e3132c-a706-4387-9a04-845681496031&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2014)</w:t>
      </w:r>
      <w:r w:rsidR="00331C25">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331C25">
        <w:rPr>
          <w:rFonts w:ascii="Times New Roman" w:hAnsi="Times New Roman" w:cs="Times New Roman"/>
          <w:sz w:val="24"/>
          <w:szCs w:val="24"/>
        </w:rPr>
        <w:t xml:space="preserve"> tool </w:t>
      </w:r>
      <w:r w:rsidR="00331C25">
        <w:rPr>
          <w:rFonts w:ascii="Times New Roman" w:hAnsi="Times New Roman" w:cs="Times New Roman"/>
          <w:sz w:val="24"/>
          <w:szCs w:val="24"/>
        </w:rPr>
        <w:fldChar w:fldCharType="begin" w:fldLock="1">
          <w:fldData xml:space="preserve">ZQBKAHgAZABVAHMARgB1ADIAegBBAE0ALwBaAFYAQgA1AHoAZwBSAFoAVQBtADIAYwAxAHEAeQBP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</w:fldData>
        </w:fldChar>
      </w:r>
      <w:r w:rsidR="00331C25">
        <w:rPr>
          <w:rFonts w:ascii="Times New Roman" w:hAnsi="Times New Roman" w:cs="Times New Roman"/>
          <w:sz w:val="24"/>
          <w:szCs w:val="24"/>
        </w:rPr>
        <w:instrText>ADDIN paperpile_citation &lt;clusterId&gt;N343A499P781U494&lt;/clusterId&gt;&lt;version&gt;0.6.11&lt;/version&gt;&lt;metadata&gt;&lt;citation&gt;&lt;id&gt;5135ef87-760c-41da-9cf4-11815103b2da&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2021)</w:t>
      </w:r>
      <w:r w:rsidR="00331C25">
        <w:rPr>
          <w:rFonts w:ascii="Times New Roman" w:hAnsi="Times New Roman" w:cs="Times New Roman"/>
          <w:sz w:val="24"/>
          <w:szCs w:val="24"/>
        </w:rPr>
        <w:fldChar w:fldCharType="end"/>
      </w:r>
      <w:r w:rsidR="00112AD3">
        <w:rPr>
          <w:rFonts w:ascii="Times New Roman" w:hAnsi="Times New Roman" w:cs="Times New Roman"/>
          <w:sz w:val="24"/>
          <w:szCs w:val="24"/>
        </w:rPr>
        <w:t>.</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4"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4"/>
    </w:p>
    <w:p w14:paraId="31664BA7" w14:textId="18C70CE6" w:rsidR="008A6237" w:rsidRDefault="008A6237" w:rsidP="008A6237">
      <w:pPr>
        <w:rPr>
          <w:rFonts w:ascii="Times New Roman" w:hAnsi="Times New Roman" w:cs="Times New Roman"/>
          <w:sz w:val="24"/>
          <w:szCs w:val="24"/>
        </w:rPr>
      </w:pPr>
      <w:bookmarkStart w:id="25" w:name="_Ref29890456"/>
      <w:bookmarkStart w:id="26"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5"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7" w:name="_Toc64228867"/>
      <w:r w:rsidRPr="00AE58F9">
        <w:rPr>
          <w:rFonts w:ascii="Times New Roman" w:hAnsi="Times New Roman" w:cs="Times New Roman"/>
          <w:b/>
          <w:color w:val="2E74B5" w:themeColor="accent1" w:themeShade="BF"/>
        </w:rPr>
        <w:t>Public outreach</w:t>
      </w:r>
      <w:bookmarkEnd w:id="27"/>
    </w:p>
    <w:p w14:paraId="2A5B483A" w14:textId="0D62C91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 xml:space="preserve">and U.S. Forest Service program specializing in angler education and outreach, to disseminate information on ways to avoid contact with bacteria and proper fish handling at North Kenai Beach. Education was provided in the form of </w:t>
      </w:r>
      <w:hyperlink r:id="rId26" w:history="1">
        <w:r w:rsidRPr="0002745B">
          <w:rPr>
            <w:rStyle w:val="Hyperlink"/>
            <w:rFonts w:ascii="Times New Roman" w:hAnsi="Times New Roman" w:cs="Times New Roman"/>
            <w:sz w:val="24"/>
            <w:szCs w:val="24"/>
          </w:rPr>
          <w:t>brochures</w:t>
        </w:r>
      </w:hyperlink>
      <w:r>
        <w:rPr>
          <w:rFonts w:ascii="Times New Roman" w:hAnsi="Times New Roman" w:cs="Times New Roman"/>
          <w:sz w:val="24"/>
          <w:szCs w:val="24"/>
        </w:rPr>
        <w:t xml:space="preserve">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7"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8"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5"/>
      <w:bookmarkEnd w:id="26"/>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8" w:name="_Toc64228868"/>
      <w:r>
        <w:rPr>
          <w:rFonts w:ascii="Times New Roman" w:hAnsi="Times New Roman" w:cs="Times New Roman"/>
          <w:b/>
          <w:color w:val="2E74B5" w:themeColor="accent1" w:themeShade="BF"/>
        </w:rPr>
        <w:t>Data for Virtual Beach model</w:t>
      </w:r>
    </w:p>
    <w:p w14:paraId="726F9749" w14:textId="4466AA47"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w:t>
      </w:r>
      <w:r w:rsidR="000E4BD1">
        <w:rPr>
          <w:rFonts w:ascii="Times New Roman" w:hAnsi="Times New Roman" w:cs="Times New Roman"/>
          <w:sz w:val="24"/>
          <w:szCs w:val="24"/>
        </w:rPr>
        <w:t>t fecal indicator bacteria</w:t>
      </w:r>
      <w:r w:rsidRPr="006E7B43">
        <w:rPr>
          <w:rFonts w:ascii="Times New Roman" w:hAnsi="Times New Roman" w:cs="Times New Roman"/>
          <w:sz w:val="24"/>
          <w:szCs w:val="24"/>
        </w:rPr>
        <w:t xml:space="preserve"> concentrations at recreational beaches</w:t>
      </w:r>
      <w:r w:rsidR="00331C25">
        <w:rPr>
          <w:rFonts w:ascii="Times New Roman" w:hAnsi="Times New Roman" w:cs="Times New Roman"/>
          <w:sz w:val="24"/>
          <w:szCs w:val="24"/>
        </w:rPr>
        <w:t xml:space="preserve"> </w:t>
      </w:r>
      <w:r w:rsidR="00331C25">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331C25">
        <w:rPr>
          <w:rFonts w:ascii="Times New Roman" w:hAnsi="Times New Roman" w:cs="Times New Roman"/>
          <w:sz w:val="24"/>
          <w:szCs w:val="24"/>
        </w:rPr>
        <w:instrText>ADDIN paperpile_citation &lt;clusterId&gt;X946K193A484E277&lt;/clusterId&gt;&lt;version&gt;0.6.11&lt;/version&gt;&lt;metadata&gt;&lt;citation&gt;&lt;id&gt;bb12faa3-a7b7-4680-9553-0dd652ad91e4&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331C25">
        <w:rPr>
          <w:rFonts w:ascii="Times New Roman" w:hAnsi="Times New Roman" w:cs="Times New Roman"/>
          <w:sz w:val="24"/>
          <w:szCs w:val="24"/>
        </w:rPr>
        <w:fldChar w:fldCharType="end"/>
      </w:r>
      <w:r w:rsidR="007E4424">
        <w:rPr>
          <w:rFonts w:ascii="Times New Roman" w:hAnsi="Times New Roman" w:cs="Times New Roman"/>
          <w:sz w:val="24"/>
          <w:szCs w:val="24"/>
        </w:rPr>
        <w:t xml:space="preserve">.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9"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w:t>
      </w:r>
      <w:hyperlink r:id="rId30" w:history="1">
        <w:r w:rsidR="00310691" w:rsidRPr="00F22A53">
          <w:rPr>
            <w:rStyle w:val="Hyperlink"/>
            <w:rFonts w:ascii="Times New Roman" w:hAnsi="Times New Roman" w:cs="Times New Roman"/>
            <w:sz w:val="24"/>
            <w:szCs w:val="24"/>
          </w:rPr>
          <w:t>output/</w:t>
        </w:r>
        <w:proofErr w:type="spellStart"/>
        <w:r w:rsidR="00310691" w:rsidRPr="00F22A53">
          <w:rPr>
            <w:rStyle w:val="Hyperlink"/>
            <w:rFonts w:ascii="Times New Roman" w:hAnsi="Times New Roman" w:cs="Times New Roman"/>
            <w:sz w:val="24"/>
            <w:szCs w:val="24"/>
          </w:rPr>
          <w:t>virtual_beach_data</w:t>
        </w:r>
        <w:proofErr w:type="spellEnd"/>
      </w:hyperlink>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8"/>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9"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9"/>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30"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30"/>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32"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33"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31"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31"/>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62F7E217" w:rsidR="00281D85" w:rsidRDefault="00281D85" w:rsidP="00C36A1F">
      <w:pPr>
        <w:rPr>
          <w:rFonts w:ascii="Times New Roman" w:eastAsia="Times New Roman" w:hAnsi="Times New Roman" w:cs="Times New Roman"/>
          <w:color w:val="000000"/>
          <w:sz w:val="24"/>
          <w:szCs w:val="24"/>
        </w:rPr>
      </w:pPr>
    </w:p>
    <w:p w14:paraId="5AA97CBF" w14:textId="77777777" w:rsidR="00DD0C36" w:rsidRDefault="00DD0C36"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32" w:name="_Ref61429279"/>
      <w:bookmarkStart w:id="33" w:name="_Toc64229319"/>
      <w:r w:rsidRPr="00B17977">
        <w:rPr>
          <w:rFonts w:ascii="Times New Roman" w:hAnsi="Times New Roman" w:cs="Times New Roman"/>
          <w:sz w:val="24"/>
          <w:szCs w:val="24"/>
        </w:rPr>
        <w:lastRenderedPageBreak/>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32"/>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3"/>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Pr="00CA70A1" w:rsidRDefault="00976117" w:rsidP="00B94CA1">
      <w:pPr>
        <w:pStyle w:val="Heading2"/>
        <w:rPr>
          <w:rFonts w:ascii="Times New Roman" w:hAnsi="Times New Roman" w:cs="Times New Roman"/>
          <w:b/>
          <w:color w:val="2E74B5" w:themeColor="accent1" w:themeShade="BF"/>
          <w:sz w:val="16"/>
          <w:szCs w:val="16"/>
        </w:rPr>
      </w:pPr>
      <w:bookmarkStart w:id="34"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4"/>
    </w:p>
    <w:p w14:paraId="698DF958" w14:textId="1B2F6AC9" w:rsidR="006E74F2" w:rsidRDefault="00BC57DE"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w:t>
      </w:r>
      <w:r w:rsidR="00CA70A1">
        <w:rPr>
          <w:rFonts w:ascii="Times New Roman" w:hAnsi="Times New Roman" w:cs="Times New Roman"/>
          <w:sz w:val="24"/>
          <w:szCs w:val="24"/>
        </w:rPr>
        <w:t>ed by site in Table 4.</w:t>
      </w: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5"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5"/>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6"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6"/>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7" w:name="_Toc64228871"/>
      <w:r>
        <w:rPr>
          <w:rFonts w:ascii="Times New Roman" w:hAnsi="Times New Roman" w:cs="Times New Roman"/>
          <w:b/>
          <w:color w:val="2E74B5" w:themeColor="accent1" w:themeShade="BF"/>
        </w:rPr>
        <w:t>Fecal Coliform</w:t>
      </w:r>
      <w:bookmarkEnd w:id="37"/>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8"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8"/>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9"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9"/>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40"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40"/>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41"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41"/>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42"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42"/>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3"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3"/>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4"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4"/>
    </w:p>
    <w:p w14:paraId="403BAEB9" w14:textId="5A0FCE05" w:rsidR="0050134F" w:rsidRPr="0050134F" w:rsidRDefault="0050134F" w:rsidP="0050134F">
      <w:pPr>
        <w:pStyle w:val="Caption"/>
        <w:rPr>
          <w:rFonts w:ascii="Times New Roman" w:hAnsi="Times New Roman" w:cs="Times New Roman"/>
          <w:sz w:val="24"/>
          <w:szCs w:val="24"/>
        </w:rPr>
      </w:pPr>
      <w:bookmarkStart w:id="45"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5"/>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6" w:name="_Toc64228873"/>
      <w:bookmarkStart w:id="47"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6"/>
    </w:p>
    <w:bookmarkEnd w:id="47"/>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40">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8" w:name="_Ref61430162"/>
      <w:bookmarkStart w:id="49"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8"/>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9"/>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50" w:name="_Toc64228874"/>
      <w:r w:rsidRPr="00BE57F3">
        <w:rPr>
          <w:rFonts w:ascii="Times New Roman" w:hAnsi="Times New Roman" w:cs="Times New Roman"/>
          <w:b/>
          <w:color w:val="2E74B5" w:themeColor="accent1" w:themeShade="BF"/>
        </w:rPr>
        <w:t>Discussion</w:t>
      </w:r>
      <w:bookmarkEnd w:id="50"/>
    </w:p>
    <w:p w14:paraId="6AB5585A" w14:textId="6185F8CB" w:rsidR="001703EF" w:rsidRPr="00102D51" w:rsidRDefault="00D80E26" w:rsidP="00102D51">
      <w:pPr>
        <w:pStyle w:val="Heading2"/>
        <w:rPr>
          <w:rFonts w:ascii="Times New Roman" w:hAnsi="Times New Roman" w:cs="Times New Roman"/>
          <w:b/>
          <w:sz w:val="24"/>
          <w:szCs w:val="24"/>
        </w:rPr>
      </w:pPr>
      <w:bookmarkStart w:id="51"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51"/>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37DF635E"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CF7E5C">
        <w:rPr>
          <w:rFonts w:ascii="Times New Roman" w:hAnsi="Times New Roman" w:cs="Times New Roman"/>
          <w:sz w:val="24"/>
          <w:szCs w:val="24"/>
        </w:rPr>
        <w:t xml:space="preserve"> site</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7AC8A376" w14:textId="37C2B0F1" w:rsidR="00F33FBF" w:rsidRDefault="00CF7E5C" w:rsidP="001B4CF8">
      <w:pPr>
        <w:rPr>
          <w:ins w:id="52" w:author="Benjamin Meyer" w:date="2021-03-18T14:59:00Z"/>
          <w:rFonts w:ascii="Times New Roman" w:hAnsi="Times New Roman" w:cs="Times New Roman"/>
          <w:sz w:val="24"/>
          <w:szCs w:val="24"/>
        </w:rPr>
      </w:pPr>
      <w:ins w:id="53" w:author="Benjamin Meyer" w:date="2021-03-18T14:43:00Z">
        <w:r>
          <w:rPr>
            <w:rFonts w:ascii="Times New Roman" w:hAnsi="Times New Roman" w:cs="Times New Roman"/>
            <w:sz w:val="24"/>
            <w:szCs w:val="24"/>
          </w:rPr>
          <w:t>One likely driver of t</w:t>
        </w:r>
      </w:ins>
      <w:del w:id="54" w:author="Benjamin Meyer" w:date="2021-03-18T14:43:00Z">
        <w:r w:rsidR="002E6CD0" w:rsidRPr="00BB53EA" w:rsidDel="00CF7E5C">
          <w:rPr>
            <w:rFonts w:ascii="Times New Roman" w:hAnsi="Times New Roman" w:cs="Times New Roman"/>
            <w:sz w:val="24"/>
            <w:szCs w:val="24"/>
          </w:rPr>
          <w:delText>T</w:delText>
        </w:r>
      </w:del>
      <w:r w:rsidR="002E6CD0" w:rsidRPr="00BB53EA">
        <w:rPr>
          <w:rFonts w:ascii="Times New Roman" w:hAnsi="Times New Roman" w:cs="Times New Roman"/>
          <w:sz w:val="24"/>
          <w:szCs w:val="24"/>
        </w:rPr>
        <w:t xml:space="preserve">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 xml:space="preserve">relative to </w:t>
      </w:r>
      <w:del w:id="55" w:author="Benjamin Meyer" w:date="2021-03-18T14:44:00Z">
        <w:r w:rsidR="007B1396" w:rsidRPr="00BB53EA" w:rsidDel="00CF7E5C">
          <w:rPr>
            <w:rFonts w:ascii="Times New Roman" w:hAnsi="Times New Roman" w:cs="Times New Roman"/>
            <w:sz w:val="24"/>
            <w:szCs w:val="24"/>
          </w:rPr>
          <w:delText>other</w:delText>
        </w:r>
        <w:r w:rsidR="00DE26F7" w:rsidRPr="00BB53EA" w:rsidDel="00CF7E5C">
          <w:rPr>
            <w:rFonts w:ascii="Times New Roman" w:hAnsi="Times New Roman" w:cs="Times New Roman"/>
            <w:sz w:val="24"/>
            <w:szCs w:val="24"/>
          </w:rPr>
          <w:delText xml:space="preserve"> </w:delText>
        </w:r>
      </w:del>
      <w:ins w:id="56" w:author="Benjamin Meyer" w:date="2021-03-18T14:44:00Z">
        <w:r>
          <w:rPr>
            <w:rFonts w:ascii="Times New Roman" w:hAnsi="Times New Roman" w:cs="Times New Roman"/>
            <w:sz w:val="24"/>
            <w:szCs w:val="24"/>
          </w:rPr>
          <w:t>upstream</w:t>
        </w:r>
        <w:r w:rsidRPr="00BB53EA">
          <w:rPr>
            <w:rFonts w:ascii="Times New Roman" w:hAnsi="Times New Roman" w:cs="Times New Roman"/>
            <w:sz w:val="24"/>
            <w:szCs w:val="24"/>
          </w:rPr>
          <w:t xml:space="preserve"> </w:t>
        </w:r>
      </w:ins>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del w:id="57" w:author="Benjamin Meyer" w:date="2021-03-18T14:44:00Z">
        <w:r w:rsidR="002E6CD0" w:rsidRPr="00BB53EA" w:rsidDel="00CF7E5C">
          <w:rPr>
            <w:rFonts w:ascii="Times New Roman" w:hAnsi="Times New Roman" w:cs="Times New Roman"/>
            <w:sz w:val="24"/>
            <w:szCs w:val="24"/>
          </w:rPr>
          <w:delText xml:space="preserve">can likely </w:delText>
        </w:r>
        <w:r w:rsidR="00F67F03" w:rsidRPr="00BB53EA" w:rsidDel="00CF7E5C">
          <w:rPr>
            <w:rFonts w:ascii="Times New Roman" w:hAnsi="Times New Roman" w:cs="Times New Roman"/>
            <w:sz w:val="24"/>
            <w:szCs w:val="24"/>
          </w:rPr>
          <w:delText>be attributed to the</w:delText>
        </w:r>
        <w:r w:rsidR="002E6CD0" w:rsidRPr="00BB53EA" w:rsidDel="00CF7E5C">
          <w:rPr>
            <w:rFonts w:ascii="Times New Roman" w:hAnsi="Times New Roman" w:cs="Times New Roman"/>
            <w:sz w:val="24"/>
            <w:szCs w:val="24"/>
          </w:rPr>
          <w:delText xml:space="preserve"> incr</w:delText>
        </w:r>
        <w:r w:rsidR="00142318" w:rsidDel="00CF7E5C">
          <w:rPr>
            <w:rFonts w:ascii="Times New Roman" w:hAnsi="Times New Roman" w:cs="Times New Roman"/>
            <w:sz w:val="24"/>
            <w:szCs w:val="24"/>
          </w:rPr>
          <w:delText>ease</w:delText>
        </w:r>
      </w:del>
      <w:ins w:id="58" w:author="Benjamin Meyer" w:date="2021-03-18T14:44:00Z">
        <w:r>
          <w:rPr>
            <w:rFonts w:ascii="Times New Roman" w:hAnsi="Times New Roman" w:cs="Times New Roman"/>
            <w:sz w:val="24"/>
            <w:szCs w:val="24"/>
          </w:rPr>
          <w:t>is the presence of</w:t>
        </w:r>
      </w:ins>
      <w:del w:id="59" w:author="Benjamin Meyer" w:date="2021-03-18T14:44:00Z">
        <w:r w:rsidR="00142318" w:rsidDel="00CF7E5C">
          <w:rPr>
            <w:rFonts w:ascii="Times New Roman" w:hAnsi="Times New Roman" w:cs="Times New Roman"/>
            <w:sz w:val="24"/>
            <w:szCs w:val="24"/>
          </w:rPr>
          <w:delText xml:space="preserve"> in</w:delText>
        </w:r>
      </w:del>
      <w:r w:rsidR="00142318">
        <w:rPr>
          <w:rFonts w:ascii="Times New Roman" w:hAnsi="Times New Roman" w:cs="Times New Roman"/>
          <w:sz w:val="24"/>
          <w:szCs w:val="24"/>
        </w:rPr>
        <w:t xml:space="preserve"> fish carcasses and</w:t>
      </w:r>
      <w:r w:rsidR="00DE26F7" w:rsidRPr="00BB53EA">
        <w:rPr>
          <w:rFonts w:ascii="Times New Roman" w:hAnsi="Times New Roman" w:cs="Times New Roman"/>
          <w:sz w:val="24"/>
          <w:szCs w:val="24"/>
        </w:rPr>
        <w:t xml:space="preserve"> </w:t>
      </w:r>
      <w:ins w:id="60" w:author="Benjamin Meyer" w:date="2021-03-24T16:40:00Z">
        <w:r w:rsidR="00D7006F">
          <w:rPr>
            <w:rFonts w:ascii="Times New Roman" w:hAnsi="Times New Roman" w:cs="Times New Roman"/>
            <w:sz w:val="24"/>
            <w:szCs w:val="24"/>
          </w:rPr>
          <w:t xml:space="preserve">associated </w:t>
        </w:r>
      </w:ins>
      <w:r w:rsidR="00DE26F7" w:rsidRPr="00BB53EA">
        <w:rPr>
          <w:rFonts w:ascii="Times New Roman" w:hAnsi="Times New Roman" w:cs="Times New Roman"/>
          <w:sz w:val="24"/>
          <w:szCs w:val="24"/>
        </w:rPr>
        <w:t>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w:t>
      </w:r>
      <w:ins w:id="61" w:author="Benjamin Meyer" w:date="2021-03-18T15:14:00Z">
        <w:r w:rsidR="00152029">
          <w:rPr>
            <w:rFonts w:ascii="Times New Roman" w:hAnsi="Times New Roman" w:cs="Times New Roman"/>
            <w:sz w:val="24"/>
            <w:szCs w:val="24"/>
          </w:rPr>
          <w:t xml:space="preserve"> </w:t>
        </w:r>
      </w:ins>
      <w:ins w:id="62" w:author="Benjamin Meyer" w:date="2021-03-18T15:16:00Z">
        <w:r w:rsidR="00152029">
          <w:rPr>
            <w:rFonts w:ascii="Times New Roman" w:hAnsi="Times New Roman" w:cs="Times New Roman"/>
            <w:sz w:val="24"/>
            <w:szCs w:val="24"/>
          </w:rPr>
          <w:t>large river like the Kenai</w:t>
        </w:r>
      </w:ins>
      <w:ins w:id="63" w:author="Benjamin Meyer" w:date="2021-03-18T15:17:00Z">
        <w:r w:rsidR="00152029">
          <w:rPr>
            <w:rFonts w:ascii="Times New Roman" w:hAnsi="Times New Roman" w:cs="Times New Roman"/>
            <w:sz w:val="24"/>
            <w:szCs w:val="24"/>
          </w:rPr>
          <w:t xml:space="preserve"> </w:t>
        </w:r>
        <w:r w:rsidR="00152029">
          <w:rPr>
            <w:rFonts w:ascii="Times New Roman" w:hAnsi="Times New Roman" w:cs="Times New Roman"/>
            <w:sz w:val="24"/>
            <w:szCs w:val="24"/>
          </w:rPr>
          <w:fldChar w:fldCharType="begin" w:fldLock="1">
            <w:fldData xml:space="preserve">ZQBKAHoATgBWADIAMQB2ADQAegBZAFMALwBpAHUARQBQAHkAegB1AGcATQBqAFcAcQB5AFYAbABz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</w:fldData>
          </w:fldChar>
        </w:r>
        <w:r w:rsidR="00152029">
          <w:rPr>
            <w:rFonts w:ascii="Times New Roman" w:hAnsi="Times New Roman" w:cs="Times New Roman"/>
            <w:sz w:val="24"/>
            <w:szCs w:val="24"/>
          </w:rPr>
          <w:instrText>ADDIN paperpile_citation &lt;clusterId&gt;G121N177J557H252&lt;/clusterId&gt;&lt;version&gt;0.6.11&lt;/version&gt;&lt;metadata&gt;&lt;citation&gt;&lt;id&gt;a74a11a3-2109-438e-be19-bd2c4d465f58&lt;/id&gt;&lt;no_author/&gt;&lt;prefix/&gt;&lt;suffix/&gt;&lt;locator/&gt;&lt;locator_label&gt;page&lt;/locator_label&gt;&lt;/citation&gt;&lt;/metadata&gt; \* MERGEFORMAT</w:instrText>
        </w:r>
      </w:ins>
      <w:r w:rsidR="00152029">
        <w:rPr>
          <w:rFonts w:ascii="Times New Roman" w:hAnsi="Times New Roman" w:cs="Times New Roman"/>
          <w:sz w:val="24"/>
          <w:szCs w:val="24"/>
        </w:rPr>
      </w:r>
      <w:r w:rsidR="00152029">
        <w:rPr>
          <w:rFonts w:ascii="Times New Roman" w:hAnsi="Times New Roman" w:cs="Times New Roman"/>
          <w:sz w:val="24"/>
          <w:szCs w:val="24"/>
        </w:rPr>
        <w:fldChar w:fldCharType="separate"/>
      </w:r>
      <w:ins w:id="64" w:author="Benjamin Meyer" w:date="2021-03-18T15:17:00Z">
        <w:r w:rsidR="00152029">
          <w:rPr>
            <w:rFonts w:ascii="Times New Roman" w:hAnsi="Times New Roman" w:cs="Times New Roman"/>
            <w:noProof/>
            <w:sz w:val="24"/>
            <w:szCs w:val="24"/>
          </w:rPr>
          <w:t>(Zhang et al., 2020)</w:t>
        </w:r>
        <w:r w:rsidR="00152029">
          <w:rPr>
            <w:rFonts w:ascii="Times New Roman" w:hAnsi="Times New Roman" w:cs="Times New Roman"/>
            <w:sz w:val="24"/>
            <w:szCs w:val="24"/>
          </w:rPr>
          <w:fldChar w:fldCharType="end"/>
        </w:r>
      </w:ins>
      <w:del w:id="65" w:author="Benjamin Meyer" w:date="2021-03-18T15:16:00Z">
        <w:r w:rsidR="001B4CF8" w:rsidDel="00152029">
          <w:rPr>
            <w:rFonts w:ascii="Times New Roman" w:hAnsi="Times New Roman" w:cs="Times New Roman"/>
            <w:sz w:val="24"/>
            <w:szCs w:val="24"/>
          </w:rPr>
          <w:delText xml:space="preserve"> the lower Kenai River</w:delText>
        </w:r>
      </w:del>
      <w:ins w:id="66" w:author="Benjamin Meyer" w:date="2021-03-18T15:15:00Z">
        <w:r w:rsidR="00152029">
          <w:rPr>
            <w:rFonts w:ascii="Times New Roman" w:hAnsi="Times New Roman" w:cs="Times New Roman"/>
            <w:sz w:val="24"/>
            <w:szCs w:val="24"/>
          </w:rPr>
          <w:t xml:space="preserve"> </w:t>
        </w:r>
      </w:ins>
      <w:r w:rsidR="001B4CF8">
        <w:rPr>
          <w:rFonts w:ascii="Times New Roman" w:hAnsi="Times New Roman" w:cs="Times New Roman"/>
          <w:sz w:val="24"/>
          <w:szCs w:val="24"/>
        </w:rPr>
        <w:t>,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 xml:space="preserve">participation </w:t>
      </w:r>
      <w:ins w:id="67" w:author="Benjamin Meyer" w:date="2021-03-18T14:45:00Z">
        <w:r w:rsidR="006703E4">
          <w:rPr>
            <w:rFonts w:ascii="Times New Roman" w:hAnsi="Times New Roman" w:cs="Times New Roman"/>
            <w:sz w:val="24"/>
            <w:szCs w:val="24"/>
          </w:rPr>
          <w:t>has potential to be</w:t>
        </w:r>
      </w:ins>
      <w:del w:id="68" w:author="Benjamin Meyer" w:date="2021-03-18T14:45:00Z">
        <w:r w:rsidR="001B4CF8" w:rsidDel="006703E4">
          <w:rPr>
            <w:rFonts w:ascii="Times New Roman" w:hAnsi="Times New Roman" w:cs="Times New Roman"/>
            <w:sz w:val="24"/>
            <w:szCs w:val="24"/>
          </w:rPr>
          <w:delText>are likely</w:delText>
        </w:r>
      </w:del>
      <w:r w:rsidR="001B4CF8">
        <w:rPr>
          <w:rFonts w:ascii="Times New Roman" w:hAnsi="Times New Roman" w:cs="Times New Roman"/>
          <w:sz w:val="24"/>
          <w:szCs w:val="24"/>
        </w:rPr>
        <w:t xml:space="preserve"> among t</w:t>
      </w:r>
      <w:r w:rsidR="00D91C2A">
        <w:rPr>
          <w:rFonts w:ascii="Times New Roman" w:hAnsi="Times New Roman" w:cs="Times New Roman"/>
          <w:sz w:val="24"/>
          <w:szCs w:val="24"/>
        </w:rPr>
        <w:t>he largest</w:t>
      </w:r>
      <w:ins w:id="69" w:author="Benjamin Meyer" w:date="2021-03-18T14:59:00Z">
        <w:r w:rsidR="00F33FBF">
          <w:rPr>
            <w:rFonts w:ascii="Times New Roman" w:hAnsi="Times New Roman" w:cs="Times New Roman"/>
            <w:sz w:val="24"/>
            <w:szCs w:val="24"/>
          </w:rPr>
          <w:t xml:space="preserve"> </w:t>
        </w:r>
        <w:r w:rsidR="00F33FBF">
          <w:rPr>
            <w:rFonts w:ascii="Times New Roman" w:hAnsi="Times New Roman" w:cs="Times New Roman"/>
            <w:sz w:val="24"/>
            <w:szCs w:val="24"/>
          </w:rPr>
          <w:fldChar w:fldCharType="begin" w:fldLock="1">
            <w:fldData xml:space="preserve">ZQBKAHoATgBXAGUAdAB1AEgARABlAHkAZgBoAFYAQwBRAEEASQBiAFUASQArAGEAZgBhAGQAegBq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</w:fldData>
          </w:fldChar>
        </w:r>
        <w:r w:rsidR="00F33FBF">
          <w:rPr>
            <w:rFonts w:ascii="Times New Roman" w:hAnsi="Times New Roman" w:cs="Times New Roman"/>
            <w:sz w:val="24"/>
            <w:szCs w:val="24"/>
          </w:rPr>
          <w:instrText>ADDIN paperpile_citation &lt;clusterId&gt;U935I982X473B166&lt;/clusterId&gt;&lt;version&gt;0.6.11&lt;/version&gt;&lt;metadata&gt;&lt;citation&gt;&lt;id&gt;5792ec27-f4f1-4041-80f4-4dc962421c3d&lt;/id&gt;&lt;no_author/&gt;&lt;prefix/&gt;&lt;suffix/&gt;&lt;locator/&gt;&lt;locator_label&gt;page&lt;/locator_label&gt;&lt;/citation&gt;&lt;citation&gt;&lt;id&gt;07bba3d7-361a-4040-a9e8-78c95fb7c723&lt;/id&gt;&lt;no_author/&gt;&lt;prefix/&gt;&lt;suffix/&gt;&lt;locator/&gt;&lt;locator_label&gt;page&lt;/locator_label&gt;&lt;/citation&gt;&lt;citation&gt;&lt;id&gt;79c8885c-9587-42a7-ba6c-955f1cde91f3&lt;/id&gt;&lt;no_author/&gt;&lt;prefix/&gt;&lt;suffix/&gt;&lt;locator/&gt;&lt;locator_label&gt;page&lt;/locator_label&gt;&lt;/citation&gt;&lt;/metadata&gt; \* MERGEFORMAT</w:instrText>
        </w:r>
        <w:r w:rsidR="00F33FBF">
          <w:rPr>
            <w:rFonts w:ascii="Times New Roman" w:hAnsi="Times New Roman" w:cs="Times New Roman"/>
            <w:sz w:val="24"/>
            <w:szCs w:val="24"/>
          </w:rPr>
        </w:r>
        <w:r w:rsidR="00F33FBF">
          <w:rPr>
            <w:rFonts w:ascii="Times New Roman" w:hAnsi="Times New Roman" w:cs="Times New Roman"/>
            <w:sz w:val="24"/>
            <w:szCs w:val="24"/>
          </w:rPr>
          <w:fldChar w:fldCharType="separate"/>
        </w:r>
        <w:r w:rsidR="00F33FBF">
          <w:rPr>
            <w:rFonts w:ascii="Times New Roman" w:hAnsi="Times New Roman" w:cs="Times New Roman"/>
            <w:noProof/>
            <w:sz w:val="24"/>
            <w:szCs w:val="24"/>
          </w:rPr>
          <w:t>(Ahlstrom et al., 2019; Gould &amp; Fletcher, 1978; Matos et al., 2018)</w:t>
        </w:r>
        <w:r w:rsidR="00F33FBF">
          <w:rPr>
            <w:rFonts w:ascii="Times New Roman" w:hAnsi="Times New Roman" w:cs="Times New Roman"/>
            <w:sz w:val="24"/>
            <w:szCs w:val="24"/>
          </w:rPr>
          <w:fldChar w:fldCharType="end"/>
        </w:r>
      </w:ins>
      <w:r w:rsidR="00D91C2A">
        <w:rPr>
          <w:rFonts w:ascii="Times New Roman" w:hAnsi="Times New Roman" w:cs="Times New Roman"/>
          <w:sz w:val="24"/>
          <w:szCs w:val="24"/>
        </w:rPr>
        <w:t xml:space="preserve">.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p>
    <w:p w14:paraId="0EC843A4" w14:textId="77777777" w:rsidR="00F33FBF" w:rsidRDefault="00F33FBF" w:rsidP="001B4CF8">
      <w:pPr>
        <w:rPr>
          <w:ins w:id="70" w:author="Benjamin Meyer" w:date="2021-03-18T14:59:00Z"/>
          <w:rFonts w:ascii="Times New Roman" w:hAnsi="Times New Roman" w:cs="Times New Roman"/>
          <w:sz w:val="24"/>
          <w:szCs w:val="24"/>
        </w:rPr>
      </w:pPr>
    </w:p>
    <w:p w14:paraId="77E7171C" w14:textId="6A8DFB37" w:rsidR="00C33984" w:rsidRDefault="008C2D8E" w:rsidP="001B4CF8">
      <w:pPr>
        <w:rPr>
          <w:rFonts w:ascii="Times New Roman" w:hAnsi="Times New Roman" w:cs="Times New Roman"/>
          <w:sz w:val="24"/>
          <w:szCs w:val="24"/>
        </w:rPr>
      </w:pPr>
      <w:r>
        <w:rPr>
          <w:rFonts w:ascii="Times New Roman" w:hAnsi="Times New Roman" w:cs="Times New Roman"/>
          <w:sz w:val="24"/>
          <w:szCs w:val="24"/>
        </w:rPr>
        <w:lastRenderedPageBreak/>
        <w:t>Annual p</w:t>
      </w:r>
      <w:r w:rsidR="00631388">
        <w:rPr>
          <w:rFonts w:ascii="Times New Roman" w:hAnsi="Times New Roman" w:cs="Times New Roman"/>
          <w:sz w:val="24"/>
          <w:szCs w:val="24"/>
        </w:rPr>
        <w:t>articipation in</w:t>
      </w:r>
      <w:r w:rsidR="00C33984">
        <w:rPr>
          <w:rFonts w:ascii="Times New Roman" w:hAnsi="Times New Roman" w:cs="Times New Roman"/>
          <w:sz w:val="24"/>
          <w:szCs w:val="24"/>
        </w:rPr>
        <w:t xml:space="preserve"> </w:t>
      </w:r>
      <w:ins w:id="71" w:author="Benjamin Meyer" w:date="2021-03-18T15:02:00Z">
        <w:r w:rsidR="00C33984">
          <w:rPr>
            <w:rFonts w:ascii="Times New Roman" w:hAnsi="Times New Roman" w:cs="Times New Roman"/>
            <w:sz w:val="24"/>
            <w:szCs w:val="24"/>
          </w:rPr>
          <w:t>and harvest from</w:t>
        </w:r>
      </w:ins>
      <w:r w:rsidR="00631388">
        <w:rPr>
          <w:rFonts w:ascii="Times New Roman" w:hAnsi="Times New Roman" w:cs="Times New Roman"/>
          <w:sz w:val="24"/>
          <w:szCs w:val="24"/>
        </w:rPr>
        <w:t xml:space="preserve"> the Kenai River </w:t>
      </w:r>
      <w:proofErr w:type="spellStart"/>
      <w:r w:rsidR="00572C07">
        <w:rPr>
          <w:rFonts w:ascii="Times New Roman" w:hAnsi="Times New Roman" w:cs="Times New Roman"/>
          <w:sz w:val="24"/>
          <w:szCs w:val="24"/>
        </w:rPr>
        <w:t>dipnet</w:t>
      </w:r>
      <w:proofErr w:type="spellEnd"/>
      <w:r w:rsidR="000C5F05">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 xml:space="preserve">l continue to remain </w:t>
      </w:r>
      <w:commentRangeStart w:id="72"/>
      <w:r w:rsidR="00856BE9">
        <w:rPr>
          <w:rFonts w:ascii="Times New Roman" w:hAnsi="Times New Roman" w:cs="Times New Roman"/>
          <w:sz w:val="24"/>
          <w:szCs w:val="24"/>
        </w:rPr>
        <w:t>essential</w:t>
      </w:r>
      <w:commentRangeEnd w:id="72"/>
      <w:r w:rsidR="00F33F89">
        <w:rPr>
          <w:rStyle w:val="CommentReference"/>
        </w:rPr>
        <w:commentReference w:id="72"/>
      </w:r>
      <w:r w:rsidR="00856BE9">
        <w:rPr>
          <w:rFonts w:ascii="Times New Roman" w:hAnsi="Times New Roman" w:cs="Times New Roman"/>
          <w:sz w:val="24"/>
          <w:szCs w:val="24"/>
        </w:rPr>
        <w:t>.</w:t>
      </w:r>
      <w:r w:rsidR="00631388">
        <w:rPr>
          <w:rFonts w:ascii="Times New Roman" w:hAnsi="Times New Roman" w:cs="Times New Roman"/>
          <w:sz w:val="24"/>
          <w:szCs w:val="24"/>
        </w:rPr>
        <w:t xml:space="preserve"> </w:t>
      </w:r>
    </w:p>
    <w:p w14:paraId="40226895" w14:textId="1C7AA523" w:rsidR="00C33984" w:rsidDel="0063564A" w:rsidRDefault="00C33984" w:rsidP="001B4CF8">
      <w:pPr>
        <w:rPr>
          <w:del w:id="73" w:author="Benjamin Meyer" w:date="2021-03-18T15:12:00Z"/>
          <w:rFonts w:ascii="Times New Roman" w:hAnsi="Times New Roman" w:cs="Times New Roman"/>
          <w:sz w:val="24"/>
          <w:szCs w:val="24"/>
        </w:rPr>
      </w:pPr>
    </w:p>
    <w:p w14:paraId="4B155EF4" w14:textId="2680C0B5" w:rsidR="001B4CF8" w:rsidDel="0063564A" w:rsidRDefault="00631388" w:rsidP="001B4CF8">
      <w:pPr>
        <w:rPr>
          <w:del w:id="74" w:author="Benjamin Meyer" w:date="2021-03-18T15:13:00Z"/>
          <w:rFonts w:ascii="Times New Roman" w:hAnsi="Times New Roman" w:cs="Times New Roman"/>
          <w:sz w:val="24"/>
          <w:szCs w:val="24"/>
        </w:rPr>
      </w:pPr>
      <w:del w:id="75" w:author="Benjamin Meyer" w:date="2021-03-18T15:12:00Z">
        <w:r w:rsidDel="0063564A">
          <w:rPr>
            <w:rFonts w:ascii="Times New Roman" w:hAnsi="Times New Roman" w:cs="Times New Roman"/>
            <w:sz w:val="24"/>
            <w:szCs w:val="24"/>
          </w:rPr>
          <w:delText>Even i</w:delText>
        </w:r>
        <w:r w:rsidR="001B4CF8" w:rsidRPr="00895BA2" w:rsidDel="0063564A">
          <w:rPr>
            <w:rFonts w:ascii="Times New Roman" w:hAnsi="Times New Roman" w:cs="Times New Roman"/>
            <w:sz w:val="24"/>
            <w:szCs w:val="24"/>
          </w:rPr>
          <w:delText xml:space="preserve">n spite of the travel challenges posed by the COVID-19 pandemic in summer </w:delText>
        </w:r>
        <w:r w:rsidR="001B4CF8" w:rsidRPr="00AA3E9C" w:rsidDel="0063564A">
          <w:rPr>
            <w:rFonts w:ascii="Times New Roman" w:hAnsi="Times New Roman" w:cs="Times New Roman"/>
            <w:sz w:val="24"/>
            <w:szCs w:val="24"/>
          </w:rPr>
          <w:delText>2020, overall revenue</w:delText>
        </w:r>
        <w:r w:rsidRPr="00AA3E9C" w:rsidDel="0063564A">
          <w:rPr>
            <w:rFonts w:ascii="Times New Roman" w:hAnsi="Times New Roman" w:cs="Times New Roman"/>
            <w:sz w:val="24"/>
            <w:szCs w:val="24"/>
          </w:rPr>
          <w:delText xml:space="preserve"> from – and thus participation in</w:delText>
        </w:r>
        <w:r w:rsidR="008C2D8E" w:rsidRPr="00AA3E9C" w:rsidDel="0063564A">
          <w:rPr>
            <w:rFonts w:ascii="Times New Roman" w:hAnsi="Times New Roman" w:cs="Times New Roman"/>
            <w:sz w:val="24"/>
            <w:szCs w:val="24"/>
          </w:rPr>
          <w:delText xml:space="preserve"> –</w:delText>
        </w:r>
        <w:r w:rsidRPr="00AA3E9C" w:rsidDel="0063564A">
          <w:rPr>
            <w:rFonts w:ascii="Times New Roman" w:hAnsi="Times New Roman" w:cs="Times New Roman"/>
            <w:sz w:val="24"/>
            <w:szCs w:val="24"/>
          </w:rPr>
          <w:delText xml:space="preserve"> </w:delText>
        </w:r>
        <w:r w:rsidR="001B4CF8" w:rsidRPr="00AA3E9C" w:rsidDel="0063564A">
          <w:rPr>
            <w:rFonts w:ascii="Times New Roman" w:hAnsi="Times New Roman" w:cs="Times New Roman"/>
            <w:sz w:val="24"/>
            <w:szCs w:val="24"/>
          </w:rPr>
          <w:delText xml:space="preserve">the </w:delText>
        </w:r>
        <w:r w:rsidR="002B7E46" w:rsidRPr="00AA3E9C" w:rsidDel="0063564A">
          <w:rPr>
            <w:rFonts w:ascii="Times New Roman" w:hAnsi="Times New Roman" w:cs="Times New Roman"/>
            <w:sz w:val="24"/>
            <w:szCs w:val="24"/>
          </w:rPr>
          <w:delText>dipnet PUF</w:delText>
        </w:r>
        <w:r w:rsidR="001B4CF8" w:rsidRPr="00AA3E9C" w:rsidDel="0063564A">
          <w:rPr>
            <w:rFonts w:ascii="Times New Roman" w:hAnsi="Times New Roman" w:cs="Times New Roman"/>
            <w:sz w:val="24"/>
            <w:szCs w:val="24"/>
          </w:rPr>
          <w:delText xml:space="preserve"> in 2020 was up relative to 2019</w:delText>
        </w:r>
        <w:r w:rsidR="001B4CF8" w:rsidRPr="00895BA2" w:rsidDel="0063564A">
          <w:rPr>
            <w:rFonts w:ascii="Times New Roman" w:hAnsi="Times New Roman" w:cs="Times New Roman"/>
            <w:sz w:val="24"/>
            <w:szCs w:val="24"/>
          </w:rPr>
          <w:delText xml:space="preserve"> (</w:delText>
        </w:r>
        <w:r w:rsidR="001B4CF8" w:rsidRPr="00895BA2" w:rsidDel="0063564A">
          <w:rPr>
            <w:rFonts w:ascii="Times New Roman" w:hAnsi="Times New Roman" w:cs="Times New Roman"/>
            <w:color w:val="000000"/>
            <w:sz w:val="24"/>
            <w:szCs w:val="24"/>
          </w:rPr>
          <w:delText>$367,982 in 2019, $456,411 in 2020)</w:delText>
        </w:r>
        <w:r w:rsidR="00C33984" w:rsidDel="0063564A">
          <w:rPr>
            <w:rFonts w:ascii="Times New Roman" w:hAnsi="Times New Roman" w:cs="Times New Roman"/>
            <w:sz w:val="24"/>
            <w:szCs w:val="24"/>
          </w:rPr>
          <w:delText xml:space="preserve"> </w:delText>
        </w:r>
        <w:r w:rsidR="00C33984" w:rsidDel="0063564A">
          <w:rPr>
            <w:rFonts w:ascii="Times New Roman" w:hAnsi="Times New Roman" w:cs="Times New Roman"/>
            <w:sz w:val="24"/>
            <w:szCs w:val="24"/>
          </w:rPr>
          <w:fldChar w:fldCharType="begin" w:fldLock="1">
            <w:fldData xml:space="preserve">ZQBKAHoATgBsAGQAdAB1ADIAMABZAFEAaABsADkARgA0AEYAVQBMAG0ATgBLAGUARAA3ADYAcQBY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</w:fldData>
          </w:fldChar>
        </w:r>
        <w:r w:rsidR="00C33984" w:rsidDel="0063564A">
          <w:rPr>
            <w:rFonts w:ascii="Times New Roman" w:hAnsi="Times New Roman" w:cs="Times New Roman"/>
            <w:sz w:val="24"/>
            <w:szCs w:val="24"/>
          </w:rPr>
          <w:delInstrText>ADDIN paperpile_citation &lt;clusterId&gt;A751O811K292I922&lt;/clusterId&gt;&lt;version&gt;0.6.11&lt;/version&gt;&lt;metadata&gt;&lt;citation&gt;&lt;id&gt;d3ad6a42-3ee8-42ca-a62e-d6844f526951&lt;/id&gt;&lt;no_author/&gt;&lt;prefix/&gt;&lt;suffix/&gt;&lt;locator/&gt;&lt;locator_label&gt;page&lt;/locator_label&gt;&lt;/citation&gt;&lt;citation&gt;&lt;id&gt;0601f17f-01f0-4d90-8ae8-509ba24481ed&lt;/id&gt;&lt;no_author/&gt;&lt;prefix/&gt;&lt;suffix/&gt;&lt;locator/&gt;&lt;locator_label&gt;page&lt;/locator_label&gt;&lt;/citation&gt;&lt;/metadata&gt; \* MERGEFORMAT</w:delInstrText>
        </w:r>
        <w:r w:rsidR="00C33984" w:rsidDel="0063564A">
          <w:rPr>
            <w:rFonts w:ascii="Times New Roman" w:hAnsi="Times New Roman" w:cs="Times New Roman"/>
            <w:sz w:val="24"/>
            <w:szCs w:val="24"/>
          </w:rPr>
        </w:r>
        <w:r w:rsidR="00C33984" w:rsidDel="0063564A">
          <w:rPr>
            <w:rFonts w:ascii="Times New Roman" w:hAnsi="Times New Roman" w:cs="Times New Roman"/>
            <w:sz w:val="24"/>
            <w:szCs w:val="24"/>
          </w:rPr>
          <w:fldChar w:fldCharType="separate"/>
        </w:r>
        <w:r w:rsidR="00C33984" w:rsidDel="0063564A">
          <w:rPr>
            <w:rFonts w:ascii="Times New Roman" w:hAnsi="Times New Roman" w:cs="Times New Roman"/>
            <w:noProof/>
            <w:sz w:val="24"/>
            <w:szCs w:val="24"/>
          </w:rPr>
          <w:delText>(Ostrander, 2019, 2020)</w:delText>
        </w:r>
        <w:r w:rsidR="00C33984" w:rsidDel="0063564A">
          <w:rPr>
            <w:rFonts w:ascii="Times New Roman" w:hAnsi="Times New Roman" w:cs="Times New Roman"/>
            <w:sz w:val="24"/>
            <w:szCs w:val="24"/>
          </w:rPr>
          <w:fldChar w:fldCharType="end"/>
        </w:r>
        <w:r w:rsidR="00FC1AB1" w:rsidDel="0063564A">
          <w:rPr>
            <w:rFonts w:ascii="Times New Roman" w:hAnsi="Times New Roman" w:cs="Times New Roman"/>
            <w:sz w:val="24"/>
            <w:szCs w:val="24"/>
          </w:rPr>
          <w:delText xml:space="preserve">. </w:delText>
        </w:r>
        <w:r w:rsidDel="0063564A">
          <w:rPr>
            <w:rFonts w:ascii="Times New Roman" w:hAnsi="Times New Roman" w:cs="Times New Roman"/>
            <w:sz w:val="24"/>
            <w:szCs w:val="24"/>
          </w:rPr>
          <w:delText xml:space="preserve">Although the 2020 harvest was likely lower than 2019 due to the late arrival of a substantial portion of the late-run </w:delText>
        </w:r>
        <w:r w:rsidR="002B7E46" w:rsidDel="0063564A">
          <w:rPr>
            <w:rFonts w:ascii="Times New Roman" w:hAnsi="Times New Roman" w:cs="Times New Roman"/>
            <w:sz w:val="24"/>
            <w:szCs w:val="24"/>
          </w:rPr>
          <w:delText>sockeye</w:delText>
        </w:r>
        <w:r w:rsidR="00856BE9" w:rsidDel="0063564A">
          <w:rPr>
            <w:rFonts w:ascii="Times New Roman" w:hAnsi="Times New Roman" w:cs="Times New Roman"/>
            <w:sz w:val="24"/>
            <w:szCs w:val="24"/>
          </w:rPr>
          <w:delText xml:space="preserve"> in 2020</w:delText>
        </w:r>
        <w:r w:rsidR="00252E84" w:rsidDel="0063564A">
          <w:rPr>
            <w:rFonts w:ascii="Times New Roman" w:hAnsi="Times New Roman" w:cs="Times New Roman"/>
            <w:sz w:val="24"/>
            <w:szCs w:val="24"/>
          </w:rPr>
          <w:delText xml:space="preserve"> (Figure 11</w:delText>
        </w:r>
        <w:r w:rsidR="002B7E46" w:rsidDel="0063564A">
          <w:rPr>
            <w:rFonts w:ascii="Times New Roman" w:hAnsi="Times New Roman" w:cs="Times New Roman"/>
            <w:sz w:val="24"/>
            <w:szCs w:val="24"/>
          </w:rPr>
          <w:delText>)</w:delText>
        </w:r>
        <w:r w:rsidR="00FC1AB1" w:rsidDel="0063564A">
          <w:rPr>
            <w:rFonts w:ascii="Times New Roman" w:hAnsi="Times New Roman" w:cs="Times New Roman"/>
            <w:sz w:val="24"/>
            <w:szCs w:val="24"/>
          </w:rPr>
          <w:delText xml:space="preserve">, </w:delText>
        </w:r>
        <w:r w:rsidDel="0063564A">
          <w:rPr>
            <w:rFonts w:ascii="Times New Roman" w:hAnsi="Times New Roman" w:cs="Times New Roman"/>
            <w:sz w:val="24"/>
            <w:szCs w:val="24"/>
          </w:rPr>
          <w:delText>in general there is a close relationship between dipnet fishing effort and total annual ha</w:delText>
        </w:r>
        <w:r w:rsidR="000C5F05" w:rsidDel="0063564A">
          <w:rPr>
            <w:rFonts w:ascii="Times New Roman" w:hAnsi="Times New Roman" w:cs="Times New Roman"/>
            <w:sz w:val="24"/>
            <w:szCs w:val="24"/>
          </w:rPr>
          <w:delText xml:space="preserve">rvest </w:delText>
        </w:r>
        <w:r w:rsidR="00B74853" w:rsidDel="0063564A">
          <w:rPr>
            <w:rFonts w:ascii="Times New Roman" w:hAnsi="Times New Roman" w:cs="Times New Roman"/>
            <w:sz w:val="24"/>
            <w:szCs w:val="24"/>
          </w:rPr>
          <w:fldChar w:fldCharType="begin" w:fldLock="1">
            <w:fldData xml:space="preserve">ZQBKAHkAbABWADkAdAB1ADIAMABnAFMALwBaAFcARwBIAGoAdwB6AGcAQwBtAFQARgBDAFcAUwBO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</w:fldData>
          </w:fldChar>
        </w:r>
        <w:r w:rsidR="002D0316" w:rsidDel="0063564A">
          <w:rPr>
            <w:rFonts w:ascii="Times New Roman" w:hAnsi="Times New Roman" w:cs="Times New Roman"/>
            <w:sz w:val="24"/>
            <w:szCs w:val="24"/>
          </w:rPr>
          <w:delInstrText>ADDIN paperpile_citation &lt;clusterId&gt;G119N167J557G252&lt;/clusterId&gt;&lt;version&gt;0.6.11&lt;/version&gt;&lt;metadata&gt;&lt;citation&gt;&lt;id&gt;81a5aa26-f6cc-400f-a08d-da4c408ee4c5&lt;/id&gt;&lt;no_author/&gt;&lt;prefix/&gt;&lt;suffix/&gt;&lt;locator/&gt;&lt;locator_label&gt;page&lt;/locator_label&gt;&lt;/citation&gt;&lt;/metadata&gt; \* MERGEFORMAT</w:delInstrText>
        </w:r>
        <w:r w:rsidR="00B74853" w:rsidDel="0063564A">
          <w:rPr>
            <w:rFonts w:ascii="Times New Roman" w:hAnsi="Times New Roman" w:cs="Times New Roman"/>
            <w:sz w:val="24"/>
            <w:szCs w:val="24"/>
          </w:rPr>
        </w:r>
        <w:r w:rsidR="00B74853" w:rsidDel="0063564A">
          <w:rPr>
            <w:rFonts w:ascii="Times New Roman" w:hAnsi="Times New Roman" w:cs="Times New Roman"/>
            <w:sz w:val="24"/>
            <w:szCs w:val="24"/>
          </w:rPr>
          <w:fldChar w:fldCharType="separate"/>
        </w:r>
        <w:r w:rsidR="00DB248A" w:rsidDel="0063564A">
          <w:rPr>
            <w:rFonts w:ascii="Times New Roman" w:hAnsi="Times New Roman" w:cs="Times New Roman"/>
            <w:noProof/>
            <w:sz w:val="24"/>
            <w:szCs w:val="24"/>
          </w:rPr>
          <w:delText>(Cenek &amp; Franklin, 2017)</w:delText>
        </w:r>
        <w:r w:rsidR="00B74853" w:rsidDel="0063564A">
          <w:rPr>
            <w:rFonts w:ascii="Times New Roman" w:hAnsi="Times New Roman" w:cs="Times New Roman"/>
            <w:sz w:val="24"/>
            <w:szCs w:val="24"/>
          </w:rPr>
          <w:fldChar w:fldCharType="end"/>
        </w:r>
      </w:del>
      <w:del w:id="76" w:author="Benjamin Meyer" w:date="2021-03-18T15:13:00Z">
        <w:r w:rsidDel="0063564A">
          <w:rPr>
            <w:rFonts w:ascii="Times New Roman" w:hAnsi="Times New Roman" w:cs="Times New Roman"/>
            <w:sz w:val="24"/>
            <w:szCs w:val="24"/>
          </w:rPr>
          <w:delText>.</w:delText>
        </w:r>
        <w:r w:rsidR="00F12A12" w:rsidDel="0063564A">
          <w:rPr>
            <w:rFonts w:ascii="Times New Roman" w:hAnsi="Times New Roman" w:cs="Times New Roman"/>
            <w:sz w:val="24"/>
            <w:szCs w:val="24"/>
          </w:rPr>
          <w:delText xml:space="preserve"> </w:delText>
        </w:r>
      </w:del>
    </w:p>
    <w:p w14:paraId="2EC43C61" w14:textId="735283B5" w:rsidR="00631388" w:rsidRDefault="00631388" w:rsidP="001B4CF8">
      <w:pPr>
        <w:rPr>
          <w:rFonts w:ascii="Times New Roman" w:hAnsi="Times New Roman" w:cs="Times New Roman"/>
          <w:sz w:val="24"/>
          <w:szCs w:val="24"/>
        </w:rPr>
      </w:pPr>
    </w:p>
    <w:p w14:paraId="705B1B07" w14:textId="7F9A1371"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w:t>
      </w:r>
      <w:r w:rsidR="002D0316">
        <w:rPr>
          <w:rFonts w:ascii="Times New Roman" w:hAnsi="Times New Roman" w:cs="Times New Roman"/>
          <w:sz w:val="24"/>
          <w:szCs w:val="24"/>
        </w:rPr>
        <w:t xml:space="preserve">ool </w:t>
      </w:r>
      <w:r w:rsidR="002D0316">
        <w:rPr>
          <w:rFonts w:ascii="Times New Roman" w:hAnsi="Times New Roman" w:cs="Times New Roman"/>
          <w:sz w:val="24"/>
          <w:szCs w:val="24"/>
        </w:rPr>
        <w:fldChar w:fldCharType="begin" w:fldLock="1">
          <w:fldData xml:space="preserve">ZQBKAHkATgBWAHUAdAB1ADIAOABZAFMAZgBoAFcAQwBQAC8AegBMAGEAKwAvAHkAdQBtAHQAQQA2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</w:fldData>
        </w:fldChar>
      </w:r>
      <w:r w:rsidR="002D0316">
        <w:rPr>
          <w:rFonts w:ascii="Times New Roman" w:hAnsi="Times New Roman" w:cs="Times New Roman"/>
          <w:sz w:val="24"/>
          <w:szCs w:val="24"/>
        </w:rPr>
        <w:instrText>ADDIN paperpile_citation &lt;clusterId&gt;G157U417J897N518&lt;/clusterId&gt;&lt;version&gt;0.6.11&lt;/version&gt;&lt;metadata&gt;&lt;citation&gt;&lt;id&gt;db9e6d2e-2a0b-4d51-a47d-f7bc98e4c99a&lt;/id&gt;&lt;no_author/&gt;&lt;prefix/&gt;&lt;suffix/&gt;&lt;locator/&gt;&lt;locator_label&gt;page&lt;/locator_label&gt;&lt;/citation&gt;&lt;/metadata&gt; \* MERGEFORMAT</w:instrText>
      </w:r>
      <w:r w:rsidR="002D0316">
        <w:rPr>
          <w:rFonts w:ascii="Times New Roman" w:hAnsi="Times New Roman" w:cs="Times New Roman"/>
          <w:sz w:val="24"/>
          <w:szCs w:val="24"/>
        </w:rPr>
      </w:r>
      <w:r w:rsidR="002D0316">
        <w:rPr>
          <w:rFonts w:ascii="Times New Roman" w:hAnsi="Times New Roman" w:cs="Times New Roman"/>
          <w:sz w:val="24"/>
          <w:szCs w:val="24"/>
        </w:rPr>
        <w:fldChar w:fldCharType="separate"/>
      </w:r>
      <w:r w:rsidR="00DB248A">
        <w:rPr>
          <w:rFonts w:ascii="Times New Roman" w:hAnsi="Times New Roman" w:cs="Times New Roman"/>
          <w:noProof/>
          <w:sz w:val="24"/>
          <w:szCs w:val="24"/>
        </w:rPr>
        <w:t>(Kinzelman et al., 2004)</w:t>
      </w:r>
      <w:r w:rsidR="002D0316">
        <w:rPr>
          <w:rFonts w:ascii="Times New Roman" w:hAnsi="Times New Roman" w:cs="Times New Roman"/>
          <w:sz w:val="24"/>
          <w:szCs w:val="24"/>
        </w:rPr>
        <w:fldChar w:fldCharType="end"/>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ins w:id="77" w:author="Benjamin Meyer" w:date="2021-03-18T15:19:00Z">
        <w:r w:rsidR="00152029">
          <w:rPr>
            <w:rFonts w:ascii="Times New Roman" w:hAnsi="Times New Roman" w:cs="Times New Roman"/>
            <w:sz w:val="24"/>
            <w:szCs w:val="24"/>
          </w:rPr>
          <w:t xml:space="preserve"> An additional useful exploration could include examining the effect of size and magnitude of the </w:t>
        </w:r>
      </w:ins>
      <w:ins w:id="78" w:author="Benjamin Meyer" w:date="2021-03-18T15:20:00Z">
        <w:r w:rsidR="00152029">
          <w:rPr>
            <w:rFonts w:ascii="Times New Roman" w:hAnsi="Times New Roman" w:cs="Times New Roman"/>
            <w:sz w:val="24"/>
            <w:szCs w:val="24"/>
          </w:rPr>
          <w:t>late-run sockeye count</w:t>
        </w:r>
      </w:ins>
      <w:ins w:id="79" w:author="Benjamin Meyer" w:date="2021-03-18T15:21:00Z">
        <w:r w:rsidR="00453583">
          <w:rPr>
            <w:rFonts w:ascii="Times New Roman" w:hAnsi="Times New Roman" w:cs="Times New Roman"/>
            <w:sz w:val="24"/>
            <w:szCs w:val="24"/>
          </w:rPr>
          <w:t>, which can vary substantially inter-annually (Figure 11)</w:t>
        </w:r>
      </w:ins>
      <w:ins w:id="80" w:author="Benjamin Meyer" w:date="2021-03-18T15:22:00Z">
        <w:r w:rsidR="00453583">
          <w:rPr>
            <w:rFonts w:ascii="Times New Roman" w:hAnsi="Times New Roman" w:cs="Times New Roman"/>
            <w:sz w:val="24"/>
            <w:szCs w:val="24"/>
          </w:rPr>
          <w:t>,</w:t>
        </w:r>
      </w:ins>
      <w:ins w:id="81" w:author="Benjamin Meyer" w:date="2021-03-18T15:20:00Z">
        <w:r w:rsidR="00152029">
          <w:rPr>
            <w:rFonts w:ascii="Times New Roman" w:hAnsi="Times New Roman" w:cs="Times New Roman"/>
            <w:sz w:val="24"/>
            <w:szCs w:val="24"/>
          </w:rPr>
          <w:t xml:space="preserve"> on bact</w:t>
        </w:r>
      </w:ins>
      <w:ins w:id="82" w:author="Benjamin Meyer" w:date="2021-03-18T15:21:00Z">
        <w:r w:rsidR="00152029">
          <w:rPr>
            <w:rFonts w:ascii="Times New Roman" w:hAnsi="Times New Roman" w:cs="Times New Roman"/>
            <w:sz w:val="24"/>
            <w:szCs w:val="24"/>
          </w:rPr>
          <w:t>eria concentration trends.</w:t>
        </w:r>
      </w:ins>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41">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078827D0" w:rsidR="00193325" w:rsidRPr="00971D61" w:rsidRDefault="00165697" w:rsidP="00112AD3">
      <w:pPr>
        <w:pStyle w:val="Caption"/>
        <w:rPr>
          <w:rFonts w:ascii="Times New Roman" w:hAnsi="Times New Roman" w:cs="Times New Roman"/>
          <w:sz w:val="24"/>
          <w:szCs w:val="24"/>
        </w:rPr>
      </w:pPr>
      <w:bookmarkStart w:id="83" w:name="_Ref61433167"/>
      <w:bookmarkStart w:id="84" w:name="_Toc64229504"/>
      <w:r w:rsidRPr="003951B1">
        <w:rPr>
          <w:rFonts w:ascii="Times New Roman" w:hAnsi="Times New Roman" w:cs="Times New Roman"/>
          <w:sz w:val="24"/>
          <w:szCs w:val="24"/>
        </w:rPr>
        <w:t xml:space="preserve">Figure </w:t>
      </w:r>
      <w:bookmarkEnd w:id="83"/>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w:t>
      </w:r>
      <w:r w:rsidRPr="00971D61">
        <w:rPr>
          <w:rFonts w:ascii="Times New Roman" w:hAnsi="Times New Roman" w:cs="Times New Roman"/>
          <w:sz w:val="24"/>
          <w:szCs w:val="24"/>
        </w:rPr>
        <w:t xml:space="preserve">adapted from </w:t>
      </w:r>
      <w:r w:rsidR="00971D61" w:rsidRPr="00971D61">
        <w:rPr>
          <w:rFonts w:ascii="Times New Roman" w:hAnsi="Times New Roman" w:cs="Times New Roman"/>
          <w:sz w:val="24"/>
          <w:szCs w:val="24"/>
        </w:rPr>
        <w:fldChar w:fldCharType="begin" w:fldLock="1">
          <w:fldData xml:space="preserve">ZQBKAHkAMQBXAE4AdQBTADIAegBZAFMALwBSAFcAVQBIAHIASQB2AG8AZwB6AGUAUwBhAGQAYwAy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==
</w:fldData>
        </w:fldChar>
      </w:r>
      <w:r w:rsidR="00971D61" w:rsidRPr="00971D61">
        <w:rPr>
          <w:rFonts w:ascii="Times New Roman" w:hAnsi="Times New Roman" w:cs="Times New Roman"/>
          <w:sz w:val="24"/>
          <w:szCs w:val="24"/>
        </w:rPr>
        <w:instrText>ADDIN paperpile_citation &lt;clusterId&gt;I884W241S532P225&lt;/clusterId&gt;&lt;version&gt;0.6.11&lt;/version&gt;&lt;metadata&gt;&lt;citation&gt;&lt;id&gt;05d045b8-f9b0-40e4-99f5-e8e50e9e4222&lt;/id&gt;&lt;no_author/&gt;&lt;prefix/&gt;&lt;suffix/&gt;&lt;locator/&gt;&lt;locator_label&gt;page&lt;/locator_label&gt;&lt;/citation&gt;&lt;/metadata&gt; \* MERGEFORMAT</w:instrText>
      </w:r>
      <w:r w:rsidR="00971D61" w:rsidRPr="00971D61">
        <w:rPr>
          <w:rFonts w:ascii="Times New Roman" w:hAnsi="Times New Roman" w:cs="Times New Roman"/>
          <w:sz w:val="24"/>
          <w:szCs w:val="24"/>
        </w:rPr>
      </w:r>
      <w:r w:rsidR="00971D61" w:rsidRPr="00971D61">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(Schoen et al., 2017)</w:t>
      </w:r>
      <w:r w:rsidR="00971D61" w:rsidRPr="00971D61">
        <w:rPr>
          <w:rFonts w:ascii="Times New Roman" w:hAnsi="Times New Roman" w:cs="Times New Roman"/>
          <w:sz w:val="24"/>
          <w:szCs w:val="24"/>
        </w:rPr>
        <w:fldChar w:fldCharType="end"/>
      </w:r>
      <w:r w:rsidR="00971D61" w:rsidRPr="00971D61">
        <w:rPr>
          <w:rFonts w:ascii="Times New Roman" w:hAnsi="Times New Roman" w:cs="Times New Roman"/>
          <w:i w:val="0"/>
          <w:sz w:val="24"/>
          <w:szCs w:val="24"/>
        </w:rPr>
        <w:t xml:space="preserve"> </w:t>
      </w:r>
      <w:r w:rsidRPr="00971D61">
        <w:rPr>
          <w:rFonts w:ascii="Times New Roman" w:hAnsi="Times New Roman" w:cs="Times New Roman"/>
          <w:sz w:val="24"/>
          <w:szCs w:val="24"/>
        </w:rPr>
        <w:t xml:space="preserve">with </w:t>
      </w:r>
      <w:r w:rsidR="00987536" w:rsidRPr="00971D61">
        <w:rPr>
          <w:rFonts w:ascii="Times New Roman" w:hAnsi="Times New Roman" w:cs="Times New Roman"/>
          <w:sz w:val="24"/>
          <w:szCs w:val="24"/>
        </w:rPr>
        <w:t>author’s</w:t>
      </w:r>
      <w:r w:rsidRPr="00971D61">
        <w:rPr>
          <w:rFonts w:ascii="Times New Roman" w:hAnsi="Times New Roman" w:cs="Times New Roman"/>
          <w:sz w:val="24"/>
          <w:szCs w:val="24"/>
        </w:rPr>
        <w:t xml:space="preserve"> permission.</w:t>
      </w:r>
      <w:bookmarkEnd w:id="84"/>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85"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40CAE646" w:rsidR="00970035" w:rsidRDefault="00970035" w:rsidP="005A693E">
      <w:pPr>
        <w:pStyle w:val="Caption"/>
        <w:rPr>
          <w:rFonts w:ascii="Times New Roman" w:hAnsi="Times New Roman" w:cs="Times New Roman"/>
          <w:sz w:val="24"/>
          <w:szCs w:val="24"/>
        </w:rPr>
      </w:pPr>
      <w:bookmarkStart w:id="86" w:name="_Toc64229505"/>
      <w:r w:rsidRPr="000A6A4E">
        <w:rPr>
          <w:rFonts w:ascii="Times New Roman" w:hAnsi="Times New Roman" w:cs="Times New Roman"/>
          <w:sz w:val="24"/>
          <w:szCs w:val="24"/>
        </w:rPr>
        <w:t xml:space="preserve">Figure </w:t>
      </w:r>
      <w:bookmarkEnd w:id="85"/>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w:t>
      </w:r>
      <w:r w:rsidRPr="00F22A53">
        <w:rPr>
          <w:rFonts w:ascii="Times New Roman" w:hAnsi="Times New Roman" w:cs="Times New Roman"/>
          <w:sz w:val="24"/>
          <w:szCs w:val="24"/>
        </w:rPr>
        <w:t>Game</w:t>
      </w:r>
      <w:r w:rsidR="00F22A53" w:rsidRPr="00F22A53">
        <w:rPr>
          <w:rFonts w:ascii="Times New Roman" w:hAnsi="Times New Roman" w:cs="Times New Roman"/>
          <w:sz w:val="24"/>
          <w:szCs w:val="24"/>
        </w:rPr>
        <w:t xml:space="preserve"> </w:t>
      </w:r>
      <w:r w:rsidR="00F22A53" w:rsidRPr="00F22A53">
        <w:rPr>
          <w:rFonts w:ascii="Times New Roman" w:hAnsi="Times New Roman" w:cs="Times New Roman"/>
          <w:sz w:val="24"/>
          <w:szCs w:val="24"/>
        </w:rPr>
        <w:fldChar w:fldCharType="begin" w:fldLock="1">
          <w:fldData xml:space="preserve">ZQBKAHkATgBVAHMAdAB1ADIAegBBAFEALwBCAFcARAA1ADgAZwBXAEsAWQBxAGsAZgBLAHIAZABX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</w:fldData>
        </w:fldChar>
      </w:r>
      <w:r w:rsidR="00F22A53" w:rsidRPr="00F22A53">
        <w:rPr>
          <w:rFonts w:ascii="Times New Roman" w:hAnsi="Times New Roman" w:cs="Times New Roman"/>
          <w:sz w:val="24"/>
          <w:szCs w:val="24"/>
        </w:rPr>
        <w:instrText>ADDIN paperpile_citation &lt;clusterId&gt;D595R653N943K766&lt;/clusterId&gt;&lt;version&gt;0.6.11&lt;/version&gt;&lt;metadata&gt;&lt;citation&gt;&lt;id&gt;564db7c1-6b91-4af2-82e0-1132811dd54e&lt;/id&gt;&lt;no_author/&gt;&lt;prefix/&gt;&lt;suffix/&gt;&lt;locator/&gt;&lt;locator_label&gt;page&lt;/locator_label&gt;&lt;/citation&gt;&lt;/metadata&gt; \* MERGEFORMAT</w:instrText>
      </w:r>
      <w:r w:rsidR="00F22A53" w:rsidRPr="00F22A53">
        <w:rPr>
          <w:rFonts w:ascii="Times New Roman" w:hAnsi="Times New Roman" w:cs="Times New Roman"/>
          <w:sz w:val="24"/>
          <w:szCs w:val="24"/>
        </w:rPr>
      </w:r>
      <w:r w:rsidR="00F22A53" w:rsidRPr="00F22A53">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2021a)</w:t>
      </w:r>
      <w:r w:rsidR="00F22A53" w:rsidRPr="00F22A53">
        <w:rPr>
          <w:rFonts w:ascii="Times New Roman" w:hAnsi="Times New Roman" w:cs="Times New Roman"/>
          <w:sz w:val="24"/>
          <w:szCs w:val="24"/>
        </w:rPr>
        <w:fldChar w:fldCharType="end"/>
      </w:r>
      <w:r w:rsidRPr="00F22A53">
        <w:rPr>
          <w:rFonts w:ascii="Times New Roman" w:hAnsi="Times New Roman" w:cs="Times New Roman"/>
          <w:sz w:val="24"/>
          <w:szCs w:val="24"/>
        </w:rPr>
        <w:t>.</w:t>
      </w:r>
      <w:bookmarkEnd w:id="86"/>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to </w:t>
      </w:r>
      <w:proofErr w:type="gramStart"/>
      <w:r w:rsidR="00371D7F">
        <w:rPr>
          <w:rFonts w:ascii="Times New Roman" w:hAnsi="Times New Roman" w:cs="Times New Roman"/>
          <w:sz w:val="24"/>
          <w:szCs w:val="24"/>
        </w:rPr>
        <w:t>advise</w:t>
      </w:r>
      <w:proofErr w:type="gramEnd"/>
      <w:r w:rsidR="00371D7F">
        <w:rPr>
          <w:rFonts w:ascii="Times New Roman" w:hAnsi="Times New Roman" w:cs="Times New Roman"/>
          <w:sz w:val="24"/>
          <w:szCs w:val="24"/>
        </w:rPr>
        <w:t xml:space="preserve"> on</w:t>
      </w:r>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45E36EE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del w:id="87" w:author="Benjamin Meyer" w:date="2021-03-18T15:23:00Z">
        <w:r w:rsidDel="00FB2256">
          <w:rPr>
            <w:rFonts w:ascii="Times New Roman" w:hAnsi="Times New Roman" w:cs="Times New Roman"/>
            <w:sz w:val="24"/>
            <w:szCs w:val="24"/>
          </w:rPr>
          <w:delText>dipnet PUF</w:delText>
        </w:r>
      </w:del>
      <w:proofErr w:type="spellStart"/>
      <w:ins w:id="88" w:author="Benjamin Meyer" w:date="2021-03-18T15:23:00Z">
        <w:r w:rsidR="00FB2256">
          <w:rPr>
            <w:rFonts w:ascii="Times New Roman" w:hAnsi="Times New Roman" w:cs="Times New Roman"/>
            <w:sz w:val="24"/>
            <w:szCs w:val="24"/>
          </w:rPr>
          <w:t>river</w:t>
        </w:r>
      </w:ins>
      <w:proofErr w:type="spellEnd"/>
      <w:r>
        <w:rPr>
          <w:rFonts w:ascii="Times New Roman" w:hAnsi="Times New Roman" w:cs="Times New Roman"/>
          <w:sz w:val="24"/>
          <w:szCs w:val="24"/>
        </w:rPr>
        <w:t xml:space="preserve"> will be increasingly important in subsequent years, as weekly monitoring of bacteria concentrations move towards less frequent in-situ weekly sample collection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F22A53">
        <w:rPr>
          <w:rFonts w:ascii="Times New Roman" w:hAnsi="Times New Roman" w:cs="Times New Roman"/>
          <w:sz w:val="24"/>
          <w:szCs w:val="24"/>
        </w:rPr>
        <w:instrText>ADDIN paperpile_citation &lt;clusterId&gt;Z751N711J281G812&lt;/clusterId&gt;&lt;version&gt;0.6.11&lt;/version&gt;&lt;metadata&gt;&lt;citation&gt;&lt;id&gt;700edd52-f633-482f-8886-3f9dbd842088&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(ADEC Soldotna Office, personal communication, December 2020)</w:t>
      </w:r>
      <w:r w:rsidR="00F22A53">
        <w:rPr>
          <w:rFonts w:ascii="Times New Roman" w:hAnsi="Times New Roman" w:cs="Times New Roman"/>
          <w:sz w:val="24"/>
          <w:szCs w:val="24"/>
        </w:rPr>
        <w:fldChar w:fldCharType="end"/>
      </w:r>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An implementation of the Environmental Protection Agency's Virtual Beach Model </w:t>
      </w:r>
      <w:r w:rsidR="00F22A53">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F22A53">
        <w:rPr>
          <w:rFonts w:ascii="Times New Roman" w:hAnsi="Times New Roman" w:cs="Times New Roman"/>
          <w:sz w:val="24"/>
          <w:szCs w:val="24"/>
        </w:rPr>
        <w:instrText>ADDIN paperpile_citation &lt;clusterId&gt;I121P277L568I352&lt;/clusterId&gt;&lt;version&gt;0.6.11&lt;/version&gt;&lt;metadata&gt;&lt;citation&gt;&lt;id&gt;bb12faa3-a7b7-4680-9553-0dd652ad91e4&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F22A53">
        <w:rPr>
          <w:rFonts w:ascii="Times New Roman" w:hAnsi="Times New Roman" w:cs="Times New Roman"/>
          <w:sz w:val="24"/>
          <w:szCs w:val="24"/>
        </w:rPr>
        <w:fldChar w:fldCharType="end"/>
      </w:r>
      <w:r w:rsidR="00F22A53">
        <w:rPr>
          <w:rFonts w:ascii="Times New Roman" w:hAnsi="Times New Roman" w:cs="Times New Roman"/>
          <w:sz w:val="24"/>
          <w:szCs w:val="24"/>
        </w:rPr>
        <w:t xml:space="preserve"> </w:t>
      </w:r>
      <w:r>
        <w:rPr>
          <w:rFonts w:ascii="Times New Roman" w:hAnsi="Times New Roman" w:cs="Times New Roman"/>
          <w:sz w:val="24"/>
          <w:szCs w:val="24"/>
        </w:rPr>
        <w:t>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2D3F43AE"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inter-sample variation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ZQBKAHkARgBWAGQAdAB1ADIAegBnAFEALwBSAFgAQgBEADAAWQBMAFIARABaADEAdABXAFQAQQB5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</w:fldData>
        </w:fldChar>
      </w:r>
      <w:r w:rsidR="00F22A53">
        <w:rPr>
          <w:rFonts w:ascii="Times New Roman" w:hAnsi="Times New Roman" w:cs="Times New Roman"/>
          <w:sz w:val="24"/>
          <w:szCs w:val="24"/>
        </w:rPr>
        <w:instrText>ADDIN paperpile_citation &lt;clusterId&gt;K368Y628N918R639&lt;/clusterId&gt;&lt;version&gt;0.6.11&lt;/version&gt;&lt;metadata&gt;&lt;citation&gt;&lt;id&gt;2c1d2f0f-cbff-41c6-946d-1c9df9d3bf2a&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(Analytical Methods Committee, 2014)</w:t>
      </w:r>
      <w:r w:rsidR="00F22A53">
        <w:rPr>
          <w:rFonts w:ascii="Times New Roman" w:hAnsi="Times New Roman" w:cs="Times New Roman"/>
          <w:sz w:val="24"/>
          <w:szCs w:val="24"/>
        </w:rPr>
        <w:fldChar w:fldCharType="end"/>
      </w:r>
      <w:r>
        <w:rPr>
          <w:rFonts w:ascii="Times New Roman" w:hAnsi="Times New Roman" w:cs="Times New Roman"/>
          <w:sz w:val="24"/>
          <w:szCs w:val="24"/>
        </w:rPr>
        <w:t xml:space="preserve">.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w:t>
      </w:r>
      <w:r w:rsidR="00F22A53">
        <w:rPr>
          <w:rFonts w:ascii="Times New Roman" w:hAnsi="Times New Roman" w:cs="Times New Roman"/>
          <w:sz w:val="24"/>
          <w:szCs w:val="24"/>
        </w:rPr>
        <w:t xml:space="preserve">ampled twenty-four hours later </w:t>
      </w:r>
      <w:r w:rsidR="00F22A53">
        <w:rPr>
          <w:rFonts w:ascii="Times New Roman" w:hAnsi="Times New Roman" w:cs="Times New Roman"/>
          <w:sz w:val="24"/>
          <w:szCs w:val="24"/>
        </w:rPr>
        <w:fldChar w:fldCharType="begin" w:fldLock="1">
          <w:fldData xml:space="preserve">ZQBKAHgAdABrAHQAMQB1ADIAegBBAE0AaABWAC8ARgAwAEgAVwBjAFMATABJAHMAMgA3ADEAYQBz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</w:fldData>
        </w:fldChar>
      </w:r>
      <w:r w:rsidR="00F22A53">
        <w:rPr>
          <w:rFonts w:ascii="Times New Roman" w:hAnsi="Times New Roman" w:cs="Times New Roman"/>
          <w:sz w:val="24"/>
          <w:szCs w:val="24"/>
        </w:rPr>
        <w:instrText>ADDIN paperpile_citation &lt;clusterId&gt;S851G218V698Z322&lt;/clusterId&gt;&lt;version&gt;0.6.11&lt;/version&gt;&lt;metadata&gt;&lt;citation&gt;&lt;id&gt;df342478-9c50-447c-a0dd-ff366a63ff3b&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(Guerron Orejuela, 2013)</w:t>
      </w:r>
      <w:r w:rsidR="00F22A53">
        <w:rPr>
          <w:rFonts w:ascii="Times New Roman" w:hAnsi="Times New Roman" w:cs="Times New Roman"/>
          <w:sz w:val="24"/>
          <w:szCs w:val="24"/>
        </w:rPr>
        <w:fldChar w:fldCharType="end"/>
      </w:r>
      <w:r>
        <w:rPr>
          <w:rFonts w:ascii="Times New Roman" w:hAnsi="Times New Roman" w:cs="Times New Roman"/>
          <w:sz w:val="24"/>
          <w:szCs w:val="24"/>
        </w:rPr>
        <w:t>. In 2018, North and South Kenai Beach sites were sampled at hourly intervals for one twenty-four hour cycle in July, and bacteria concentrations varied by an or</w:t>
      </w:r>
      <w:r w:rsidR="004C180D">
        <w:rPr>
          <w:rFonts w:ascii="Times New Roman" w:hAnsi="Times New Roman" w:cs="Times New Roman"/>
          <w:sz w:val="24"/>
          <w:szCs w:val="24"/>
        </w:rPr>
        <w:t xml:space="preserve">der of magnitude </w:t>
      </w:r>
      <w:r w:rsidR="006E005C">
        <w:rPr>
          <w:rFonts w:ascii="Times New Roman" w:hAnsi="Times New Roman" w:cs="Times New Roman"/>
          <w:sz w:val="24"/>
          <w:szCs w:val="24"/>
        </w:rPr>
        <w:fldChar w:fldCharType="begin" w:fldLock="1">
          <w:fldData xml:space="preserve">ZQBKAHgARgBVAGwAMQB2ADIAegBBAE0ALwBDAHUARwBuACsATgBFAHMAaQAxAGIANgB0AE0AYQBO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</w:fldData>
        </w:fldChar>
      </w:r>
      <w:r w:rsidR="00A858EC">
        <w:rPr>
          <w:rFonts w:ascii="Times New Roman" w:hAnsi="Times New Roman" w:cs="Times New Roman"/>
          <w:sz w:val="24"/>
          <w:szCs w:val="24"/>
        </w:rPr>
        <w:instrText>ADDIN paperpile_citation &lt;clusterId&gt;X779L166H427E141&lt;/clusterId&gt;&lt;version&gt;0.6.11&lt;/version&gt;&lt;metadata&gt;&lt;citation&gt;&lt;id&gt;cf59680a-3a95-4ddb-b6e5-de177ee1d965&lt;/id&gt;&lt;no_author/&gt;&lt;prefix/&gt;&lt;suffix/&gt;&lt;locator/&gt;&lt;locator_label&gt;page&lt;/locator_label&gt;&lt;/citation&gt;&lt;/metadata&gt; \* MERGEFORMAT</w:instrText>
      </w:r>
      <w:r w:rsidR="006E005C">
        <w:rPr>
          <w:rFonts w:ascii="Times New Roman" w:hAnsi="Times New Roman" w:cs="Times New Roman"/>
          <w:sz w:val="24"/>
          <w:szCs w:val="24"/>
        </w:rPr>
      </w:r>
      <w:r w:rsidR="006E005C">
        <w:rPr>
          <w:rFonts w:ascii="Times New Roman" w:hAnsi="Times New Roman" w:cs="Times New Roman"/>
          <w:sz w:val="24"/>
          <w:szCs w:val="24"/>
        </w:rPr>
        <w:fldChar w:fldCharType="separate"/>
      </w:r>
      <w:r w:rsidR="00DB248A">
        <w:rPr>
          <w:rFonts w:ascii="Times New Roman" w:hAnsi="Times New Roman" w:cs="Times New Roman"/>
          <w:noProof/>
          <w:sz w:val="24"/>
          <w:szCs w:val="24"/>
        </w:rPr>
        <w:t>(Harings, 2020)</w:t>
      </w:r>
      <w:r w:rsidR="006E005C">
        <w:rPr>
          <w:rFonts w:ascii="Times New Roman" w:hAnsi="Times New Roman" w:cs="Times New Roman"/>
          <w:sz w:val="24"/>
          <w:szCs w:val="24"/>
        </w:rPr>
        <w:fldChar w:fldCharType="end"/>
      </w:r>
      <w:r>
        <w:rPr>
          <w:rFonts w:ascii="Times New Roman" w:hAnsi="Times New Roman" w:cs="Times New Roman"/>
          <w:sz w:val="24"/>
          <w:szCs w:val="24"/>
        </w:rPr>
        <w:t>.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5F4978D"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F22A53">
        <w:rPr>
          <w:rFonts w:ascii="Times New Roman" w:hAnsi="Times New Roman" w:cs="Times New Roman"/>
          <w:sz w:val="24"/>
          <w:szCs w:val="24"/>
        </w:rPr>
        <w:t>.</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89"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89"/>
    </w:p>
    <w:p w14:paraId="44298975" w14:textId="326F41B5"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43"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A858EC">
        <w:rPr>
          <w:rFonts w:ascii="Times New Roman" w:hAnsi="Times New Roman" w:cs="Times New Roman"/>
          <w:sz w:val="24"/>
          <w:szCs w:val="24"/>
        </w:rPr>
        <w:t xml:space="preserve"> </w:t>
      </w:r>
      <w:r w:rsidR="00A858EC">
        <w:rPr>
          <w:rFonts w:ascii="Times New Roman" w:hAnsi="Times New Roman" w:cs="Times New Roman"/>
          <w:sz w:val="24"/>
          <w:szCs w:val="24"/>
        </w:rPr>
        <w:fldChar w:fldCharType="begin" w:fldLock="1">
          <w:fldData xml:space="preserve">ZQBKAHgAOQBVADAARgB1ADIAegBBAFEALwBFAHIAQQBzADIAVwBMAG8AaQBpAFIAUAB0AFYATwBi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</w:fldData>
        </w:fldChar>
      </w:r>
      <w:r w:rsidR="00A858EC">
        <w:rPr>
          <w:rFonts w:ascii="Times New Roman" w:hAnsi="Times New Roman" w:cs="Times New Roman"/>
          <w:sz w:val="24"/>
          <w:szCs w:val="24"/>
        </w:rPr>
        <w:instrText>ADDIN paperpile_citation &lt;clusterId&gt;W449K796G187D771&lt;/clusterId&gt;&lt;version&gt;0.6.11&lt;/version&gt;&lt;metadata&gt;&lt;citation&gt;&lt;id&gt;57c35ede-96d4-4a23-89f9-b1c5b76c5310&lt;/id&gt;&lt;no_author/&gt;&lt;prefix/&gt;&lt;suffix/&gt;&lt;locator/&gt;&lt;locator_label&gt;page&lt;/locator_label&gt;&lt;/citation&gt;&lt;/metadata&gt; \* MERGEFORMAT</w:instrText>
      </w:r>
      <w:r w:rsidR="00A858EC">
        <w:rPr>
          <w:rFonts w:ascii="Times New Roman" w:hAnsi="Times New Roman" w:cs="Times New Roman"/>
          <w:sz w:val="24"/>
          <w:szCs w:val="24"/>
        </w:rPr>
      </w:r>
      <w:r w:rsidR="00A858EC">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2021)</w:t>
      </w:r>
      <w:r w:rsidR="00A858EC">
        <w:rPr>
          <w:rFonts w:ascii="Times New Roman" w:hAnsi="Times New Roman" w:cs="Times New Roman"/>
          <w:sz w:val="24"/>
          <w:szCs w:val="24"/>
        </w:rPr>
        <w:fldChar w:fldCharType="end"/>
      </w:r>
      <w:r w:rsidR="005B1835">
        <w:rPr>
          <w:rFonts w:ascii="Times New Roman" w:hAnsi="Times New Roman" w:cs="Times New Roman"/>
          <w:sz w:val="24"/>
          <w:szCs w:val="24"/>
        </w:rPr>
        <w:t>.</w:t>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7E3B065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ins w:id="90" w:author="Benjamin Meyer" w:date="2021-03-18T15:27:00Z">
        <w:r w:rsidR="00FB2256">
          <w:rPr>
            <w:rFonts w:ascii="Times New Roman" w:hAnsi="Times New Roman" w:cs="Times New Roman"/>
            <w:sz w:val="24"/>
            <w:szCs w:val="24"/>
          </w:rPr>
          <w:t xml:space="preserve">Evidence indicates </w:t>
        </w:r>
      </w:ins>
      <w:del w:id="91" w:author="Benjamin Meyer" w:date="2021-03-18T15:27:00Z">
        <w:r w:rsidR="00A8595E" w:rsidDel="00FB2256">
          <w:rPr>
            <w:rFonts w:ascii="Times New Roman" w:hAnsi="Times New Roman" w:cs="Times New Roman"/>
            <w:sz w:val="24"/>
            <w:szCs w:val="24"/>
          </w:rPr>
          <w:delText>This is</w:delText>
        </w:r>
        <w:r w:rsidDel="00FB2256">
          <w:rPr>
            <w:rFonts w:ascii="Times New Roman" w:hAnsi="Times New Roman" w:cs="Times New Roman"/>
            <w:sz w:val="24"/>
            <w:szCs w:val="24"/>
          </w:rPr>
          <w:delText xml:space="preserve"> likely due to the</w:delText>
        </w:r>
      </w:del>
      <w:ins w:id="92" w:author="Benjamin Meyer" w:date="2021-03-18T15:27:00Z">
        <w:r w:rsidR="00FB2256">
          <w:rPr>
            <w:rFonts w:ascii="Times New Roman" w:hAnsi="Times New Roman" w:cs="Times New Roman"/>
            <w:sz w:val="24"/>
            <w:szCs w:val="24"/>
          </w:rPr>
          <w:t xml:space="preserve">the elevated number of </w:t>
        </w:r>
      </w:ins>
      <w:del w:id="93" w:author="Benjamin Meyer" w:date="2021-03-18T15:28:00Z">
        <w:r w:rsidDel="00FB2256">
          <w:rPr>
            <w:rFonts w:ascii="Times New Roman" w:hAnsi="Times New Roman" w:cs="Times New Roman"/>
            <w:sz w:val="24"/>
            <w:szCs w:val="24"/>
          </w:rPr>
          <w:delText xml:space="preserve"> </w:delText>
        </w:r>
      </w:del>
      <w:del w:id="94" w:author="Benjamin Meyer" w:date="2021-03-18T15:27:00Z">
        <w:r w:rsidDel="00FB2256">
          <w:rPr>
            <w:rFonts w:ascii="Times New Roman" w:hAnsi="Times New Roman" w:cs="Times New Roman"/>
            <w:sz w:val="24"/>
            <w:szCs w:val="24"/>
          </w:rPr>
          <w:delText xml:space="preserve">increase in the number of </w:delText>
        </w:r>
      </w:del>
      <w:r>
        <w:rPr>
          <w:rFonts w:ascii="Times New Roman" w:hAnsi="Times New Roman" w:cs="Times New Roman"/>
          <w:sz w:val="24"/>
          <w:szCs w:val="24"/>
        </w:rPr>
        <w:t>carcasses (and the</w:t>
      </w:r>
      <w:r w:rsidR="005A693E">
        <w:rPr>
          <w:rFonts w:ascii="Times New Roman" w:hAnsi="Times New Roman" w:cs="Times New Roman"/>
          <w:sz w:val="24"/>
          <w:szCs w:val="24"/>
        </w:rPr>
        <w:t xml:space="preserve">refore gulls) </w:t>
      </w:r>
      <w:del w:id="95" w:author="Benjamin Meyer" w:date="2021-03-18T15:28:00Z">
        <w:r w:rsidR="005A693E" w:rsidDel="00FB2256">
          <w:rPr>
            <w:rFonts w:ascii="Times New Roman" w:hAnsi="Times New Roman" w:cs="Times New Roman"/>
            <w:sz w:val="24"/>
            <w:szCs w:val="24"/>
          </w:rPr>
          <w:delText>along the beaches</w:delText>
        </w:r>
      </w:del>
      <w:ins w:id="96" w:author="Benjamin Meyer" w:date="2021-03-18T15:28:00Z">
        <w:r w:rsidR="00FB2256">
          <w:rPr>
            <w:rFonts w:ascii="Times New Roman" w:hAnsi="Times New Roman" w:cs="Times New Roman"/>
            <w:sz w:val="24"/>
            <w:szCs w:val="24"/>
          </w:rPr>
          <w:t>at these sites</w:t>
        </w:r>
      </w:ins>
      <w:r w:rsidR="00A41845">
        <w:rPr>
          <w:rFonts w:ascii="Times New Roman" w:hAnsi="Times New Roman" w:cs="Times New Roman"/>
          <w:sz w:val="24"/>
          <w:szCs w:val="24"/>
        </w:rPr>
        <w:t xml:space="preserve"> </w:t>
      </w:r>
      <w:ins w:id="97" w:author="Benjamin Meyer" w:date="2021-03-18T15:38:00Z">
        <w:r w:rsidR="00A41845">
          <w:rPr>
            <w:rFonts w:ascii="Times New Roman" w:hAnsi="Times New Roman" w:cs="Times New Roman"/>
            <w:sz w:val="24"/>
            <w:szCs w:val="24"/>
          </w:rPr>
          <w:t>from</w:t>
        </w:r>
      </w:ins>
      <w:r w:rsidR="005A693E">
        <w:rPr>
          <w:rFonts w:ascii="Times New Roman" w:hAnsi="Times New Roman" w:cs="Times New Roman"/>
          <w:sz w:val="24"/>
          <w:szCs w:val="24"/>
        </w:rPr>
        <w:t xml:space="preserve">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ins w:id="98" w:author="Benjamin Meyer" w:date="2021-03-18T15:28:00Z">
        <w:r w:rsidR="00FB2256">
          <w:rPr>
            <w:rFonts w:ascii="Times New Roman" w:hAnsi="Times New Roman" w:cs="Times New Roman"/>
            <w:sz w:val="24"/>
            <w:szCs w:val="24"/>
          </w:rPr>
          <w:t xml:space="preserve"> as a cause</w:t>
        </w:r>
      </w:ins>
      <w:ins w:id="99" w:author="Benjamin Meyer" w:date="2021-03-18T15:34:00Z">
        <w:r w:rsidR="00FB2256">
          <w:rPr>
            <w:rFonts w:ascii="Times New Roman" w:hAnsi="Times New Roman" w:cs="Times New Roman"/>
            <w:sz w:val="24"/>
            <w:szCs w:val="24"/>
          </w:rPr>
          <w:t xml:space="preserve"> </w:t>
        </w:r>
        <w:r w:rsidR="00FB2256">
          <w:rPr>
            <w:rFonts w:ascii="Times New Roman" w:hAnsi="Times New Roman" w:cs="Times New Roman"/>
            <w:sz w:val="24"/>
            <w:szCs w:val="24"/>
          </w:rPr>
          <w:fldChar w:fldCharType="begin" w:fldLock="1">
            <w:fldData xml:space="preserve">ZQBKAHoATgBXAEYAdAB2ADMARABZAGEALwBTAHYARQBQAEIAUQBKAE0AQgBwAEwARwBsADEAagBC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</w:fldData>
          </w:fldChar>
        </w:r>
      </w:ins>
      <w:ins w:id="100" w:author="Benjamin Meyer" w:date="2021-03-18T15:35:00Z">
        <w:r w:rsidR="00FB2256">
          <w:rPr>
            <w:rFonts w:ascii="Times New Roman" w:hAnsi="Times New Roman" w:cs="Times New Roman"/>
            <w:sz w:val="24"/>
            <w:szCs w:val="24"/>
          </w:rPr>
          <w:instrText>ADDIN paperpile_citation &lt;clusterId&gt;S592G852V342Z953&lt;/clusterId&gt;&lt;version&gt;0.6.11&lt;/version&gt;&lt;metadata&gt;&lt;citation&gt;&lt;id&gt;a3cf58b0-12ea-4f78-b64d-fbcf5e0cc46c&lt;/id&gt;&lt;no_author/&gt;&lt;prefix/&gt;&lt;suffix/&gt;&lt;locator/&gt;&lt;locator_label&gt;page&lt;/locator_label&gt;&lt;/citation&gt;&lt;citation&gt;&lt;id&gt;5efb2821-730d-41e0-8afe-7af4f728f6c7&lt;/id&gt;&lt;no_author/&gt;&lt;prefix/&gt;&lt;suffix/&gt;&lt;locator/&gt;&lt;locator_label&gt;page&lt;/locator_label&gt;&lt;/citation&gt;&lt;/metadata&gt; \* MERGEFORMAT</w:instrText>
        </w:r>
      </w:ins>
      <w:r w:rsidR="00FB2256">
        <w:rPr>
          <w:rFonts w:ascii="Times New Roman" w:hAnsi="Times New Roman" w:cs="Times New Roman"/>
          <w:sz w:val="24"/>
          <w:szCs w:val="24"/>
        </w:rPr>
      </w:r>
      <w:r w:rsidR="00FB2256">
        <w:rPr>
          <w:rFonts w:ascii="Times New Roman" w:hAnsi="Times New Roman" w:cs="Times New Roman"/>
          <w:sz w:val="24"/>
          <w:szCs w:val="24"/>
        </w:rPr>
        <w:fldChar w:fldCharType="separate"/>
      </w:r>
      <w:ins w:id="101" w:author="Benjamin Meyer" w:date="2021-03-18T15:35:00Z">
        <w:r w:rsidR="00FB2256">
          <w:rPr>
            <w:rFonts w:ascii="Times New Roman" w:hAnsi="Times New Roman" w:cs="Times New Roman"/>
            <w:noProof/>
            <w:sz w:val="24"/>
            <w:szCs w:val="24"/>
          </w:rPr>
          <w:t>(Belant, 1997; Byappanahalli &amp; Ishii, 2014)</w:t>
        </w:r>
      </w:ins>
      <w:ins w:id="102" w:author="Benjamin Meyer" w:date="2021-03-18T15:34:00Z">
        <w:r w:rsidR="00FB2256">
          <w:rPr>
            <w:rFonts w:ascii="Times New Roman" w:hAnsi="Times New Roman" w:cs="Times New Roman"/>
            <w:sz w:val="24"/>
            <w:szCs w:val="24"/>
          </w:rPr>
          <w:fldChar w:fldCharType="end"/>
        </w:r>
      </w:ins>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34869B18"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xml:space="preserve">, which </w:t>
      </w:r>
      <w:ins w:id="103" w:author="Benjamin Meyer" w:date="2021-03-18T15:39:00Z">
        <w:r w:rsidR="00A41845">
          <w:rPr>
            <w:rFonts w:ascii="Times New Roman" w:hAnsi="Times New Roman" w:cs="Times New Roman"/>
            <w:sz w:val="24"/>
            <w:szCs w:val="24"/>
          </w:rPr>
          <w:t>could potentially</w:t>
        </w:r>
      </w:ins>
      <w:del w:id="104" w:author="Benjamin Meyer" w:date="2021-03-18T15:39:00Z">
        <w:r w:rsidDel="00A41845">
          <w:rPr>
            <w:rFonts w:ascii="Times New Roman" w:hAnsi="Times New Roman" w:cs="Times New Roman"/>
            <w:sz w:val="24"/>
            <w:szCs w:val="24"/>
          </w:rPr>
          <w:delText>may</w:delText>
        </w:r>
      </w:del>
      <w:r>
        <w:rPr>
          <w:rFonts w:ascii="Times New Roman" w:hAnsi="Times New Roman" w:cs="Times New Roman"/>
          <w:sz w:val="24"/>
          <w:szCs w:val="24"/>
        </w:rPr>
        <w:t xml:space="preserve">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lastRenderedPageBreak/>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105"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105"/>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08B319AF"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beaches are</w:t>
      </w:r>
      <w:ins w:id="106" w:author="Benjamin Meyer" w:date="2021-03-18T15:40:00Z">
        <w:r w:rsidR="000543AF">
          <w:rPr>
            <w:rFonts w:ascii="Times New Roman" w:eastAsia="Times New Roman" w:hAnsi="Times New Roman" w:cs="Times New Roman"/>
            <w:sz w:val="24"/>
            <w:szCs w:val="24"/>
          </w:rPr>
          <w:t xml:space="preserve"> affected</w:t>
        </w:r>
      </w:ins>
      <w:del w:id="107" w:author="Benjamin Meyer" w:date="2021-03-18T15:40:00Z">
        <w:r w:rsidR="00E24B1A" w:rsidRPr="007772FD" w:rsidDel="000543AF">
          <w:rPr>
            <w:rFonts w:ascii="Times New Roman" w:eastAsia="Times New Roman" w:hAnsi="Times New Roman" w:cs="Times New Roman"/>
            <w:sz w:val="24"/>
            <w:szCs w:val="24"/>
          </w:rPr>
          <w:delText xml:space="preserve"> impacted</w:delText>
        </w:r>
      </w:del>
      <w:r w:rsidR="00E24B1A" w:rsidRPr="007772FD">
        <w:rPr>
          <w:rFonts w:ascii="Times New Roman" w:eastAsia="Times New Roman" w:hAnsi="Times New Roman" w:cs="Times New Roman"/>
          <w:sz w:val="24"/>
          <w:szCs w:val="24"/>
        </w:rPr>
        <w:t xml:space="preserve">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3B9F3546"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108" w:name="_Toc64228878"/>
      <w:r w:rsidRPr="00086B78">
        <w:rPr>
          <w:rFonts w:ascii="Times New Roman" w:hAnsi="Times New Roman" w:cs="Times New Roman"/>
          <w:b/>
          <w:color w:val="2E74B5" w:themeColor="accent1" w:themeShade="BF"/>
          <w:sz w:val="32"/>
          <w:szCs w:val="32"/>
        </w:rPr>
        <w:lastRenderedPageBreak/>
        <w:t>Data availability</w:t>
      </w:r>
      <w:bookmarkEnd w:id="108"/>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4"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18B873C" w14:textId="046D9F40" w:rsidR="0004792E" w:rsidRPr="00A858EC" w:rsidRDefault="001C06F5" w:rsidP="00A858EC">
      <w:pPr>
        <w:pStyle w:val="Heading1"/>
        <w:rPr>
          <w:rFonts w:ascii="Times New Roman" w:hAnsi="Times New Roman" w:cs="Times New Roman"/>
          <w:b/>
          <w:color w:val="548DD4"/>
          <w:sz w:val="44"/>
          <w:szCs w:val="32"/>
        </w:rPr>
      </w:pPr>
      <w:bookmarkStart w:id="109" w:name="_Toc64228879"/>
      <w:r w:rsidRPr="00BE57F3">
        <w:rPr>
          <w:rFonts w:ascii="Times New Roman" w:hAnsi="Times New Roman" w:cs="Times New Roman"/>
          <w:b/>
          <w:color w:val="2E74B5" w:themeColor="accent1" w:themeShade="BF"/>
        </w:rPr>
        <w:lastRenderedPageBreak/>
        <w:t>References</w:t>
      </w:r>
      <w:bookmarkEnd w:id="109"/>
    </w:p>
    <w:p w14:paraId="06D0FFDA" w14:textId="5404DD93" w:rsidR="00FB2256" w:rsidRDefault="003B558E" w:rsidP="00600835">
      <w:pPr>
        <w:spacing w:line="240" w:lineRule="auto"/>
        <w:ind w:left="720" w:hanging="720"/>
        <w:rPr>
          <w:rFonts w:ascii="Times New Roman" w:hAnsi="Times New Roman" w:cs="Times New Roman"/>
          <w:noProof/>
        </w:rPr>
      </w:pPr>
      <w:r>
        <w:rPr>
          <w:rFonts w:ascii="Times New Roman" w:hAnsi="Times New Roman" w:cs="Times New Roman"/>
        </w:rPr>
        <w:fldChar w:fldCharType="begin" w:fldLock="1"/>
      </w:r>
      <w:r w:rsidR="00FB2256">
        <w:rPr>
          <w:rFonts w:ascii="Times New Roman" w:hAnsi="Times New Roman" w:cs="Times New Roman"/>
        </w:rPr>
        <w:instrText>ADDIN paperpile_bibliography &lt;pp-bibliography&gt;&lt;first-reference-indices&gt;&lt;formatting&gt;1&lt;/formatting&gt;&lt;space-after&gt;1&lt;/space-after&gt;&lt;/first-reference-indices&gt;&lt;/pp-bibliography&gt; \* MERGEFORMAT</w:instrText>
      </w:r>
      <w:r>
        <w:rPr>
          <w:rFonts w:ascii="Times New Roman" w:hAnsi="Times New Roman" w:cs="Times New Roman"/>
        </w:rPr>
        <w:fldChar w:fldCharType="separate"/>
      </w:r>
      <w:r w:rsidR="00FB2256">
        <w:rPr>
          <w:rFonts w:ascii="Times New Roman" w:hAnsi="Times New Roman" w:cs="Times New Roman"/>
          <w:noProof/>
        </w:rPr>
        <w:t xml:space="preserve">ADEC. (2020a). </w:t>
      </w:r>
      <w:r w:rsidR="00FB2256" w:rsidRPr="00EE1188">
        <w:rPr>
          <w:rFonts w:ascii="Times New Roman" w:hAnsi="Times New Roman" w:cs="Times New Roman"/>
          <w:i/>
          <w:noProof/>
        </w:rPr>
        <w:t>Kenai BEACH Water Quality Monitoring and Pathogen Detection, Rev. 4</w:t>
      </w:r>
      <w:r w:rsidR="00FB2256">
        <w:rPr>
          <w:rFonts w:ascii="Times New Roman" w:hAnsi="Times New Roman" w:cs="Times New Roman"/>
          <w:noProof/>
        </w:rPr>
        <w:t>. https://github.com/Kenai-Watershed-Forum/KWF_Beach_Sampling_2019_2020/blob/main/documents/2020%20Kenai%20BEACH%20QAPP_2020.docx</w:t>
      </w:r>
    </w:p>
    <w:p w14:paraId="144F8AE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(2020b). </w:t>
      </w:r>
      <w:r w:rsidRPr="00EE1188">
        <w:rPr>
          <w:rFonts w:ascii="Times New Roman" w:hAnsi="Times New Roman" w:cs="Times New Roman"/>
          <w:i/>
          <w:noProof/>
        </w:rPr>
        <w:t>18 AAC 70 Water Quality Standards</w:t>
      </w:r>
      <w:r>
        <w:rPr>
          <w:rFonts w:ascii="Times New Roman" w:hAnsi="Times New Roman" w:cs="Times New Roman"/>
          <w:noProof/>
        </w:rPr>
        <w:t>. Alaska Department of Environmental Conservation. https://dec.alaska.gov/media/1046/18-aac-70.pdf</w:t>
      </w:r>
    </w:p>
    <w:p w14:paraId="36AFD4A6"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(2021). </w:t>
      </w:r>
      <w:r w:rsidRPr="00EE1188">
        <w:rPr>
          <w:rFonts w:ascii="Times New Roman" w:hAnsi="Times New Roman" w:cs="Times New Roman"/>
          <w:i/>
          <w:noProof/>
        </w:rPr>
        <w:t>Past BEACH Reports</w:t>
      </w:r>
      <w:r>
        <w:rPr>
          <w:rFonts w:ascii="Times New Roman" w:hAnsi="Times New Roman" w:cs="Times New Roman"/>
          <w:noProof/>
        </w:rPr>
        <w:t>. Past BEACH Reports. https://dec.alaska.gov/water/water-quality/beach-program/past-reports/</w:t>
      </w:r>
    </w:p>
    <w:p w14:paraId="66AD017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ADEC Soldotna Office. (2020, December). [Letter to ADEC Soldotna Office].</w:t>
      </w:r>
    </w:p>
    <w:p w14:paraId="79C7508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(2021a). </w:t>
      </w:r>
      <w:r w:rsidRPr="00EE1188">
        <w:rPr>
          <w:rFonts w:ascii="Times New Roman" w:hAnsi="Times New Roman" w:cs="Times New Roman"/>
          <w:i/>
          <w:noProof/>
        </w:rPr>
        <w:t>Kenai River late-run sockeye</w:t>
      </w:r>
      <w:r>
        <w:rPr>
          <w:rFonts w:ascii="Times New Roman" w:hAnsi="Times New Roman" w:cs="Times New Roman"/>
          <w:noProof/>
        </w:rPr>
        <w:t>. Kenai River Late-Run Sockeye. https://www.adfg.alaska.gov/sf/FishCounts/</w:t>
      </w:r>
    </w:p>
    <w:p w14:paraId="439E4C7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(2021b). </w:t>
      </w:r>
      <w:r w:rsidRPr="00EE1188">
        <w:rPr>
          <w:rFonts w:ascii="Times New Roman" w:hAnsi="Times New Roman" w:cs="Times New Roman"/>
          <w:i/>
          <w:noProof/>
        </w:rPr>
        <w:t>Personal Use Fishing: Kenai River Salmon Fishery</w:t>
      </w:r>
      <w:r>
        <w:rPr>
          <w:rFonts w:ascii="Times New Roman" w:hAnsi="Times New Roman" w:cs="Times New Roman"/>
          <w:noProof/>
        </w:rPr>
        <w:t>. Personal Use Fishing: Kenai River Salmon Fishery. https://www.adfg.alaska.gov/index.cfm?adfg=personalusebyareasouthcentralkenaisalmon.main</w:t>
      </w:r>
    </w:p>
    <w:p w14:paraId="56AA1B7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Ahlstrom, C. A., Bonnedahl, J., Woksepp, H., Hernandez, J., Reed, J. A., Tibbitts, L., Olsen, B., Douglas, D. C., &amp; Ramey, A. M. (2019). Satellite tracking of gulls and genomic characterization of faecal bacteria reveals environmentally mediated acquisition and dispersal of antimicrobial-resistant Escherichia coli on the Kenai Peninsula, Alaska. </w:t>
      </w:r>
      <w:r w:rsidRPr="00EE1188">
        <w:rPr>
          <w:rFonts w:ascii="Times New Roman" w:hAnsi="Times New Roman" w:cs="Times New Roman"/>
          <w:i/>
          <w:noProof/>
        </w:rPr>
        <w:t>Molecular Ecology</w:t>
      </w:r>
      <w:r>
        <w:rPr>
          <w:rFonts w:ascii="Times New Roman" w:hAnsi="Times New Roman" w:cs="Times New Roman"/>
          <w:noProof/>
        </w:rPr>
        <w:t xml:space="preserve">, </w:t>
      </w:r>
      <w:r w:rsidRPr="00EE1188">
        <w:rPr>
          <w:rFonts w:ascii="Times New Roman" w:hAnsi="Times New Roman" w:cs="Times New Roman"/>
          <w:i/>
          <w:noProof/>
        </w:rPr>
        <w:t>28</w:t>
      </w:r>
      <w:r>
        <w:rPr>
          <w:rFonts w:ascii="Times New Roman" w:hAnsi="Times New Roman" w:cs="Times New Roman"/>
          <w:noProof/>
        </w:rPr>
        <w:t>(10), 2531–2545.</w:t>
      </w:r>
    </w:p>
    <w:p w14:paraId="28018FCF"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Analytical Methods Committee. (2014). Estimating sampling uncertainty--how many duplicate samples are needed? </w:t>
      </w:r>
      <w:r w:rsidRPr="00EE1188">
        <w:rPr>
          <w:rFonts w:ascii="Times New Roman" w:hAnsi="Times New Roman" w:cs="Times New Roman"/>
          <w:i/>
          <w:noProof/>
        </w:rPr>
        <w:t>Analytical Methods</w:t>
      </w:r>
      <w:r>
        <w:rPr>
          <w:rFonts w:ascii="Times New Roman" w:hAnsi="Times New Roman" w:cs="Times New Roman"/>
          <w:noProof/>
        </w:rPr>
        <w:t xml:space="preserve">, </w:t>
      </w:r>
      <w:r w:rsidRPr="00EE1188">
        <w:rPr>
          <w:rFonts w:ascii="Times New Roman" w:hAnsi="Times New Roman" w:cs="Times New Roman"/>
          <w:i/>
          <w:noProof/>
        </w:rPr>
        <w:t>6</w:t>
      </w:r>
      <w:r>
        <w:rPr>
          <w:rFonts w:ascii="Times New Roman" w:hAnsi="Times New Roman" w:cs="Times New Roman"/>
          <w:noProof/>
        </w:rPr>
        <w:t>(1), 24–26.</w:t>
      </w:r>
    </w:p>
    <w:p w14:paraId="1E8E03E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Belant, J. L. (1997). Gulls in urban environments: landscape-level management to reduce conflict. </w:t>
      </w:r>
      <w:r w:rsidRPr="00EE1188">
        <w:rPr>
          <w:rFonts w:ascii="Times New Roman" w:hAnsi="Times New Roman" w:cs="Times New Roman"/>
          <w:i/>
          <w:noProof/>
        </w:rPr>
        <w:t>Landscape and Urban Planning</w:t>
      </w:r>
      <w:r>
        <w:rPr>
          <w:rFonts w:ascii="Times New Roman" w:hAnsi="Times New Roman" w:cs="Times New Roman"/>
          <w:noProof/>
        </w:rPr>
        <w:t xml:space="preserve">, </w:t>
      </w:r>
      <w:r w:rsidRPr="00EE1188">
        <w:rPr>
          <w:rFonts w:ascii="Times New Roman" w:hAnsi="Times New Roman" w:cs="Times New Roman"/>
          <w:i/>
          <w:noProof/>
        </w:rPr>
        <w:t>38</w:t>
      </w:r>
      <w:r>
        <w:rPr>
          <w:rFonts w:ascii="Times New Roman" w:hAnsi="Times New Roman" w:cs="Times New Roman"/>
          <w:noProof/>
        </w:rPr>
        <w:t>(3), 245–258.</w:t>
      </w:r>
    </w:p>
    <w:p w14:paraId="7B1C5B7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Byappanahalli, M. N., &amp; Ishii, S. (2014). Environmental sources of fecal bacteria. In </w:t>
      </w:r>
      <w:r w:rsidRPr="00EE1188">
        <w:rPr>
          <w:rFonts w:ascii="Times New Roman" w:hAnsi="Times New Roman" w:cs="Times New Roman"/>
          <w:i/>
          <w:noProof/>
        </w:rPr>
        <w:t>The Fecal Bacteria</w:t>
      </w:r>
      <w:r>
        <w:rPr>
          <w:rFonts w:ascii="Times New Roman" w:hAnsi="Times New Roman" w:cs="Times New Roman"/>
          <w:noProof/>
        </w:rPr>
        <w:t xml:space="preserve"> (pp. 93–110). ASM Press.</w:t>
      </w:r>
    </w:p>
    <w:p w14:paraId="55B964D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(2013a). </w:t>
      </w:r>
      <w:r w:rsidRPr="00EE1188">
        <w:rPr>
          <w:rFonts w:ascii="Times New Roman" w:hAnsi="Times New Roman" w:cs="Times New Roman"/>
          <w:i/>
          <w:noProof/>
        </w:rPr>
        <w:t>Virtual Beach (VB)</w:t>
      </w:r>
      <w:r>
        <w:rPr>
          <w:rFonts w:ascii="Times New Roman" w:hAnsi="Times New Roman" w:cs="Times New Roman"/>
          <w:noProof/>
        </w:rPr>
        <w:t xml:space="preserve"> (Version 3.0.7) [Computer software]. https://www.epa.gov/ceam/virtual-beach-vb</w:t>
      </w:r>
    </w:p>
    <w:p w14:paraId="0AFA5A6C"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(2013b, December 4). </w:t>
      </w:r>
      <w:r w:rsidRPr="00EE1188">
        <w:rPr>
          <w:rFonts w:ascii="Times New Roman" w:hAnsi="Times New Roman" w:cs="Times New Roman"/>
          <w:i/>
          <w:noProof/>
        </w:rPr>
        <w:t>Indicators: Enterococci</w:t>
      </w:r>
      <w:r>
        <w:rPr>
          <w:rFonts w:ascii="Times New Roman" w:hAnsi="Times New Roman" w:cs="Times New Roman"/>
          <w:noProof/>
        </w:rPr>
        <w:t>. https://www.epa.gov/national-aquatic-resource-surveys/indicators-enterococci</w:t>
      </w:r>
    </w:p>
    <w:p w14:paraId="59F51C1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(2014, August 7). </w:t>
      </w:r>
      <w:r w:rsidRPr="00EE1188">
        <w:rPr>
          <w:rFonts w:ascii="Times New Roman" w:hAnsi="Times New Roman" w:cs="Times New Roman"/>
          <w:i/>
          <w:noProof/>
        </w:rPr>
        <w:t>Submitting beach data to EPA</w:t>
      </w:r>
      <w:r>
        <w:rPr>
          <w:rFonts w:ascii="Times New Roman" w:hAnsi="Times New Roman" w:cs="Times New Roman"/>
          <w:noProof/>
        </w:rPr>
        <w:t>. https://www.epa.gov/beach-tech/submitting-beach-data-epa</w:t>
      </w:r>
    </w:p>
    <w:p w14:paraId="2BAC0EB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(2021). </w:t>
      </w:r>
      <w:r w:rsidRPr="00EE1188">
        <w:rPr>
          <w:rFonts w:ascii="Times New Roman" w:hAnsi="Times New Roman" w:cs="Times New Roman"/>
          <w:i/>
          <w:noProof/>
        </w:rPr>
        <w:t>BEACON</w:t>
      </w:r>
      <w:r>
        <w:rPr>
          <w:rFonts w:ascii="Times New Roman" w:hAnsi="Times New Roman" w:cs="Times New Roman"/>
          <w:noProof/>
        </w:rPr>
        <w:t>. https://watersgeo.epa.gov/beacon2/</w:t>
      </w:r>
    </w:p>
    <w:p w14:paraId="0D9253DD"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Gould, D. J., &amp; Fletcher, M. R. (1978). Gull droppings and their effects on water quality.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12</w:t>
      </w:r>
      <w:r>
        <w:rPr>
          <w:rFonts w:ascii="Times New Roman" w:hAnsi="Times New Roman" w:cs="Times New Roman"/>
          <w:noProof/>
        </w:rPr>
        <w:t>(9), 665–672.</w:t>
      </w:r>
    </w:p>
    <w:p w14:paraId="47112A5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Green, H., Weller, D., Johnson, S., &amp; Michalenko, E. (2019). Microbial Source-Tracking Reveals Origins of Fecal Contamination in a Recovering Watershed. </w:t>
      </w:r>
      <w:r w:rsidRPr="00EE1188">
        <w:rPr>
          <w:rFonts w:ascii="Times New Roman" w:hAnsi="Times New Roman" w:cs="Times New Roman"/>
          <w:i/>
          <w:noProof/>
        </w:rPr>
        <w:t>WATER</w:t>
      </w:r>
      <w:r>
        <w:rPr>
          <w:rFonts w:ascii="Times New Roman" w:hAnsi="Times New Roman" w:cs="Times New Roman"/>
          <w:noProof/>
        </w:rPr>
        <w:t xml:space="preserve">, </w:t>
      </w:r>
      <w:r w:rsidRPr="00EE1188">
        <w:rPr>
          <w:rFonts w:ascii="Times New Roman" w:hAnsi="Times New Roman" w:cs="Times New Roman"/>
          <w:i/>
          <w:noProof/>
        </w:rPr>
        <w:t>11</w:t>
      </w:r>
      <w:r>
        <w:rPr>
          <w:rFonts w:ascii="Times New Roman" w:hAnsi="Times New Roman" w:cs="Times New Roman"/>
          <w:noProof/>
        </w:rPr>
        <w:t>(10). https://doi.org/10.3390/w11102162</w:t>
      </w:r>
    </w:p>
    <w:p w14:paraId="6EDB9E2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(2013). </w:t>
      </w:r>
      <w:r w:rsidRPr="00EE1188">
        <w:rPr>
          <w:rFonts w:ascii="Times New Roman" w:hAnsi="Times New Roman" w:cs="Times New Roman"/>
          <w:i/>
          <w:noProof/>
        </w:rPr>
        <w:t>City of Kenai Kenai River Beach Sampling FY 2014 Final Report</w:t>
      </w:r>
      <w:r>
        <w:rPr>
          <w:rFonts w:ascii="Times New Roman" w:hAnsi="Times New Roman" w:cs="Times New Roman"/>
          <w:noProof/>
        </w:rPr>
        <w:t>. https://scholarcommons.usf.edu/geo_studpub/76/</w:t>
      </w:r>
    </w:p>
    <w:p w14:paraId="5BBCEB9E"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(2016). </w:t>
      </w:r>
      <w:r w:rsidRPr="00EE1188">
        <w:rPr>
          <w:rFonts w:ascii="Times New Roman" w:hAnsi="Times New Roman" w:cs="Times New Roman"/>
          <w:i/>
          <w:noProof/>
        </w:rPr>
        <w:t>Water Quality Assessment of the Kenai River Watershed from July 2000 to July 2014</w:t>
      </w:r>
      <w:r>
        <w:rPr>
          <w:rFonts w:ascii="Times New Roman" w:hAnsi="Times New Roman" w:cs="Times New Roman"/>
          <w:noProof/>
        </w:rPr>
        <w:t>. Kenai Watershed Forum. https://dec.alaska.gov/media/16756/kenai-river-baseline-monitoring-report-final-zncuappendix.pdf</w:t>
      </w:r>
    </w:p>
    <w:p w14:paraId="755A36A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Harings, M. (2020). </w:t>
      </w:r>
      <w:r w:rsidRPr="00EE1188">
        <w:rPr>
          <w:rFonts w:ascii="Times New Roman" w:hAnsi="Times New Roman" w:cs="Times New Roman"/>
          <w:i/>
          <w:noProof/>
        </w:rPr>
        <w:t>2018-2019 Kenai Beach Bacteria Monitoring Report</w:t>
      </w:r>
      <w:r>
        <w:rPr>
          <w:rFonts w:ascii="Times New Roman" w:hAnsi="Times New Roman" w:cs="Times New Roman"/>
          <w:noProof/>
        </w:rPr>
        <w:t>. Kenai Watershed Forum. https://dec.alaska.gov/media/21000/kenai-river-beach-2019-final-reportadec.pdf</w:t>
      </w:r>
    </w:p>
    <w:p w14:paraId="5F21D3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Kinzelman, J., McLellan, S. L., Daniels, A. D., Cashin, S., Singh, A., Gradus, S., &amp; Bagley, R. (2004). Non-point source pollution: determination of replication versus persistence of Escherichia coli in surface water and sediments with correlation of levels to readily measurable environmental parameters. </w:t>
      </w:r>
      <w:r w:rsidRPr="00EE1188">
        <w:rPr>
          <w:rFonts w:ascii="Times New Roman" w:hAnsi="Times New Roman" w:cs="Times New Roman"/>
          <w:i/>
          <w:noProof/>
        </w:rPr>
        <w:t>Journal of Water and Health</w:t>
      </w:r>
      <w:r>
        <w:rPr>
          <w:rFonts w:ascii="Times New Roman" w:hAnsi="Times New Roman" w:cs="Times New Roman"/>
          <w:noProof/>
        </w:rPr>
        <w:t xml:space="preserve">, </w:t>
      </w:r>
      <w:r w:rsidRPr="00EE1188">
        <w:rPr>
          <w:rFonts w:ascii="Times New Roman" w:hAnsi="Times New Roman" w:cs="Times New Roman"/>
          <w:i/>
          <w:noProof/>
        </w:rPr>
        <w:t>2</w:t>
      </w:r>
      <w:r>
        <w:rPr>
          <w:rFonts w:ascii="Times New Roman" w:hAnsi="Times New Roman" w:cs="Times New Roman"/>
          <w:noProof/>
        </w:rPr>
        <w:t>(2), 103–114.</w:t>
      </w:r>
    </w:p>
    <w:p w14:paraId="1DF14E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lastRenderedPageBreak/>
        <w:t xml:space="preserve">Matos, D. M., Ramos, J. A., Calado, J. G., Ceia, F. R., Hey, J., &amp; Paiva, V. H. (2018). How fishing intensity affects the spatial and trophic ecology of two gull species breeding in sympatry. </w:t>
      </w:r>
      <w:r w:rsidRPr="00EE1188">
        <w:rPr>
          <w:rFonts w:ascii="Times New Roman" w:hAnsi="Times New Roman" w:cs="Times New Roman"/>
          <w:i/>
          <w:noProof/>
        </w:rPr>
        <w:t>ICES Journal of Marine Science: Journal Du Conseil</w:t>
      </w:r>
      <w:r>
        <w:rPr>
          <w:rFonts w:ascii="Times New Roman" w:hAnsi="Times New Roman" w:cs="Times New Roman"/>
          <w:noProof/>
        </w:rPr>
        <w:t xml:space="preserve">, </w:t>
      </w:r>
      <w:r w:rsidRPr="00EE1188">
        <w:rPr>
          <w:rFonts w:ascii="Times New Roman" w:hAnsi="Times New Roman" w:cs="Times New Roman"/>
          <w:i/>
          <w:noProof/>
        </w:rPr>
        <w:t>75</w:t>
      </w:r>
      <w:r>
        <w:rPr>
          <w:rFonts w:ascii="Times New Roman" w:hAnsi="Times New Roman" w:cs="Times New Roman"/>
          <w:noProof/>
        </w:rPr>
        <w:t>(6), 1949–1964.</w:t>
      </w:r>
    </w:p>
    <w:p w14:paraId="3E0D583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EE1188">
        <w:rPr>
          <w:rFonts w:ascii="Times New Roman" w:hAnsi="Times New Roman" w:cs="Times New Roman"/>
          <w:i/>
          <w:noProof/>
        </w:rPr>
        <w:t>Fisheries</w:t>
      </w:r>
      <w:r>
        <w:rPr>
          <w:rFonts w:ascii="Times New Roman" w:hAnsi="Times New Roman" w:cs="Times New Roman"/>
          <w:noProof/>
        </w:rPr>
        <w:t xml:space="preserve">, </w:t>
      </w:r>
      <w:r w:rsidRPr="00EE1188">
        <w:rPr>
          <w:rFonts w:ascii="Times New Roman" w:hAnsi="Times New Roman" w:cs="Times New Roman"/>
          <w:i/>
          <w:noProof/>
        </w:rPr>
        <w:t>42</w:t>
      </w:r>
      <w:r>
        <w:rPr>
          <w:rFonts w:ascii="Times New Roman" w:hAnsi="Times New Roman" w:cs="Times New Roman"/>
          <w:noProof/>
        </w:rPr>
        <w:t>(10), 538–553.</w:t>
      </w:r>
    </w:p>
    <w:p w14:paraId="2A5CF0F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Sires, J. (2016). </w:t>
      </w:r>
      <w:r w:rsidRPr="00EE1188">
        <w:rPr>
          <w:rFonts w:ascii="Times New Roman" w:hAnsi="Times New Roman" w:cs="Times New Roman"/>
          <w:i/>
          <w:noProof/>
        </w:rPr>
        <w:t>Kenai Beach Sampling Assessment 2010 – 2014</w:t>
      </w:r>
      <w:r>
        <w:rPr>
          <w:rFonts w:ascii="Times New Roman" w:hAnsi="Times New Roman" w:cs="Times New Roman"/>
          <w:noProof/>
        </w:rPr>
        <w:t>. http://www.dec.alaska.gov/media/16178/2010-2014kenaibeachsamplingassessment.pdf</w:t>
      </w:r>
    </w:p>
    <w:p w14:paraId="74348063"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Stanton, B. (2011, July 18). Officials Tracking Elevated Bacteria Levels at Kenai River Beach. Alaska Public Media. </w:t>
      </w:r>
      <w:r w:rsidRPr="00EE1188">
        <w:rPr>
          <w:rFonts w:ascii="Times New Roman" w:hAnsi="Times New Roman" w:cs="Times New Roman"/>
          <w:i/>
          <w:noProof/>
        </w:rPr>
        <w:t>Alaska Public Media</w:t>
      </w:r>
      <w:r>
        <w:rPr>
          <w:rFonts w:ascii="Times New Roman" w:hAnsi="Times New Roman" w:cs="Times New Roman"/>
          <w:noProof/>
        </w:rPr>
        <w:t>. https://www.alaskapublic.org/2011/07/18/officials-tracking-elevated-bacteria-levels-at-kenai-river-beach</w:t>
      </w:r>
    </w:p>
    <w:p w14:paraId="122E898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USGS. (2021). </w:t>
      </w:r>
      <w:r w:rsidRPr="00EE1188">
        <w:rPr>
          <w:rFonts w:ascii="Times New Roman" w:hAnsi="Times New Roman" w:cs="Times New Roman"/>
          <w:i/>
          <w:noProof/>
        </w:rPr>
        <w:t>Bacteria and E. Coli in Water</w:t>
      </w:r>
      <w:r>
        <w:rPr>
          <w:rFonts w:ascii="Times New Roman" w:hAnsi="Times New Roman" w:cs="Times New Roman"/>
          <w:noProof/>
        </w:rPr>
        <w:t>. Bacteria and E. Coli in Water. https://www.usgs.gov/special-topic/water-science-school/science/bacteria-and-e-coli-water?qt-science_center_objects=0</w:t>
      </w:r>
    </w:p>
    <w:p w14:paraId="4406A12B" w14:textId="0A7ADAD4" w:rsidR="0004792E" w:rsidRDefault="00FB2256" w:rsidP="00600835">
      <w:pPr>
        <w:spacing w:line="240" w:lineRule="auto"/>
        <w:ind w:left="720" w:hanging="720"/>
      </w:pPr>
      <w:r>
        <w:rPr>
          <w:rFonts w:ascii="Times New Roman" w:hAnsi="Times New Roman" w:cs="Times New Roman"/>
          <w:noProof/>
        </w:rPr>
        <w:t xml:space="preserve">Zhang, X., Zhi, X., Chen, L., &amp; Shen, Z. (2020). Spatiotemporal variability and key influencing factors of river fecal coliform within a typical complex watershed.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178</w:t>
      </w:r>
      <w:r>
        <w:rPr>
          <w:rFonts w:ascii="Times New Roman" w:hAnsi="Times New Roman" w:cs="Times New Roman"/>
          <w:noProof/>
        </w:rPr>
        <w:t>, 115835.</w:t>
      </w:r>
      <w:r w:rsidR="003B558E">
        <w:fldChar w:fldCharType="end"/>
      </w: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110" w:name="_Ref61425981"/>
      <w:bookmarkStart w:id="111"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110"/>
      <w:bookmarkEnd w:id="111"/>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112" w:name="_Ref61426306"/>
      <w:bookmarkStart w:id="113" w:name="_Ref61426670"/>
      <w:bookmarkStart w:id="114" w:name="_Ref61429977"/>
      <w:bookmarkStart w:id="115"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112"/>
      <w:bookmarkEnd w:id="113"/>
      <w:bookmarkEnd w:id="114"/>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115"/>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55">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6">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7">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58">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59">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116" w:name="_Ref61426497"/>
      <w:bookmarkStart w:id="117" w:name="_Ref61428286"/>
      <w:bookmarkStart w:id="118"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116"/>
      <w:bookmarkEnd w:id="117"/>
      <w:bookmarkEnd w:id="118"/>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60" o:title=""/>
          </v:shape>
          <o:OLEObject Type="Embed" ProgID="Acrobat.Document.DC" ShapeID="_x0000_i1025" DrawAspect="Content" ObjectID="_1678109300" r:id="rId61"/>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119" w:name="_Ref61428172"/>
      <w:bookmarkStart w:id="120"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119"/>
      <w:bookmarkEnd w:id="120"/>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2"/>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121" w:name="_Ref61428745"/>
      <w:bookmarkStart w:id="122"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121"/>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122"/>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123" w:name="_Ref61430577"/>
      <w:bookmarkStart w:id="124"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123"/>
      <w:bookmarkEnd w:id="124"/>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125" w:name="_Ref61430498"/>
      <w:bookmarkStart w:id="126"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125"/>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126"/>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127" w:name="RANGE!A1:E21"/>
            <w:r w:rsidRPr="008923A5">
              <w:rPr>
                <w:rFonts w:ascii="Calibri" w:eastAsia="Times New Roman" w:hAnsi="Calibri" w:cs="Calibri"/>
                <w:bCs w:val="0"/>
                <w:color w:val="000000"/>
                <w:sz w:val="24"/>
                <w:szCs w:val="24"/>
              </w:rPr>
              <w:t>Date</w:t>
            </w:r>
            <w:bookmarkEnd w:id="127"/>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128"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129" w:name="_Toc64228887"/>
      <w:r w:rsidRPr="00C65B03">
        <w:rPr>
          <w:rFonts w:ascii="Times New Roman" w:hAnsi="Times New Roman" w:cs="Times New Roman"/>
          <w:color w:val="2E74B5" w:themeColor="accent1" w:themeShade="BF"/>
          <w:sz w:val="40"/>
          <w:szCs w:val="40"/>
        </w:rPr>
        <w:lastRenderedPageBreak/>
        <w:t>Appendix G:</w:t>
      </w:r>
      <w:bookmarkEnd w:id="128"/>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129"/>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456D099E" w:rsidR="006A71DA" w:rsidRDefault="006A71DA" w:rsidP="00397D8E">
      <w:pPr>
        <w:rPr>
          <w:rFonts w:ascii="Times New Roman" w:hAnsi="Times New Roman" w:cs="Times New Roman"/>
        </w:rPr>
      </w:pPr>
    </w:p>
    <w:p w14:paraId="0316CFEA" w14:textId="5FEDA053" w:rsidR="003B558E" w:rsidRDefault="003B558E" w:rsidP="00397D8E">
      <w:pPr>
        <w:rPr>
          <w:rFonts w:ascii="Times New Roman" w:hAnsi="Times New Roman" w:cs="Times New Roman"/>
        </w:rPr>
      </w:pPr>
    </w:p>
    <w:p w14:paraId="3A2C802C" w14:textId="298CD800" w:rsidR="003B558E" w:rsidRDefault="003B558E" w:rsidP="003B558E">
      <w:pPr>
        <w:spacing w:line="240" w:lineRule="auto"/>
        <w:ind w:left="720" w:hanging="720"/>
        <w:rPr>
          <w:rFonts w:ascii="Times New Roman" w:hAnsi="Times New Roman" w:cs="Times New Roman"/>
        </w:rPr>
      </w:pPr>
    </w:p>
    <w:sectPr w:rsidR="003B558E"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Benjamin Meyer" w:date="2021-03-16T18:28:00Z" w:initials="BM">
    <w:p w14:paraId="23DA77CF" w14:textId="2D75A844" w:rsidR="00F51A16" w:rsidRDefault="00F51A16" w:rsidP="00310B5E">
      <w:pPr>
        <w:rPr>
          <w:rFonts w:ascii="Times New Roman" w:hAnsi="Times New Roman" w:cs="Times New Roman"/>
          <w:sz w:val="24"/>
          <w:szCs w:val="24"/>
        </w:rPr>
      </w:pPr>
      <w:r>
        <w:rPr>
          <w:rStyle w:val="CommentReference"/>
        </w:rPr>
        <w:annotationRef/>
      </w:r>
      <w:r>
        <w:rPr>
          <w:rFonts w:ascii="Times New Roman" w:hAnsi="Times New Roman" w:cs="Times New Roman"/>
          <w:sz w:val="24"/>
          <w:szCs w:val="24"/>
        </w:rPr>
        <w:t>[[</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history]]</w:t>
      </w:r>
    </w:p>
    <w:p w14:paraId="1D063226" w14:textId="77777777" w:rsidR="00F51A16" w:rsidRDefault="00F51A16" w:rsidP="00310B5E">
      <w:pPr>
        <w:rPr>
          <w:rFonts w:ascii="Times New Roman" w:hAnsi="Times New Roman" w:cs="Times New Roman"/>
          <w:sz w:val="24"/>
          <w:szCs w:val="24"/>
        </w:rPr>
      </w:pPr>
    </w:p>
    <w:p w14:paraId="7867D7DD" w14:textId="7E36F29B" w:rsidR="00F51A16" w:rsidRDefault="00F51A16" w:rsidP="00310B5E">
      <w:pPr>
        <w:rPr>
          <w:rFonts w:ascii="Times New Roman" w:hAnsi="Times New Roman" w:cs="Times New Roman"/>
          <w:sz w:val="24"/>
          <w:szCs w:val="24"/>
        </w:rPr>
      </w:pPr>
      <w:r>
        <w:rPr>
          <w:rFonts w:ascii="Times New Roman" w:hAnsi="Times New Roman" w:cs="Times New Roman"/>
          <w:sz w:val="24"/>
          <w:szCs w:val="24"/>
        </w:rPr>
        <w:t>Under contracts with the City of Kenai, t</w:t>
      </w:r>
      <w:r w:rsidRPr="00BE57F3">
        <w:rPr>
          <w:rFonts w:ascii="Times New Roman" w:hAnsi="Times New Roman" w:cs="Times New Roman"/>
          <w:sz w:val="24"/>
          <w:szCs w:val="24"/>
        </w:rPr>
        <w:t xml:space="preserve">he </w:t>
      </w:r>
    </w:p>
    <w:p w14:paraId="42D1257B" w14:textId="77777777" w:rsidR="00F51A16" w:rsidRDefault="00F51A16" w:rsidP="00310B5E">
      <w:pPr>
        <w:rPr>
          <w:rFonts w:ascii="Times New Roman" w:hAnsi="Times New Roman" w:cs="Times New Roman"/>
          <w:sz w:val="24"/>
          <w:szCs w:val="24"/>
        </w:rPr>
      </w:pPr>
    </w:p>
    <w:p w14:paraId="72C6462C" w14:textId="41C813E8" w:rsidR="00F51A16" w:rsidRPr="00310B5E" w:rsidRDefault="00F51A16" w:rsidP="00310B5E">
      <w:pPr>
        <w:rPr>
          <w:rFonts w:ascii="Times New Roman" w:hAnsi="Times New Roman" w:cs="Times New Roman"/>
          <w:sz w:val="24"/>
          <w:szCs w:val="24"/>
        </w:rPr>
      </w:pPr>
      <w:r w:rsidRPr="00BE57F3">
        <w:rPr>
          <w:rFonts w:ascii="Times New Roman" w:hAnsi="Times New Roman" w:cs="Times New Roman"/>
          <w:sz w:val="24"/>
          <w:szCs w:val="24"/>
        </w:rPr>
        <w:t>To establish a baseline for bacteria</w:t>
      </w:r>
      <w:r>
        <w:rPr>
          <w:rFonts w:ascii="Times New Roman" w:hAnsi="Times New Roman" w:cs="Times New Roman"/>
          <w:sz w:val="24"/>
          <w:szCs w:val="24"/>
        </w:rPr>
        <w:t xml:space="preserve"> concentrations</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and inform the public when criteria are exceeded, </w:t>
      </w:r>
      <w:r w:rsidRPr="00BE57F3">
        <w:rPr>
          <w:rFonts w:ascii="Times New Roman" w:hAnsi="Times New Roman" w:cs="Times New Roman"/>
          <w:sz w:val="24"/>
          <w:szCs w:val="24"/>
        </w:rPr>
        <w:t>K</w:t>
      </w:r>
      <w:r>
        <w:rPr>
          <w:rFonts w:ascii="Times New Roman" w:hAnsi="Times New Roman" w:cs="Times New Roman"/>
          <w:sz w:val="24"/>
          <w:szCs w:val="24"/>
        </w:rPr>
        <w:t>enai Watershed Forum</w:t>
      </w:r>
      <w:r w:rsidRPr="00BE57F3">
        <w:rPr>
          <w:rFonts w:ascii="Times New Roman" w:hAnsi="Times New Roman" w:cs="Times New Roman"/>
          <w:sz w:val="24"/>
          <w:szCs w:val="24"/>
        </w:rPr>
        <w:t xml:space="preserve"> began monitoring </w:t>
      </w:r>
      <w:r>
        <w:rPr>
          <w:rFonts w:ascii="Times New Roman" w:hAnsi="Times New Roman" w:cs="Times New Roman"/>
          <w:sz w:val="24"/>
          <w:szCs w:val="24"/>
        </w:rPr>
        <w:t>pathogens</w:t>
      </w:r>
      <w:r w:rsidRPr="0008328D">
        <w:rPr>
          <w:rFonts w:ascii="Times New Roman" w:hAnsi="Times New Roman" w:cs="Times New Roman"/>
          <w:sz w:val="24"/>
          <w:szCs w:val="24"/>
        </w:rPr>
        <w:t xml:space="preserve"> </w:t>
      </w:r>
      <w:r w:rsidRPr="00BE57F3">
        <w:rPr>
          <w:rFonts w:ascii="Times New Roman" w:hAnsi="Times New Roman" w:cs="Times New Roman"/>
          <w:sz w:val="24"/>
          <w:szCs w:val="24"/>
        </w:rPr>
        <w:t xml:space="preserve">from 2010-2014 at </w:t>
      </w:r>
      <w:r>
        <w:rPr>
          <w:rFonts w:ascii="Times New Roman" w:hAnsi="Times New Roman" w:cs="Times New Roman"/>
          <w:sz w:val="24"/>
          <w:szCs w:val="24"/>
        </w:rPr>
        <w:t xml:space="preserve">selected sites. </w:t>
      </w:r>
      <w:r w:rsidRPr="00BE57F3">
        <w:rPr>
          <w:rFonts w:ascii="Times New Roman" w:hAnsi="Times New Roman" w:cs="Times New Roman"/>
          <w:sz w:val="24"/>
          <w:szCs w:val="24"/>
        </w:rPr>
        <w:t>In 201</w:t>
      </w:r>
      <w:r>
        <w:rPr>
          <w:rFonts w:ascii="Times New Roman" w:hAnsi="Times New Roman" w:cs="Times New Roman"/>
          <w:sz w:val="24"/>
          <w:szCs w:val="24"/>
        </w:rPr>
        <w:t>5</w:t>
      </w:r>
      <w:r w:rsidRPr="00BE57F3">
        <w:rPr>
          <w:rFonts w:ascii="Times New Roman" w:hAnsi="Times New Roman" w:cs="Times New Roman"/>
          <w:sz w:val="24"/>
          <w:szCs w:val="24"/>
        </w:rPr>
        <w:t xml:space="preserve">, best management practices were implemented by the City of Kenai, which included clearing fish carcasses from the beaches at night during the </w:t>
      </w:r>
      <w:r>
        <w:rPr>
          <w:rFonts w:ascii="Times New Roman" w:hAnsi="Times New Roman" w:cs="Times New Roman"/>
          <w:sz w:val="24"/>
          <w:szCs w:val="24"/>
        </w:rPr>
        <w:t>personal use fishery</w:t>
      </w:r>
      <w:r w:rsidRPr="00BE57F3">
        <w:rPr>
          <w:rFonts w:ascii="Times New Roman" w:hAnsi="Times New Roman" w:cs="Times New Roman"/>
          <w:sz w:val="24"/>
          <w:szCs w:val="24"/>
        </w:rPr>
        <w:t xml:space="preserve"> to reduce</w:t>
      </w:r>
      <w:r>
        <w:rPr>
          <w:rFonts w:ascii="Times New Roman" w:hAnsi="Times New Roman" w:cs="Times New Roman"/>
          <w:sz w:val="24"/>
          <w:szCs w:val="24"/>
        </w:rPr>
        <w:t xml:space="preserve"> attractants to gulls</w:t>
      </w:r>
      <w:r w:rsidRPr="00BE57F3">
        <w:rPr>
          <w:rFonts w:ascii="Times New Roman" w:hAnsi="Times New Roman" w:cs="Times New Roman"/>
          <w:sz w:val="24"/>
          <w:szCs w:val="24"/>
        </w:rPr>
        <w:t xml:space="preserve">. To assess changes in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post-</w:t>
      </w:r>
      <w:r w:rsidRPr="00BE57F3">
        <w:rPr>
          <w:rFonts w:ascii="Times New Roman" w:hAnsi="Times New Roman" w:cs="Times New Roman"/>
          <w:sz w:val="24"/>
          <w:szCs w:val="24"/>
        </w:rPr>
        <w:t>implementation</w:t>
      </w:r>
      <w:r>
        <w:rPr>
          <w:rFonts w:ascii="Times New Roman" w:hAnsi="Times New Roman" w:cs="Times New Roman"/>
          <w:sz w:val="24"/>
          <w:szCs w:val="24"/>
        </w:rPr>
        <w:t xml:space="preserve"> of best management practices, Kenai Watershed Forum</w:t>
      </w:r>
      <w:r w:rsidRPr="00BE57F3">
        <w:rPr>
          <w:rFonts w:ascii="Times New Roman" w:hAnsi="Times New Roman" w:cs="Times New Roman"/>
          <w:sz w:val="24"/>
          <w:szCs w:val="24"/>
        </w:rPr>
        <w:t xml:space="preserve"> conducted monitoring from 2018-20</w:t>
      </w:r>
      <w:r>
        <w:rPr>
          <w:rFonts w:ascii="Times New Roman" w:hAnsi="Times New Roman" w:cs="Times New Roman"/>
          <w:sz w:val="24"/>
          <w:szCs w:val="24"/>
        </w:rPr>
        <w:t>20</w:t>
      </w:r>
      <w:r w:rsidRPr="00BE57F3">
        <w:rPr>
          <w:rFonts w:ascii="Times New Roman" w:hAnsi="Times New Roman" w:cs="Times New Roman"/>
          <w:sz w:val="24"/>
          <w:szCs w:val="24"/>
        </w:rPr>
        <w:t xml:space="preserve"> at sites located at the North and South Kenai Beaches; Warren Ames Memorial Bridge; and upstream and downstream of the gull rookery. </w:t>
      </w:r>
      <w:r>
        <w:rPr>
          <w:rFonts w:ascii="Times New Roman" w:hAnsi="Times New Roman" w:cs="Times New Roman"/>
          <w:sz w:val="24"/>
          <w:szCs w:val="24"/>
        </w:rPr>
        <w:t>Microbial source tracking</w:t>
      </w:r>
      <w:r w:rsidRPr="00BE57F3">
        <w:rPr>
          <w:rFonts w:ascii="Times New Roman" w:hAnsi="Times New Roman" w:cs="Times New Roman"/>
          <w:sz w:val="24"/>
          <w:szCs w:val="24"/>
        </w:rPr>
        <w:t xml:space="preserve"> was condu</w:t>
      </w:r>
      <w:r>
        <w:rPr>
          <w:rFonts w:ascii="Times New Roman" w:hAnsi="Times New Roman" w:cs="Times New Roman"/>
          <w:sz w:val="24"/>
          <w:szCs w:val="24"/>
        </w:rPr>
        <w:t xml:space="preserve">cted prior to and during the </w:t>
      </w:r>
      <w:r w:rsidRPr="00BE57F3">
        <w:rPr>
          <w:rFonts w:ascii="Times New Roman" w:hAnsi="Times New Roman" w:cs="Times New Roman"/>
          <w:sz w:val="24"/>
          <w:szCs w:val="24"/>
        </w:rPr>
        <w:t>in order to identify sources of these bacteria</w:t>
      </w:r>
      <w:r>
        <w:rPr>
          <w:rFonts w:ascii="Times New Roman" w:hAnsi="Times New Roman" w:cs="Times New Roman"/>
          <w:sz w:val="24"/>
          <w:szCs w:val="24"/>
        </w:rPr>
        <w:t xml:space="preserve"> in 2019 and 2020</w:t>
      </w:r>
      <w:r w:rsidRPr="00BE57F3">
        <w:rPr>
          <w:rFonts w:ascii="Times New Roman" w:hAnsi="Times New Roman" w:cs="Times New Roman"/>
          <w:sz w:val="24"/>
          <w:szCs w:val="24"/>
        </w:rPr>
        <w:t>.</w:t>
      </w:r>
      <w:r>
        <w:rPr>
          <w:rFonts w:ascii="Times New Roman" w:hAnsi="Times New Roman" w:cs="Times New Roman"/>
          <w:sz w:val="24"/>
          <w:szCs w:val="24"/>
        </w:rPr>
        <w:t xml:space="preserve"> </w:t>
      </w:r>
    </w:p>
  </w:comment>
  <w:comment w:id="72" w:author="Benjamin Meyer" w:date="2021-03-18T15:22:00Z" w:initials="BM">
    <w:p w14:paraId="4EC832E5" w14:textId="6F907B76" w:rsidR="00F51A16" w:rsidRDefault="00F51A16">
      <w:pPr>
        <w:pStyle w:val="CommentText"/>
      </w:pPr>
      <w:r>
        <w:rPr>
          <w:rStyle w:val="CommentReference"/>
        </w:rPr>
        <w:annotationRef/>
      </w:r>
      <w:r>
        <w:t>I’m not convinced this section was super useful so I have removed it; happy to consider otherwise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C6462C" w15:done="0"/>
  <w15:commentEx w15:paraId="4EC832E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B27EDD" w14:textId="77777777" w:rsidR="005D7D20" w:rsidRDefault="005D7D20" w:rsidP="008123B8">
      <w:pPr>
        <w:spacing w:line="240" w:lineRule="auto"/>
      </w:pPr>
      <w:r>
        <w:separator/>
      </w:r>
    </w:p>
  </w:endnote>
  <w:endnote w:type="continuationSeparator" w:id="0">
    <w:p w14:paraId="6206A683" w14:textId="77777777" w:rsidR="005D7D20" w:rsidRDefault="005D7D20"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F51A16" w:rsidRDefault="00F51A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44B0C2C5" w:rsidR="00F51A16" w:rsidRDefault="00F51A16">
        <w:pPr>
          <w:pStyle w:val="Footer"/>
          <w:jc w:val="right"/>
        </w:pPr>
        <w:r>
          <w:fldChar w:fldCharType="begin"/>
        </w:r>
        <w:r>
          <w:instrText xml:space="preserve"> PAGE   \* MERGEFORMAT </w:instrText>
        </w:r>
        <w:r>
          <w:fldChar w:fldCharType="separate"/>
        </w:r>
        <w:r w:rsidR="00D7006F">
          <w:rPr>
            <w:noProof/>
          </w:rPr>
          <w:t>3</w:t>
        </w:r>
        <w:r>
          <w:rPr>
            <w:noProof/>
          </w:rPr>
          <w:fldChar w:fldCharType="end"/>
        </w:r>
      </w:p>
    </w:sdtContent>
  </w:sdt>
  <w:p w14:paraId="524FC22F" w14:textId="77777777" w:rsidR="00F51A16" w:rsidRDefault="00F51A16"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F51A16" w:rsidRDefault="00F51A16">
        <w:pPr>
          <w:pStyle w:val="Footer"/>
          <w:jc w:val="right"/>
        </w:pPr>
      </w:p>
    </w:sdtContent>
  </w:sdt>
  <w:p w14:paraId="4F1B993C" w14:textId="77777777" w:rsidR="00F51A16" w:rsidRDefault="00F51A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507DFBAF" w:rsidR="00F51A16" w:rsidRDefault="00F51A16">
        <w:pPr>
          <w:pStyle w:val="Footer"/>
          <w:jc w:val="right"/>
        </w:pPr>
        <w:r>
          <w:fldChar w:fldCharType="begin"/>
        </w:r>
        <w:r>
          <w:instrText xml:space="preserve"> PAGE   \* MERGEFORMAT </w:instrText>
        </w:r>
        <w:r>
          <w:fldChar w:fldCharType="separate"/>
        </w:r>
        <w:r w:rsidR="00D7006F">
          <w:rPr>
            <w:noProof/>
          </w:rPr>
          <w:t>6</w:t>
        </w:r>
        <w:r>
          <w:rPr>
            <w:noProof/>
          </w:rPr>
          <w:fldChar w:fldCharType="end"/>
        </w:r>
      </w:p>
    </w:sdtContent>
  </w:sdt>
  <w:p w14:paraId="6E555995" w14:textId="77777777" w:rsidR="00F51A16" w:rsidRDefault="00F51A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101E70" w14:textId="77777777" w:rsidR="005D7D20" w:rsidRDefault="005D7D20" w:rsidP="008123B8">
      <w:pPr>
        <w:spacing w:line="240" w:lineRule="auto"/>
      </w:pPr>
      <w:r>
        <w:separator/>
      </w:r>
    </w:p>
  </w:footnote>
  <w:footnote w:type="continuationSeparator" w:id="0">
    <w:p w14:paraId="02585575" w14:textId="77777777" w:rsidR="005D7D20" w:rsidRDefault="005D7D20"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F51A16" w:rsidRDefault="00F51A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F51A16" w:rsidRDefault="00F51A16">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F51A16" w:rsidRPr="00D47126" w:rsidRDefault="00F51A1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F51A16" w:rsidRPr="00D47126" w:rsidRDefault="00F51A1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F51A16" w:rsidRDefault="00F51A16"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F51A16" w:rsidRDefault="00F51A16"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F51A16" w:rsidRDefault="00F51A16">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F51A16" w:rsidRDefault="00F51A16">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51A16" w:rsidRDefault="00F5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51A16" w:rsidRDefault="00F51A16"/>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F51A16" w:rsidRDefault="00F51A16">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51A16" w:rsidRDefault="00F51A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51A16" w:rsidRDefault="00F51A16"/>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F51A16" w:rsidRDefault="00F51A16">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51A16" w:rsidRDefault="00F51A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51A16" w:rsidRDefault="00F51A16"/>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autoUpdateBibliography" w:val="true"/>
    <w:docVar w:name="paperpile-clusterType" w:val="normal"/>
    <w:docVar w:name="paperpile-doc-id" w:val="C898J955F346C139"/>
    <w:docVar w:name="paperpile-doc-name" w:val="2020 Kenai River Bacteria Monitoring_20210324_edit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803BC6"/>
    <w:rsid w:val="00000AB1"/>
    <w:rsid w:val="00001BB6"/>
    <w:rsid w:val="000027A2"/>
    <w:rsid w:val="00003DC4"/>
    <w:rsid w:val="00004BC3"/>
    <w:rsid w:val="00005AF2"/>
    <w:rsid w:val="00006939"/>
    <w:rsid w:val="00010CB5"/>
    <w:rsid w:val="00012C33"/>
    <w:rsid w:val="0001365E"/>
    <w:rsid w:val="00016413"/>
    <w:rsid w:val="00020C85"/>
    <w:rsid w:val="000222C0"/>
    <w:rsid w:val="00023AF5"/>
    <w:rsid w:val="00024295"/>
    <w:rsid w:val="0002745B"/>
    <w:rsid w:val="000300EB"/>
    <w:rsid w:val="0003074A"/>
    <w:rsid w:val="000317E8"/>
    <w:rsid w:val="0003316C"/>
    <w:rsid w:val="00040DF2"/>
    <w:rsid w:val="00042845"/>
    <w:rsid w:val="000436C2"/>
    <w:rsid w:val="000453D5"/>
    <w:rsid w:val="0004792E"/>
    <w:rsid w:val="0005009C"/>
    <w:rsid w:val="000523E0"/>
    <w:rsid w:val="00052AEC"/>
    <w:rsid w:val="00052D48"/>
    <w:rsid w:val="000543AF"/>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5F05"/>
    <w:rsid w:val="000C66E2"/>
    <w:rsid w:val="000D176D"/>
    <w:rsid w:val="000D1CC6"/>
    <w:rsid w:val="000D38B5"/>
    <w:rsid w:val="000D6253"/>
    <w:rsid w:val="000E08E2"/>
    <w:rsid w:val="000E4BD1"/>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2029"/>
    <w:rsid w:val="0015616C"/>
    <w:rsid w:val="0015648B"/>
    <w:rsid w:val="00164C03"/>
    <w:rsid w:val="0016557A"/>
    <w:rsid w:val="00165697"/>
    <w:rsid w:val="00167188"/>
    <w:rsid w:val="001674A1"/>
    <w:rsid w:val="0016780F"/>
    <w:rsid w:val="001703EF"/>
    <w:rsid w:val="001705E8"/>
    <w:rsid w:val="001723D2"/>
    <w:rsid w:val="00173183"/>
    <w:rsid w:val="0017552A"/>
    <w:rsid w:val="00176173"/>
    <w:rsid w:val="001769C6"/>
    <w:rsid w:val="0018141B"/>
    <w:rsid w:val="0018225D"/>
    <w:rsid w:val="00185579"/>
    <w:rsid w:val="00186794"/>
    <w:rsid w:val="001927B3"/>
    <w:rsid w:val="00193325"/>
    <w:rsid w:val="0019713F"/>
    <w:rsid w:val="0019773D"/>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4D65"/>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ADC"/>
    <w:rsid w:val="002B3B70"/>
    <w:rsid w:val="002B47B9"/>
    <w:rsid w:val="002B7E46"/>
    <w:rsid w:val="002B7FF8"/>
    <w:rsid w:val="002C2B17"/>
    <w:rsid w:val="002C548C"/>
    <w:rsid w:val="002C5E7D"/>
    <w:rsid w:val="002C6A21"/>
    <w:rsid w:val="002D0316"/>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0B5E"/>
    <w:rsid w:val="00315170"/>
    <w:rsid w:val="003152F2"/>
    <w:rsid w:val="003158F9"/>
    <w:rsid w:val="00320D1A"/>
    <w:rsid w:val="00320F59"/>
    <w:rsid w:val="0033034E"/>
    <w:rsid w:val="00330D8D"/>
    <w:rsid w:val="00331C25"/>
    <w:rsid w:val="00333997"/>
    <w:rsid w:val="003356E0"/>
    <w:rsid w:val="003369F3"/>
    <w:rsid w:val="00337954"/>
    <w:rsid w:val="00340277"/>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58E"/>
    <w:rsid w:val="003B5BA1"/>
    <w:rsid w:val="003B6E0F"/>
    <w:rsid w:val="003C1AC2"/>
    <w:rsid w:val="003C1D46"/>
    <w:rsid w:val="003C44FA"/>
    <w:rsid w:val="003C4B1C"/>
    <w:rsid w:val="003C4F56"/>
    <w:rsid w:val="003C5547"/>
    <w:rsid w:val="003C77F7"/>
    <w:rsid w:val="003C792B"/>
    <w:rsid w:val="003D0ED6"/>
    <w:rsid w:val="003D6660"/>
    <w:rsid w:val="003E0694"/>
    <w:rsid w:val="003E1797"/>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6C7"/>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583"/>
    <w:rsid w:val="00453C34"/>
    <w:rsid w:val="00454912"/>
    <w:rsid w:val="00456F9D"/>
    <w:rsid w:val="00457197"/>
    <w:rsid w:val="00457334"/>
    <w:rsid w:val="0046001A"/>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180D"/>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267D"/>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D7D20"/>
    <w:rsid w:val="005E2489"/>
    <w:rsid w:val="005E2D02"/>
    <w:rsid w:val="005E2E6F"/>
    <w:rsid w:val="005E3838"/>
    <w:rsid w:val="005E50AC"/>
    <w:rsid w:val="005E578A"/>
    <w:rsid w:val="005E62CC"/>
    <w:rsid w:val="005E6B13"/>
    <w:rsid w:val="005F203C"/>
    <w:rsid w:val="005F2E10"/>
    <w:rsid w:val="005F4D76"/>
    <w:rsid w:val="005F4E39"/>
    <w:rsid w:val="005F52F9"/>
    <w:rsid w:val="005F7D16"/>
    <w:rsid w:val="00600835"/>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64A"/>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66B12"/>
    <w:rsid w:val="006703E4"/>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05C"/>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11EA"/>
    <w:rsid w:val="00753419"/>
    <w:rsid w:val="007543C7"/>
    <w:rsid w:val="00761566"/>
    <w:rsid w:val="0076787C"/>
    <w:rsid w:val="007735BD"/>
    <w:rsid w:val="00773FCE"/>
    <w:rsid w:val="007754B1"/>
    <w:rsid w:val="007772FD"/>
    <w:rsid w:val="00777524"/>
    <w:rsid w:val="0077767E"/>
    <w:rsid w:val="0078161D"/>
    <w:rsid w:val="00781A44"/>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E67DB"/>
    <w:rsid w:val="007F0A40"/>
    <w:rsid w:val="007F1A34"/>
    <w:rsid w:val="007F3F96"/>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2D61"/>
    <w:rsid w:val="00863902"/>
    <w:rsid w:val="00866494"/>
    <w:rsid w:val="00874FAB"/>
    <w:rsid w:val="008846F5"/>
    <w:rsid w:val="008865C5"/>
    <w:rsid w:val="00890BF4"/>
    <w:rsid w:val="00891050"/>
    <w:rsid w:val="008923A5"/>
    <w:rsid w:val="00892922"/>
    <w:rsid w:val="0089296A"/>
    <w:rsid w:val="008947AF"/>
    <w:rsid w:val="00895BA2"/>
    <w:rsid w:val="008A3093"/>
    <w:rsid w:val="008A34B8"/>
    <w:rsid w:val="008A3A59"/>
    <w:rsid w:val="008A5BF1"/>
    <w:rsid w:val="008A6237"/>
    <w:rsid w:val="008A6C76"/>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1D61"/>
    <w:rsid w:val="009730F4"/>
    <w:rsid w:val="00976117"/>
    <w:rsid w:val="00976FA3"/>
    <w:rsid w:val="00982229"/>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4DA1"/>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845"/>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3340"/>
    <w:rsid w:val="00A75B76"/>
    <w:rsid w:val="00A77058"/>
    <w:rsid w:val="00A82909"/>
    <w:rsid w:val="00A84CC3"/>
    <w:rsid w:val="00A857F7"/>
    <w:rsid w:val="00A858EC"/>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53D"/>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2BC2"/>
    <w:rsid w:val="00B03E79"/>
    <w:rsid w:val="00B03FBE"/>
    <w:rsid w:val="00B043BC"/>
    <w:rsid w:val="00B07D95"/>
    <w:rsid w:val="00B118CB"/>
    <w:rsid w:val="00B12AA9"/>
    <w:rsid w:val="00B17977"/>
    <w:rsid w:val="00B21A38"/>
    <w:rsid w:val="00B21D44"/>
    <w:rsid w:val="00B21E72"/>
    <w:rsid w:val="00B230CB"/>
    <w:rsid w:val="00B231A7"/>
    <w:rsid w:val="00B236D3"/>
    <w:rsid w:val="00B25182"/>
    <w:rsid w:val="00B26BEF"/>
    <w:rsid w:val="00B33AC7"/>
    <w:rsid w:val="00B35FA9"/>
    <w:rsid w:val="00B425BD"/>
    <w:rsid w:val="00B46052"/>
    <w:rsid w:val="00B50F6C"/>
    <w:rsid w:val="00B53E97"/>
    <w:rsid w:val="00B54656"/>
    <w:rsid w:val="00B562FD"/>
    <w:rsid w:val="00B60D86"/>
    <w:rsid w:val="00B6228C"/>
    <w:rsid w:val="00B62B8B"/>
    <w:rsid w:val="00B64BBA"/>
    <w:rsid w:val="00B660BB"/>
    <w:rsid w:val="00B664BD"/>
    <w:rsid w:val="00B713BB"/>
    <w:rsid w:val="00B721E6"/>
    <w:rsid w:val="00B74853"/>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17FC0"/>
    <w:rsid w:val="00C211A5"/>
    <w:rsid w:val="00C214C6"/>
    <w:rsid w:val="00C21A80"/>
    <w:rsid w:val="00C241B1"/>
    <w:rsid w:val="00C247E3"/>
    <w:rsid w:val="00C30337"/>
    <w:rsid w:val="00C32EF9"/>
    <w:rsid w:val="00C33167"/>
    <w:rsid w:val="00C33984"/>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0A1"/>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CF7E5C"/>
    <w:rsid w:val="00D00484"/>
    <w:rsid w:val="00D017F4"/>
    <w:rsid w:val="00D02BEE"/>
    <w:rsid w:val="00D03A9D"/>
    <w:rsid w:val="00D05040"/>
    <w:rsid w:val="00D103DE"/>
    <w:rsid w:val="00D1640E"/>
    <w:rsid w:val="00D17D48"/>
    <w:rsid w:val="00D210BA"/>
    <w:rsid w:val="00D25568"/>
    <w:rsid w:val="00D2583B"/>
    <w:rsid w:val="00D2789B"/>
    <w:rsid w:val="00D30AA3"/>
    <w:rsid w:val="00D343FB"/>
    <w:rsid w:val="00D34DDF"/>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006F"/>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48A"/>
    <w:rsid w:val="00DB2C91"/>
    <w:rsid w:val="00DB2FD6"/>
    <w:rsid w:val="00DB5E14"/>
    <w:rsid w:val="00DB6777"/>
    <w:rsid w:val="00DB6A83"/>
    <w:rsid w:val="00DC2A08"/>
    <w:rsid w:val="00DC5A54"/>
    <w:rsid w:val="00DC5BD7"/>
    <w:rsid w:val="00DD0209"/>
    <w:rsid w:val="00DD0C36"/>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213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96B92"/>
    <w:rsid w:val="00EA2035"/>
    <w:rsid w:val="00EA281F"/>
    <w:rsid w:val="00EA6A36"/>
    <w:rsid w:val="00EB158E"/>
    <w:rsid w:val="00EB3C2E"/>
    <w:rsid w:val="00EB49C8"/>
    <w:rsid w:val="00EB50F8"/>
    <w:rsid w:val="00EB574C"/>
    <w:rsid w:val="00EB5FB7"/>
    <w:rsid w:val="00EB664A"/>
    <w:rsid w:val="00EC412F"/>
    <w:rsid w:val="00EC57A7"/>
    <w:rsid w:val="00EC5CF3"/>
    <w:rsid w:val="00ED0E07"/>
    <w:rsid w:val="00ED463A"/>
    <w:rsid w:val="00ED5ABA"/>
    <w:rsid w:val="00ED5C2B"/>
    <w:rsid w:val="00ED5F5A"/>
    <w:rsid w:val="00ED61A1"/>
    <w:rsid w:val="00ED6AAB"/>
    <w:rsid w:val="00ED6CBE"/>
    <w:rsid w:val="00ED74F9"/>
    <w:rsid w:val="00EE1188"/>
    <w:rsid w:val="00EE171E"/>
    <w:rsid w:val="00EE1969"/>
    <w:rsid w:val="00EE277B"/>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2A53"/>
    <w:rsid w:val="00F249B7"/>
    <w:rsid w:val="00F24AF2"/>
    <w:rsid w:val="00F3018C"/>
    <w:rsid w:val="00F3033B"/>
    <w:rsid w:val="00F30C02"/>
    <w:rsid w:val="00F3296E"/>
    <w:rsid w:val="00F33F89"/>
    <w:rsid w:val="00F33FBF"/>
    <w:rsid w:val="00F3507D"/>
    <w:rsid w:val="00F35D2C"/>
    <w:rsid w:val="00F35F09"/>
    <w:rsid w:val="00F362DE"/>
    <w:rsid w:val="00F40DD9"/>
    <w:rsid w:val="00F41F65"/>
    <w:rsid w:val="00F43743"/>
    <w:rsid w:val="00F473B7"/>
    <w:rsid w:val="00F47E5A"/>
    <w:rsid w:val="00F51A16"/>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4F74"/>
    <w:rsid w:val="00F76FEB"/>
    <w:rsid w:val="00F777F8"/>
    <w:rsid w:val="00F77DBE"/>
    <w:rsid w:val="00F8021C"/>
    <w:rsid w:val="00F84C2C"/>
    <w:rsid w:val="00F878D3"/>
    <w:rsid w:val="00F94D8E"/>
    <w:rsid w:val="00F96217"/>
    <w:rsid w:val="00F97856"/>
    <w:rsid w:val="00FA0B9F"/>
    <w:rsid w:val="00FA0D97"/>
    <w:rsid w:val="00FA19DC"/>
    <w:rsid w:val="00FA3CEC"/>
    <w:rsid w:val="00FB224F"/>
    <w:rsid w:val="00FB2256"/>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5E22"/>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64842699">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design/DAED9vlOkHU/view?utm_content=DAED9vlOkHU&amp;utm_campaign=designshare&amp;utm_medium=link&amp;utm_source=homepage_design_menu" TargetMode="External"/><Relationship Id="rId21" Type="http://schemas.microsoft.com/office/2011/relationships/commentsExtended" Target="commentsExtended.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jpg"/><Relationship Id="rId63"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enaiwatershed.org" TargetMode="External"/><Relationship Id="rId29" Type="http://schemas.openxmlformats.org/officeDocument/2006/relationships/hyperlink" Target="https://watersgeo.epa.gov/BEACON2/reports.html" TargetMode="External"/><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hyperlink" Target="https://dec.alaska.gov/water/water-quality/beach-program/kenai-river/"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tmp"/><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bin"/><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hyperlink" Target="https://www.facebook.com/AlaskaDEC/" TargetMode="External"/><Relationship Id="rId30" Type="http://schemas.openxmlformats.org/officeDocument/2006/relationships/hyperlink" Target="https://github.com/Kenai-Watershed-Forum/KWF_Beach_Sampling_2019_2020/tree/main/output/virtual_beach_data" TargetMode="External"/><Relationship Id="rId35" Type="http://schemas.openxmlformats.org/officeDocument/2006/relationships/image" Target="media/image10.emf"/><Relationship Id="rId43" Type="http://schemas.openxmlformats.org/officeDocument/2006/relationships/hyperlink" Target="https://dec.alaska.gov/water/water-quality/beach-program/past-reports/" TargetMode="External"/><Relationship Id="rId48" Type="http://schemas.openxmlformats.org/officeDocument/2006/relationships/image" Target="media/image21.jpeg"/><Relationship Id="rId56" Type="http://schemas.openxmlformats.org/officeDocument/2006/relationships/image" Target="media/image29.tmp"/><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dec.alaska.gov/commish/press-releases/20-04-2020-recreational-beach-monitoring-for-kenai-beaches/" TargetMode="External"/><Relationship Id="rId33" Type="http://schemas.openxmlformats.org/officeDocument/2006/relationships/hyperlink" Target="https://watersgeo.epa.gov/beacon2/" TargetMode="External"/><Relationship Id="rId38" Type="http://schemas.openxmlformats.org/officeDocument/2006/relationships/image" Target="media/image13.png"/><Relationship Id="rId46" Type="http://schemas.openxmlformats.org/officeDocument/2006/relationships/image" Target="media/image19.jpeg"/><Relationship Id="rId59" Type="http://schemas.openxmlformats.org/officeDocument/2006/relationships/image" Target="media/image32.tmp"/><Relationship Id="rId20" Type="http://schemas.openxmlformats.org/officeDocument/2006/relationships/comments" Target="comments.xml"/><Relationship Id="rId41" Type="http://schemas.openxmlformats.org/officeDocument/2006/relationships/image" Target="media/image16.jpeg"/><Relationship Id="rId54" Type="http://schemas.openxmlformats.org/officeDocument/2006/relationships/image" Target="media/image27.jpe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dec.alaska.gov/water/water-quality/beach-program/kenai-river-beaches-dipnetting-safety" TargetMode="External"/><Relationship Id="rId36" Type="http://schemas.openxmlformats.org/officeDocument/2006/relationships/image" Target="media/image11.png"/><Relationship Id="rId49" Type="http://schemas.openxmlformats.org/officeDocument/2006/relationships/image" Target="media/image22.jpeg"/><Relationship Id="rId57" Type="http://schemas.openxmlformats.org/officeDocument/2006/relationships/image" Target="media/image30.tmp"/><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hyperlink" Target="https://github.com/Kenai-Watershed-Forum/KWF_Beach_Sampling_2019_2020" TargetMode="External"/><Relationship Id="rId52" Type="http://schemas.openxmlformats.org/officeDocument/2006/relationships/image" Target="media/image25.jpeg"/><Relationship Id="rId60" Type="http://schemas.openxmlformats.org/officeDocument/2006/relationships/image" Target="media/image33.em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D432A-23A2-4368-8862-C315DADBA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8539</TotalTime>
  <Pages>53</Pages>
  <Words>11101</Words>
  <Characters>63277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57</cp:revision>
  <cp:lastPrinted>2021-02-25T22:10:00Z</cp:lastPrinted>
  <dcterms:created xsi:type="dcterms:W3CDTF">2021-02-25T23:50:00Z</dcterms:created>
  <dcterms:modified xsi:type="dcterms:W3CDTF">2021-03-25T00:42:00Z</dcterms:modified>
</cp:coreProperties>
</file>