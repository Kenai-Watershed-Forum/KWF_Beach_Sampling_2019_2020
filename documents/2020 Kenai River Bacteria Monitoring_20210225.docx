
<file path=[Content_Types].xml><?xml version="1.0" encoding="utf-8"?>
<Types xmlns="http://schemas.openxmlformats.org/package/2006/content-types">
  <Default Extension="png" ContentType="image/png"/>
  <Default Extension="tmp"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D144392" w14:textId="247673DF" w:rsidR="00803BC6" w:rsidRPr="00BE57F3" w:rsidRDefault="00086978" w:rsidP="00C95CA2">
      <w:pPr>
        <w:contextualSpacing w:val="0"/>
        <w:jc w:val="center"/>
        <w:rPr>
          <w:rFonts w:ascii="Times New Roman" w:hAnsi="Times New Roman" w:cs="Times New Roman"/>
          <w:b/>
          <w:color w:val="548DD4"/>
          <w:sz w:val="80"/>
          <w:szCs w:val="80"/>
        </w:rPr>
      </w:pPr>
      <w:commentRangeStart w:id="0"/>
      <w:commentRangeStart w:id="1"/>
      <w:r>
        <w:rPr>
          <w:rFonts w:ascii="Times New Roman" w:hAnsi="Times New Roman" w:cs="Times New Roman"/>
          <w:b/>
          <w:color w:val="548DD4"/>
          <w:sz w:val="80"/>
          <w:szCs w:val="80"/>
        </w:rPr>
        <w:t>2</w:t>
      </w:r>
      <w:del w:id="2" w:author="Benjamin Meyer" w:date="2021-02-12T09:16:00Z">
        <w:r w:rsidDel="00AD45B2">
          <w:rPr>
            <w:rFonts w:ascii="Times New Roman" w:hAnsi="Times New Roman" w:cs="Times New Roman"/>
            <w:b/>
            <w:color w:val="548DD4"/>
            <w:sz w:val="80"/>
            <w:szCs w:val="80"/>
          </w:rPr>
          <w:delText>019-</w:delText>
        </w:r>
        <w:commentRangeEnd w:id="0"/>
        <w:r w:rsidR="00DA3F96" w:rsidDel="00AD45B2">
          <w:rPr>
            <w:rStyle w:val="CommentReference"/>
          </w:rPr>
          <w:commentReference w:id="0"/>
        </w:r>
      </w:del>
      <w:commentRangeEnd w:id="1"/>
      <w:r w:rsidR="00AD45B2">
        <w:rPr>
          <w:rStyle w:val="CommentReference"/>
        </w:rPr>
        <w:commentReference w:id="1"/>
      </w:r>
      <w:del w:id="3" w:author="Benjamin Meyer" w:date="2021-02-12T09:16:00Z">
        <w:r w:rsidDel="00AD45B2">
          <w:rPr>
            <w:rFonts w:ascii="Times New Roman" w:hAnsi="Times New Roman" w:cs="Times New Roman"/>
            <w:b/>
            <w:color w:val="548DD4"/>
            <w:sz w:val="80"/>
            <w:szCs w:val="80"/>
          </w:rPr>
          <w:delText>2</w:delText>
        </w:r>
      </w:del>
      <w:r>
        <w:rPr>
          <w:rFonts w:ascii="Times New Roman" w:hAnsi="Times New Roman" w:cs="Times New Roman"/>
          <w:b/>
          <w:color w:val="548DD4"/>
          <w:sz w:val="80"/>
          <w:szCs w:val="80"/>
        </w:rPr>
        <w:t>020</w:t>
      </w:r>
      <w:r w:rsidR="009A6F45" w:rsidRPr="00BE57F3">
        <w:rPr>
          <w:rFonts w:ascii="Times New Roman" w:hAnsi="Times New Roman" w:cs="Times New Roman"/>
          <w:b/>
          <w:color w:val="548DD4"/>
          <w:sz w:val="80"/>
          <w:szCs w:val="80"/>
        </w:rPr>
        <w:t xml:space="preserve"> Kenai </w:t>
      </w:r>
      <w:r w:rsidR="00DF14F9" w:rsidRPr="00BE57F3">
        <w:rPr>
          <w:rFonts w:ascii="Times New Roman" w:hAnsi="Times New Roman" w:cs="Times New Roman"/>
          <w:b/>
          <w:color w:val="548DD4"/>
          <w:sz w:val="80"/>
          <w:szCs w:val="80"/>
        </w:rPr>
        <w:t>Beach</w:t>
      </w:r>
      <w:r w:rsidR="007F73B5" w:rsidRPr="00BE57F3">
        <w:rPr>
          <w:rFonts w:ascii="Times New Roman" w:hAnsi="Times New Roman" w:cs="Times New Roman"/>
          <w:b/>
          <w:color w:val="548DD4"/>
          <w:sz w:val="80"/>
          <w:szCs w:val="80"/>
        </w:rPr>
        <w:t xml:space="preserve"> Bacteria Monitoring</w:t>
      </w:r>
      <w:r w:rsidR="00DF14F9" w:rsidRPr="00BE57F3">
        <w:rPr>
          <w:rFonts w:ascii="Times New Roman" w:hAnsi="Times New Roman" w:cs="Times New Roman"/>
          <w:b/>
          <w:color w:val="548DD4"/>
          <w:sz w:val="80"/>
          <w:szCs w:val="80"/>
        </w:rPr>
        <w:t xml:space="preserve"> Report</w:t>
      </w:r>
    </w:p>
    <w:p w14:paraId="0D7122F7" w14:textId="7EA0ECEA" w:rsidR="00040DF2" w:rsidRPr="00BE57F3" w:rsidRDefault="00040DF2" w:rsidP="00C95CA2">
      <w:pPr>
        <w:contextualSpacing w:val="0"/>
        <w:jc w:val="center"/>
        <w:rPr>
          <w:rFonts w:ascii="Times New Roman" w:hAnsi="Times New Roman" w:cs="Times New Roman"/>
          <w:color w:val="548DD4"/>
          <w:sz w:val="44"/>
          <w:szCs w:val="32"/>
        </w:rPr>
      </w:pPr>
      <w:r w:rsidRPr="00BE57F3">
        <w:rPr>
          <w:rFonts w:ascii="Times New Roman" w:hAnsi="Times New Roman" w:cs="Times New Roman"/>
          <w:color w:val="548DD4"/>
          <w:sz w:val="44"/>
          <w:szCs w:val="32"/>
        </w:rPr>
        <w:t>FY</w:t>
      </w:r>
      <w:r w:rsidR="00086978">
        <w:rPr>
          <w:rFonts w:ascii="Times New Roman" w:hAnsi="Times New Roman" w:cs="Times New Roman"/>
          <w:color w:val="548DD4"/>
          <w:sz w:val="44"/>
          <w:szCs w:val="32"/>
        </w:rPr>
        <w:t>20</w:t>
      </w:r>
      <w:r w:rsidR="004254A1" w:rsidRPr="00BE57F3">
        <w:rPr>
          <w:rFonts w:ascii="Times New Roman" w:hAnsi="Times New Roman" w:cs="Times New Roman"/>
          <w:color w:val="548DD4"/>
          <w:sz w:val="44"/>
          <w:szCs w:val="32"/>
        </w:rPr>
        <w:t>-2</w:t>
      </w:r>
      <w:r w:rsidR="00086978">
        <w:rPr>
          <w:rFonts w:ascii="Times New Roman" w:hAnsi="Times New Roman" w:cs="Times New Roman"/>
          <w:color w:val="548DD4"/>
          <w:sz w:val="44"/>
          <w:szCs w:val="32"/>
        </w:rPr>
        <w:t>1</w:t>
      </w:r>
      <w:r w:rsidR="004254A1" w:rsidRPr="00BE57F3">
        <w:rPr>
          <w:rFonts w:ascii="Times New Roman" w:hAnsi="Times New Roman" w:cs="Times New Roman"/>
          <w:color w:val="548DD4"/>
          <w:sz w:val="44"/>
          <w:szCs w:val="32"/>
        </w:rPr>
        <w:t xml:space="preserve"> </w:t>
      </w:r>
      <w:r w:rsidRPr="00BE57F3">
        <w:rPr>
          <w:rFonts w:ascii="Times New Roman" w:hAnsi="Times New Roman" w:cs="Times New Roman"/>
          <w:color w:val="548DD4"/>
          <w:sz w:val="44"/>
          <w:szCs w:val="32"/>
        </w:rPr>
        <w:t>Final Report</w:t>
      </w:r>
    </w:p>
    <w:p w14:paraId="48571900" w14:textId="77777777" w:rsidR="00C95CA2" w:rsidRPr="00BE57F3" w:rsidRDefault="00C95CA2" w:rsidP="00040DF2">
      <w:pPr>
        <w:contextualSpacing w:val="0"/>
        <w:rPr>
          <w:rFonts w:ascii="Times New Roman" w:hAnsi="Times New Roman" w:cs="Times New Roman"/>
          <w:b/>
          <w:color w:val="548DD4"/>
          <w:sz w:val="72"/>
          <w:szCs w:val="32"/>
        </w:rPr>
      </w:pPr>
    </w:p>
    <w:p w14:paraId="5066E27A" w14:textId="77777777" w:rsidR="00801B85" w:rsidRPr="00BE57F3" w:rsidRDefault="004254A1" w:rsidP="00C95CA2">
      <w:pPr>
        <w:contextualSpacing w:val="0"/>
        <w:jc w:val="center"/>
        <w:rPr>
          <w:rFonts w:ascii="Times New Roman" w:hAnsi="Times New Roman" w:cs="Times New Roman"/>
          <w:b/>
          <w:color w:val="548DD4"/>
          <w:sz w:val="44"/>
          <w:szCs w:val="32"/>
        </w:rPr>
      </w:pPr>
      <w:r w:rsidRPr="00BE57F3">
        <w:rPr>
          <w:rFonts w:ascii="Times New Roman" w:hAnsi="Times New Roman" w:cs="Times New Roman"/>
          <w:b/>
          <w:noProof/>
          <w:color w:val="548DD4"/>
          <w:sz w:val="44"/>
          <w:szCs w:val="32"/>
        </w:rPr>
        <w:drawing>
          <wp:inline distT="0" distB="0" distL="0" distR="0" wp14:anchorId="48B22A97" wp14:editId="7618AD8E">
            <wp:extent cx="5051484" cy="3343910"/>
            <wp:effectExtent l="95250" t="95250" r="92075" b="1041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052353" cy="334448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160B351E" w14:textId="77777777" w:rsidR="00040DF2" w:rsidRPr="00BE57F3" w:rsidRDefault="00040DF2">
      <w:pPr>
        <w:contextualSpacing w:val="0"/>
        <w:rPr>
          <w:rFonts w:ascii="Times New Roman" w:hAnsi="Times New Roman" w:cs="Times New Roman"/>
          <w:b/>
          <w:color w:val="548DD4"/>
          <w:sz w:val="16"/>
          <w:szCs w:val="32"/>
        </w:rPr>
      </w:pPr>
    </w:p>
    <w:p w14:paraId="47018EB9" w14:textId="77777777" w:rsidR="00C95CA2" w:rsidRPr="00BE57F3" w:rsidRDefault="00C95CA2">
      <w:pPr>
        <w:contextualSpacing w:val="0"/>
        <w:rPr>
          <w:rFonts w:ascii="Times New Roman" w:hAnsi="Times New Roman" w:cs="Times New Roman"/>
          <w:sz w:val="44"/>
          <w:szCs w:val="32"/>
        </w:rPr>
      </w:pPr>
    </w:p>
    <w:p w14:paraId="21CD2C58" w14:textId="77777777" w:rsidR="00801B85" w:rsidRPr="00BE57F3" w:rsidRDefault="00040DF2" w:rsidP="00C95CA2">
      <w:pPr>
        <w:contextualSpacing w:val="0"/>
        <w:jc w:val="center"/>
        <w:rPr>
          <w:rFonts w:ascii="Times New Roman" w:hAnsi="Times New Roman" w:cs="Times New Roman"/>
          <w:sz w:val="40"/>
          <w:szCs w:val="32"/>
        </w:rPr>
      </w:pPr>
      <w:r w:rsidRPr="00BE57F3">
        <w:rPr>
          <w:rFonts w:ascii="Times New Roman" w:hAnsi="Times New Roman" w:cs="Times New Roman"/>
          <w:sz w:val="40"/>
          <w:szCs w:val="32"/>
        </w:rPr>
        <w:t>Prepared for the Alaska Department of Environmental Conservation</w:t>
      </w:r>
    </w:p>
    <w:p w14:paraId="572AFD57" w14:textId="77777777" w:rsidR="00C95CA2" w:rsidRPr="00BE57F3" w:rsidRDefault="00C95CA2" w:rsidP="00C95CA2">
      <w:pPr>
        <w:contextualSpacing w:val="0"/>
        <w:jc w:val="center"/>
        <w:rPr>
          <w:rFonts w:ascii="Times New Roman" w:hAnsi="Times New Roman" w:cs="Times New Roman"/>
          <w:sz w:val="10"/>
          <w:szCs w:val="32"/>
        </w:rPr>
      </w:pPr>
    </w:p>
    <w:p w14:paraId="2745D67D" w14:textId="77777777" w:rsidR="00DA33A1" w:rsidRPr="00BE57F3" w:rsidRDefault="004254A1" w:rsidP="00C95CA2">
      <w:pPr>
        <w:contextualSpacing w:val="0"/>
        <w:jc w:val="center"/>
        <w:rPr>
          <w:rFonts w:ascii="Times New Roman" w:hAnsi="Times New Roman" w:cs="Times New Roman"/>
          <w:caps/>
          <w:sz w:val="40"/>
          <w:szCs w:val="32"/>
        </w:rPr>
        <w:sectPr w:rsidR="00DA33A1" w:rsidRPr="00BE57F3" w:rsidSect="00C211A5">
          <w:headerReference w:type="even" r:id="rId11"/>
          <w:headerReference w:type="default" r:id="rId12"/>
          <w:footerReference w:type="even" r:id="rId13"/>
          <w:footerReference w:type="default" r:id="rId14"/>
          <w:headerReference w:type="first" r:id="rId15"/>
          <w:footerReference w:type="first" r:id="rId16"/>
          <w:pgSz w:w="12240" w:h="15840"/>
          <w:pgMar w:top="1440" w:right="1440" w:bottom="1440" w:left="1440" w:header="0" w:footer="720" w:gutter="0"/>
          <w:pgNumType w:fmt="lowerRoman" w:start="1"/>
          <w:cols w:space="720"/>
          <w:titlePg/>
          <w:docGrid w:linePitch="299"/>
        </w:sectPr>
      </w:pPr>
      <w:commentRangeStart w:id="4"/>
      <w:commentRangeStart w:id="5"/>
      <w:r w:rsidRPr="00BE57F3">
        <w:rPr>
          <w:rFonts w:ascii="Times New Roman" w:hAnsi="Times New Roman" w:cs="Times New Roman"/>
          <w:sz w:val="40"/>
          <w:szCs w:val="32"/>
        </w:rPr>
        <w:t xml:space="preserve">Grant: </w:t>
      </w:r>
      <w:r w:rsidR="00C95CA2" w:rsidRPr="00BE57F3">
        <w:rPr>
          <w:rFonts w:ascii="Times New Roman" w:hAnsi="Times New Roman" w:cs="Times New Roman"/>
          <w:sz w:val="40"/>
          <w:szCs w:val="32"/>
        </w:rPr>
        <w:t>ACWA-</w:t>
      </w:r>
      <w:r w:rsidRPr="00BE57F3">
        <w:rPr>
          <w:rFonts w:ascii="Times New Roman" w:hAnsi="Times New Roman" w:cs="Times New Roman"/>
          <w:sz w:val="40"/>
          <w:szCs w:val="32"/>
        </w:rPr>
        <w:t>19</w:t>
      </w:r>
      <w:r w:rsidR="00C95CA2" w:rsidRPr="00BE57F3">
        <w:rPr>
          <w:rFonts w:ascii="Times New Roman" w:hAnsi="Times New Roman" w:cs="Times New Roman"/>
          <w:sz w:val="40"/>
          <w:szCs w:val="32"/>
        </w:rPr>
        <w:t>-</w:t>
      </w:r>
      <w:r w:rsidR="007F73B5" w:rsidRPr="00BE57F3">
        <w:rPr>
          <w:rFonts w:ascii="Times New Roman" w:hAnsi="Times New Roman" w:cs="Times New Roman"/>
          <w:sz w:val="40"/>
          <w:szCs w:val="32"/>
        </w:rPr>
        <w:t>B</w:t>
      </w:r>
      <w:r w:rsidRPr="00BE57F3">
        <w:rPr>
          <w:rFonts w:ascii="Times New Roman" w:hAnsi="Times New Roman" w:cs="Times New Roman"/>
          <w:sz w:val="40"/>
          <w:szCs w:val="32"/>
        </w:rPr>
        <w:t>1</w:t>
      </w:r>
      <w:r w:rsidR="007F73B5" w:rsidRPr="00BE57F3">
        <w:rPr>
          <w:rFonts w:ascii="Times New Roman" w:hAnsi="Times New Roman" w:cs="Times New Roman"/>
          <w:sz w:val="40"/>
          <w:szCs w:val="32"/>
        </w:rPr>
        <w:t>1</w:t>
      </w:r>
      <w:commentRangeEnd w:id="4"/>
      <w:r w:rsidR="00023AF5">
        <w:rPr>
          <w:rStyle w:val="CommentReference"/>
        </w:rPr>
        <w:commentReference w:id="4"/>
      </w:r>
      <w:commentRangeEnd w:id="5"/>
      <w:r w:rsidR="004C0BD2">
        <w:rPr>
          <w:rStyle w:val="CommentReference"/>
        </w:rPr>
        <w:commentReference w:id="5"/>
      </w:r>
    </w:p>
    <w:p w14:paraId="3D4231C2" w14:textId="77777777" w:rsidR="00801B85" w:rsidRPr="00BE57F3" w:rsidRDefault="00801B85">
      <w:pPr>
        <w:contextualSpacing w:val="0"/>
        <w:rPr>
          <w:rFonts w:ascii="Times New Roman" w:hAnsi="Times New Roman" w:cs="Times New Roman"/>
          <w:b/>
          <w:color w:val="548DD4"/>
          <w:sz w:val="44"/>
          <w:szCs w:val="32"/>
        </w:rPr>
      </w:pPr>
    </w:p>
    <w:p w14:paraId="2F7BA9BB" w14:textId="77777777" w:rsidR="00801B85" w:rsidRPr="00BE57F3" w:rsidRDefault="00614400" w:rsidP="00614400">
      <w:pPr>
        <w:contextualSpacing w:val="0"/>
        <w:jc w:val="center"/>
        <w:rPr>
          <w:rFonts w:ascii="Times New Roman" w:hAnsi="Times New Roman" w:cs="Times New Roman"/>
          <w:b/>
          <w:i/>
          <w:color w:val="548DD4"/>
          <w:sz w:val="44"/>
          <w:szCs w:val="32"/>
        </w:rPr>
      </w:pPr>
      <w:r w:rsidRPr="00BE57F3">
        <w:rPr>
          <w:rFonts w:ascii="Times New Roman" w:hAnsi="Times New Roman" w:cs="Times New Roman"/>
          <w:b/>
          <w:i/>
          <w:color w:val="548DD4"/>
          <w:sz w:val="44"/>
          <w:szCs w:val="32"/>
        </w:rPr>
        <w:t>The Kenai Watershed Forum is dedicated to successfully identifying and addressing the needs of the region by providing high quality education, restoration, and research programs.</w:t>
      </w:r>
    </w:p>
    <w:p w14:paraId="362B4500" w14:textId="77777777" w:rsidR="00614400" w:rsidRPr="00BE57F3" w:rsidRDefault="00D872ED" w:rsidP="00614400">
      <w:pPr>
        <w:contextualSpacing w:val="0"/>
        <w:jc w:val="center"/>
        <w:rPr>
          <w:rFonts w:ascii="Times New Roman" w:hAnsi="Times New Roman" w:cs="Times New Roman"/>
          <w:b/>
          <w:i/>
          <w:color w:val="548DD4"/>
          <w:sz w:val="44"/>
          <w:szCs w:val="32"/>
        </w:rPr>
      </w:pPr>
      <w:r w:rsidRPr="00BE57F3">
        <w:rPr>
          <w:rFonts w:ascii="Times New Roman" w:hAnsi="Times New Roman" w:cs="Times New Roman"/>
          <w:b/>
          <w:i/>
          <w:noProof/>
          <w:color w:val="548DD4"/>
          <w:sz w:val="44"/>
          <w:szCs w:val="32"/>
        </w:rPr>
        <w:drawing>
          <wp:inline distT="0" distB="0" distL="0" distR="0" wp14:anchorId="2BC72476" wp14:editId="11CE90B9">
            <wp:extent cx="2914650" cy="1588365"/>
            <wp:effectExtent l="0" t="0" r="0" b="0"/>
            <wp:docPr id="14" name="Picture 14" descr="S:\Stock Photos\Logos\KWF\KWF Logos - new 2015\KWF.newlogo.bl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Stock Photos\Logos\KWF\KWF Logos - new 2015\KWF.newlogo.blue.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932694" cy="1598198"/>
                    </a:xfrm>
                    <a:prstGeom prst="rect">
                      <a:avLst/>
                    </a:prstGeom>
                    <a:noFill/>
                    <a:ln>
                      <a:noFill/>
                    </a:ln>
                  </pic:spPr>
                </pic:pic>
              </a:graphicData>
            </a:graphic>
          </wp:inline>
        </w:drawing>
      </w:r>
    </w:p>
    <w:p w14:paraId="3502D137" w14:textId="77777777" w:rsidR="00D872ED" w:rsidRPr="00BE57F3" w:rsidRDefault="00D872ED" w:rsidP="00614400">
      <w:pPr>
        <w:contextualSpacing w:val="0"/>
        <w:jc w:val="center"/>
        <w:rPr>
          <w:rFonts w:ascii="Times New Roman" w:hAnsi="Times New Roman" w:cs="Times New Roman"/>
          <w:b/>
          <w:i/>
          <w:color w:val="548DD4"/>
          <w:sz w:val="44"/>
          <w:szCs w:val="32"/>
        </w:rPr>
      </w:pPr>
    </w:p>
    <w:p w14:paraId="4820F802" w14:textId="77777777" w:rsidR="00614400" w:rsidRPr="00BE57F3" w:rsidRDefault="00614400" w:rsidP="00614400">
      <w:pPr>
        <w:contextualSpacing w:val="0"/>
        <w:jc w:val="center"/>
        <w:rPr>
          <w:rFonts w:ascii="Times New Roman" w:hAnsi="Times New Roman" w:cs="Times New Roman"/>
          <w:b/>
          <w:i/>
          <w:color w:val="548DD4"/>
          <w:sz w:val="44"/>
          <w:szCs w:val="32"/>
        </w:rPr>
      </w:pPr>
      <w:r w:rsidRPr="00BE57F3">
        <w:rPr>
          <w:rFonts w:ascii="Times New Roman" w:hAnsi="Times New Roman" w:cs="Times New Roman"/>
          <w:b/>
          <w:i/>
          <w:color w:val="548DD4"/>
          <w:sz w:val="44"/>
          <w:szCs w:val="32"/>
        </w:rPr>
        <w:t>“Working together for healthy watersheds on the Kenai Peninsula”</w:t>
      </w:r>
    </w:p>
    <w:p w14:paraId="33D73414" w14:textId="77777777" w:rsidR="00EF0B49" w:rsidRPr="00BE57F3" w:rsidRDefault="00EF0B49">
      <w:pPr>
        <w:contextualSpacing w:val="0"/>
        <w:rPr>
          <w:rFonts w:ascii="Times New Roman" w:hAnsi="Times New Roman" w:cs="Times New Roman"/>
          <w:b/>
          <w:color w:val="548DD4"/>
          <w:sz w:val="44"/>
          <w:szCs w:val="32"/>
        </w:rPr>
      </w:pPr>
    </w:p>
    <w:p w14:paraId="61F5A474" w14:textId="77777777" w:rsidR="00EF0B49" w:rsidRPr="00BE57F3" w:rsidRDefault="00EF0B49">
      <w:pPr>
        <w:contextualSpacing w:val="0"/>
        <w:rPr>
          <w:rFonts w:ascii="Times New Roman" w:hAnsi="Times New Roman" w:cs="Times New Roman"/>
          <w:b/>
          <w:color w:val="548DD4"/>
          <w:sz w:val="44"/>
          <w:szCs w:val="32"/>
        </w:rPr>
      </w:pPr>
    </w:p>
    <w:p w14:paraId="27B2D108" w14:textId="6EF681D0" w:rsidR="00614400" w:rsidRPr="00BE57F3" w:rsidRDefault="00BE57F3" w:rsidP="007E3C50">
      <w:pPr>
        <w:contextualSpacing w:val="0"/>
        <w:jc w:val="center"/>
        <w:rPr>
          <w:rFonts w:ascii="Times New Roman" w:hAnsi="Times New Roman" w:cs="Times New Roman"/>
          <w:b/>
          <w:sz w:val="40"/>
          <w:szCs w:val="32"/>
        </w:rPr>
      </w:pPr>
      <w:r w:rsidRPr="00BE57F3">
        <w:rPr>
          <w:rFonts w:ascii="Times New Roman" w:hAnsi="Times New Roman" w:cs="Times New Roman"/>
          <w:b/>
          <w:sz w:val="40"/>
          <w:szCs w:val="32"/>
        </w:rPr>
        <w:t>Draft</w:t>
      </w:r>
      <w:r w:rsidR="00614400" w:rsidRPr="00BE57F3">
        <w:rPr>
          <w:rFonts w:ascii="Times New Roman" w:hAnsi="Times New Roman" w:cs="Times New Roman"/>
          <w:b/>
          <w:sz w:val="40"/>
          <w:szCs w:val="32"/>
        </w:rPr>
        <w:t xml:space="preserve"> report:</w:t>
      </w:r>
      <w:r w:rsidR="007F73B5" w:rsidRPr="00BE57F3">
        <w:rPr>
          <w:rFonts w:ascii="Times New Roman" w:hAnsi="Times New Roman" w:cs="Times New Roman"/>
          <w:b/>
          <w:sz w:val="40"/>
          <w:szCs w:val="32"/>
        </w:rPr>
        <w:t xml:space="preserve"> </w:t>
      </w:r>
      <w:r w:rsidR="00250D04">
        <w:rPr>
          <w:rFonts w:ascii="Times New Roman" w:hAnsi="Times New Roman" w:cs="Times New Roman"/>
          <w:b/>
          <w:sz w:val="40"/>
          <w:szCs w:val="32"/>
        </w:rPr>
        <w:t>February</w:t>
      </w:r>
      <w:r w:rsidR="00064037">
        <w:rPr>
          <w:rFonts w:ascii="Times New Roman" w:hAnsi="Times New Roman" w:cs="Times New Roman"/>
          <w:b/>
          <w:sz w:val="40"/>
          <w:szCs w:val="32"/>
        </w:rPr>
        <w:t xml:space="preserve"> 25</w:t>
      </w:r>
      <w:r w:rsidR="00745B9B">
        <w:rPr>
          <w:rFonts w:ascii="Times New Roman" w:hAnsi="Times New Roman" w:cs="Times New Roman"/>
          <w:b/>
          <w:sz w:val="40"/>
          <w:szCs w:val="32"/>
        </w:rPr>
        <w:t>, 2021</w:t>
      </w:r>
    </w:p>
    <w:p w14:paraId="1209E00C" w14:textId="77777777" w:rsidR="007E3C50" w:rsidRPr="00BE57F3" w:rsidRDefault="007E3C50" w:rsidP="007E3C50">
      <w:pPr>
        <w:contextualSpacing w:val="0"/>
        <w:jc w:val="center"/>
        <w:rPr>
          <w:rFonts w:ascii="Times New Roman" w:hAnsi="Times New Roman" w:cs="Times New Roman"/>
          <w:sz w:val="40"/>
          <w:szCs w:val="32"/>
        </w:rPr>
      </w:pPr>
    </w:p>
    <w:p w14:paraId="1FE4F26B" w14:textId="77777777" w:rsidR="007E3C50" w:rsidRPr="00BE57F3" w:rsidRDefault="007E3C50" w:rsidP="007E3C50">
      <w:pPr>
        <w:contextualSpacing w:val="0"/>
        <w:jc w:val="center"/>
        <w:rPr>
          <w:rFonts w:ascii="Times New Roman" w:hAnsi="Times New Roman" w:cs="Times New Roman"/>
          <w:b/>
          <w:sz w:val="40"/>
          <w:szCs w:val="32"/>
        </w:rPr>
      </w:pPr>
      <w:r w:rsidRPr="00BE57F3">
        <w:rPr>
          <w:rFonts w:ascii="Times New Roman" w:hAnsi="Times New Roman" w:cs="Times New Roman"/>
          <w:b/>
          <w:sz w:val="40"/>
          <w:szCs w:val="32"/>
        </w:rPr>
        <w:t>Prepared by:</w:t>
      </w:r>
    </w:p>
    <w:p w14:paraId="2D34C658" w14:textId="77777777" w:rsidR="007E3C50" w:rsidRPr="00BE57F3" w:rsidRDefault="007E3C50" w:rsidP="007E3C50">
      <w:pPr>
        <w:contextualSpacing w:val="0"/>
        <w:jc w:val="center"/>
        <w:rPr>
          <w:rFonts w:ascii="Times New Roman" w:hAnsi="Times New Roman" w:cs="Times New Roman"/>
          <w:b/>
          <w:sz w:val="12"/>
          <w:szCs w:val="32"/>
        </w:rPr>
      </w:pPr>
    </w:p>
    <w:p w14:paraId="5CA9DEC8" w14:textId="438055E9" w:rsidR="007E3C50" w:rsidRPr="00BE57F3" w:rsidRDefault="00BC4A3E" w:rsidP="007E3C50">
      <w:pPr>
        <w:contextualSpacing w:val="0"/>
        <w:jc w:val="center"/>
        <w:rPr>
          <w:rFonts w:ascii="Times New Roman" w:hAnsi="Times New Roman" w:cs="Times New Roman"/>
          <w:sz w:val="36"/>
          <w:szCs w:val="32"/>
        </w:rPr>
      </w:pPr>
      <w:r>
        <w:rPr>
          <w:rFonts w:ascii="Times New Roman" w:hAnsi="Times New Roman" w:cs="Times New Roman"/>
          <w:sz w:val="36"/>
          <w:szCs w:val="32"/>
        </w:rPr>
        <w:t>Benjamin Meyer</w:t>
      </w:r>
    </w:p>
    <w:p w14:paraId="7BD47D10" w14:textId="77777777" w:rsidR="007E3C50" w:rsidRPr="00BE57F3" w:rsidRDefault="007E3C50" w:rsidP="007E3C50">
      <w:pPr>
        <w:contextualSpacing w:val="0"/>
        <w:jc w:val="center"/>
        <w:rPr>
          <w:rFonts w:ascii="Times New Roman" w:hAnsi="Times New Roman" w:cs="Times New Roman"/>
          <w:sz w:val="36"/>
          <w:szCs w:val="32"/>
        </w:rPr>
      </w:pPr>
      <w:r w:rsidRPr="00BE57F3">
        <w:rPr>
          <w:rFonts w:ascii="Times New Roman" w:hAnsi="Times New Roman" w:cs="Times New Roman"/>
          <w:sz w:val="36"/>
          <w:szCs w:val="32"/>
        </w:rPr>
        <w:t>Environmental Scientist</w:t>
      </w:r>
    </w:p>
    <w:p w14:paraId="21CEC9EC" w14:textId="77777777" w:rsidR="007E3C50" w:rsidRPr="00BE57F3" w:rsidRDefault="007E3C50" w:rsidP="007E3C50">
      <w:pPr>
        <w:contextualSpacing w:val="0"/>
        <w:jc w:val="center"/>
        <w:rPr>
          <w:rFonts w:ascii="Times New Roman" w:hAnsi="Times New Roman" w:cs="Times New Roman"/>
          <w:sz w:val="36"/>
          <w:szCs w:val="32"/>
        </w:rPr>
      </w:pPr>
      <w:r w:rsidRPr="00BE57F3">
        <w:rPr>
          <w:rFonts w:ascii="Times New Roman" w:hAnsi="Times New Roman" w:cs="Times New Roman"/>
          <w:sz w:val="36"/>
          <w:szCs w:val="32"/>
        </w:rPr>
        <w:t>44129 Sterling Highway</w:t>
      </w:r>
    </w:p>
    <w:p w14:paraId="152526FF" w14:textId="77777777" w:rsidR="007E3C50" w:rsidRPr="00BE57F3" w:rsidRDefault="007E3C50" w:rsidP="007E3C50">
      <w:pPr>
        <w:contextualSpacing w:val="0"/>
        <w:jc w:val="center"/>
        <w:rPr>
          <w:rFonts w:ascii="Times New Roman" w:hAnsi="Times New Roman" w:cs="Times New Roman"/>
          <w:sz w:val="36"/>
          <w:szCs w:val="32"/>
        </w:rPr>
      </w:pPr>
      <w:r w:rsidRPr="00BE57F3">
        <w:rPr>
          <w:rFonts w:ascii="Times New Roman" w:hAnsi="Times New Roman" w:cs="Times New Roman"/>
          <w:sz w:val="36"/>
          <w:szCs w:val="32"/>
        </w:rPr>
        <w:t>Soldotna, Alaska 99669</w:t>
      </w:r>
    </w:p>
    <w:p w14:paraId="4D55CA52" w14:textId="77777777" w:rsidR="007E3C50" w:rsidRPr="00BE57F3" w:rsidRDefault="007E3C50" w:rsidP="007E3C50">
      <w:pPr>
        <w:contextualSpacing w:val="0"/>
        <w:jc w:val="center"/>
        <w:rPr>
          <w:rFonts w:ascii="Times New Roman" w:hAnsi="Times New Roman" w:cs="Times New Roman"/>
          <w:sz w:val="36"/>
          <w:szCs w:val="32"/>
        </w:rPr>
      </w:pPr>
      <w:r w:rsidRPr="00BE57F3">
        <w:rPr>
          <w:rFonts w:ascii="Times New Roman" w:hAnsi="Times New Roman" w:cs="Times New Roman"/>
          <w:sz w:val="36"/>
          <w:szCs w:val="32"/>
        </w:rPr>
        <w:t>(907) 260-5449</w:t>
      </w:r>
    </w:p>
    <w:p w14:paraId="6F3F82C7" w14:textId="42B7F1E9" w:rsidR="007E3C50" w:rsidRDefault="003973BC" w:rsidP="007E3C50">
      <w:pPr>
        <w:contextualSpacing w:val="0"/>
        <w:jc w:val="center"/>
        <w:rPr>
          <w:rFonts w:ascii="Times New Roman" w:hAnsi="Times New Roman" w:cs="Times New Roman"/>
          <w:color w:val="2E74B5" w:themeColor="accent1" w:themeShade="BF"/>
          <w:sz w:val="36"/>
          <w:szCs w:val="32"/>
        </w:rPr>
      </w:pPr>
      <w:hyperlink r:id="rId18" w:history="1">
        <w:r w:rsidR="004C0BD2" w:rsidRPr="00B45BAE">
          <w:rPr>
            <w:rStyle w:val="Hyperlink"/>
            <w:rFonts w:ascii="Times New Roman" w:hAnsi="Times New Roman" w:cs="Times New Roman"/>
            <w:sz w:val="36"/>
            <w:szCs w:val="32"/>
          </w:rPr>
          <w:t>www.kenaiwatershed.org</w:t>
        </w:r>
      </w:hyperlink>
    </w:p>
    <w:p w14:paraId="7683B395" w14:textId="14E139FE" w:rsidR="004C0BD2" w:rsidRPr="004C0BD2" w:rsidRDefault="004C0BD2" w:rsidP="004C0BD2">
      <w:pPr>
        <w:contextualSpacing w:val="0"/>
        <w:rPr>
          <w:rFonts w:ascii="Times New Roman" w:hAnsi="Times New Roman" w:cs="Times New Roman"/>
          <w:i/>
          <w:color w:val="2E74B5" w:themeColor="accent1" w:themeShade="BF"/>
          <w:sz w:val="24"/>
          <w:szCs w:val="24"/>
        </w:rPr>
      </w:pPr>
      <w:r w:rsidRPr="004C0BD2">
        <w:rPr>
          <w:rFonts w:ascii="Times New Roman" w:hAnsi="Times New Roman" w:cs="Times New Roman"/>
          <w:i/>
          <w:sz w:val="24"/>
          <w:szCs w:val="24"/>
        </w:rPr>
        <w:lastRenderedPageBreak/>
        <w:t>This project has been funded wholly or in part by the United States EPA under assistance agreement number (BEACH-CU-00J71801) to the Department of Environmental Conservation through the Alaska Clean Water Actions (ACWA) program. The contents of this document do not necessarily reflect the views and policies of the EPA, nor does the EPA endorse trade names or recommend the use of commercial product mentioned in this document.</w:t>
      </w:r>
    </w:p>
    <w:p w14:paraId="0DB398E1" w14:textId="17DF7AA3" w:rsidR="004C0BD2" w:rsidRDefault="004C0BD2" w:rsidP="007E3C50">
      <w:pPr>
        <w:contextualSpacing w:val="0"/>
        <w:jc w:val="center"/>
        <w:rPr>
          <w:rFonts w:ascii="Times New Roman" w:hAnsi="Times New Roman" w:cs="Times New Roman"/>
          <w:color w:val="2E74B5" w:themeColor="accent1" w:themeShade="BF"/>
          <w:sz w:val="36"/>
          <w:szCs w:val="32"/>
        </w:rPr>
      </w:pPr>
    </w:p>
    <w:p w14:paraId="73708F29" w14:textId="0B96DEC8" w:rsidR="004C0BD2" w:rsidRDefault="004C0BD2" w:rsidP="007E3C50">
      <w:pPr>
        <w:contextualSpacing w:val="0"/>
        <w:jc w:val="center"/>
        <w:rPr>
          <w:rFonts w:ascii="Times New Roman" w:hAnsi="Times New Roman" w:cs="Times New Roman"/>
          <w:color w:val="2E74B5" w:themeColor="accent1" w:themeShade="BF"/>
          <w:sz w:val="36"/>
          <w:szCs w:val="32"/>
        </w:rPr>
      </w:pPr>
    </w:p>
    <w:p w14:paraId="35ED6205" w14:textId="6CD8EAA8" w:rsidR="004C0BD2" w:rsidRDefault="004C0BD2" w:rsidP="007E3C50">
      <w:pPr>
        <w:contextualSpacing w:val="0"/>
        <w:jc w:val="center"/>
        <w:rPr>
          <w:rFonts w:ascii="Times New Roman" w:hAnsi="Times New Roman" w:cs="Times New Roman"/>
          <w:color w:val="2E74B5" w:themeColor="accent1" w:themeShade="BF"/>
          <w:sz w:val="36"/>
          <w:szCs w:val="32"/>
        </w:rPr>
      </w:pPr>
    </w:p>
    <w:p w14:paraId="58AF1994" w14:textId="245B4D01" w:rsidR="004C0BD2" w:rsidRDefault="004C0BD2" w:rsidP="007E3C50">
      <w:pPr>
        <w:contextualSpacing w:val="0"/>
        <w:jc w:val="center"/>
        <w:rPr>
          <w:rFonts w:ascii="Times New Roman" w:hAnsi="Times New Roman" w:cs="Times New Roman"/>
          <w:color w:val="2E74B5" w:themeColor="accent1" w:themeShade="BF"/>
          <w:sz w:val="36"/>
          <w:szCs w:val="32"/>
        </w:rPr>
      </w:pPr>
    </w:p>
    <w:p w14:paraId="5DA5E27F" w14:textId="7D1784E9" w:rsidR="004C0BD2" w:rsidRDefault="004C0BD2" w:rsidP="007E3C50">
      <w:pPr>
        <w:contextualSpacing w:val="0"/>
        <w:jc w:val="center"/>
        <w:rPr>
          <w:rFonts w:ascii="Times New Roman" w:hAnsi="Times New Roman" w:cs="Times New Roman"/>
          <w:color w:val="2E74B5" w:themeColor="accent1" w:themeShade="BF"/>
          <w:sz w:val="36"/>
          <w:szCs w:val="32"/>
        </w:rPr>
      </w:pPr>
    </w:p>
    <w:p w14:paraId="0A52C9A5" w14:textId="3621BD30" w:rsidR="004C0BD2" w:rsidRDefault="004C0BD2" w:rsidP="007E3C50">
      <w:pPr>
        <w:contextualSpacing w:val="0"/>
        <w:jc w:val="center"/>
        <w:rPr>
          <w:rFonts w:ascii="Times New Roman" w:hAnsi="Times New Roman" w:cs="Times New Roman"/>
          <w:color w:val="2E74B5" w:themeColor="accent1" w:themeShade="BF"/>
          <w:sz w:val="36"/>
          <w:szCs w:val="32"/>
        </w:rPr>
      </w:pPr>
    </w:p>
    <w:p w14:paraId="4763A2AB" w14:textId="2EDD93C1" w:rsidR="004C0BD2" w:rsidRDefault="004C0BD2" w:rsidP="007E3C50">
      <w:pPr>
        <w:contextualSpacing w:val="0"/>
        <w:jc w:val="center"/>
        <w:rPr>
          <w:rFonts w:ascii="Times New Roman" w:hAnsi="Times New Roman" w:cs="Times New Roman"/>
          <w:color w:val="2E74B5" w:themeColor="accent1" w:themeShade="BF"/>
          <w:sz w:val="36"/>
          <w:szCs w:val="32"/>
        </w:rPr>
      </w:pPr>
    </w:p>
    <w:p w14:paraId="057A0FBC" w14:textId="5DDCFBB5" w:rsidR="004C0BD2" w:rsidRDefault="004C0BD2" w:rsidP="007E3C50">
      <w:pPr>
        <w:contextualSpacing w:val="0"/>
        <w:jc w:val="center"/>
        <w:rPr>
          <w:rFonts w:ascii="Times New Roman" w:hAnsi="Times New Roman" w:cs="Times New Roman"/>
          <w:color w:val="2E74B5" w:themeColor="accent1" w:themeShade="BF"/>
          <w:sz w:val="36"/>
          <w:szCs w:val="32"/>
        </w:rPr>
      </w:pPr>
    </w:p>
    <w:p w14:paraId="01B130FD" w14:textId="4E3E5B72" w:rsidR="004C0BD2" w:rsidRDefault="004C0BD2" w:rsidP="007E3C50">
      <w:pPr>
        <w:contextualSpacing w:val="0"/>
        <w:jc w:val="center"/>
        <w:rPr>
          <w:rFonts w:ascii="Times New Roman" w:hAnsi="Times New Roman" w:cs="Times New Roman"/>
          <w:color w:val="2E74B5" w:themeColor="accent1" w:themeShade="BF"/>
          <w:sz w:val="36"/>
          <w:szCs w:val="32"/>
        </w:rPr>
      </w:pPr>
    </w:p>
    <w:p w14:paraId="494715A1" w14:textId="2EC28585" w:rsidR="004C0BD2" w:rsidRDefault="004C0BD2" w:rsidP="007E3C50">
      <w:pPr>
        <w:contextualSpacing w:val="0"/>
        <w:jc w:val="center"/>
        <w:rPr>
          <w:rFonts w:ascii="Times New Roman" w:hAnsi="Times New Roman" w:cs="Times New Roman"/>
          <w:color w:val="2E74B5" w:themeColor="accent1" w:themeShade="BF"/>
          <w:sz w:val="36"/>
          <w:szCs w:val="32"/>
        </w:rPr>
      </w:pPr>
    </w:p>
    <w:p w14:paraId="77890931" w14:textId="6612C48A" w:rsidR="004C0BD2" w:rsidRDefault="004C0BD2" w:rsidP="007E3C50">
      <w:pPr>
        <w:contextualSpacing w:val="0"/>
        <w:jc w:val="center"/>
        <w:rPr>
          <w:rFonts w:ascii="Times New Roman" w:hAnsi="Times New Roman" w:cs="Times New Roman"/>
          <w:color w:val="2E74B5" w:themeColor="accent1" w:themeShade="BF"/>
          <w:sz w:val="36"/>
          <w:szCs w:val="32"/>
        </w:rPr>
      </w:pPr>
    </w:p>
    <w:p w14:paraId="790AC26A" w14:textId="67CA90B1" w:rsidR="004C0BD2" w:rsidRDefault="004C0BD2" w:rsidP="007E3C50">
      <w:pPr>
        <w:contextualSpacing w:val="0"/>
        <w:jc w:val="center"/>
        <w:rPr>
          <w:rFonts w:ascii="Times New Roman" w:hAnsi="Times New Roman" w:cs="Times New Roman"/>
          <w:color w:val="2E74B5" w:themeColor="accent1" w:themeShade="BF"/>
          <w:sz w:val="36"/>
          <w:szCs w:val="32"/>
        </w:rPr>
      </w:pPr>
    </w:p>
    <w:p w14:paraId="611DB622" w14:textId="622BB6FF" w:rsidR="004C0BD2" w:rsidRDefault="004C0BD2" w:rsidP="007E3C50">
      <w:pPr>
        <w:contextualSpacing w:val="0"/>
        <w:jc w:val="center"/>
        <w:rPr>
          <w:rFonts w:ascii="Times New Roman" w:hAnsi="Times New Roman" w:cs="Times New Roman"/>
          <w:color w:val="2E74B5" w:themeColor="accent1" w:themeShade="BF"/>
          <w:sz w:val="36"/>
          <w:szCs w:val="32"/>
        </w:rPr>
      </w:pPr>
    </w:p>
    <w:p w14:paraId="4218470D" w14:textId="59F29793" w:rsidR="004C0BD2" w:rsidRDefault="004C0BD2" w:rsidP="007E3C50">
      <w:pPr>
        <w:contextualSpacing w:val="0"/>
        <w:jc w:val="center"/>
        <w:rPr>
          <w:rFonts w:ascii="Times New Roman" w:hAnsi="Times New Roman" w:cs="Times New Roman"/>
          <w:color w:val="2E74B5" w:themeColor="accent1" w:themeShade="BF"/>
          <w:sz w:val="36"/>
          <w:szCs w:val="32"/>
        </w:rPr>
      </w:pPr>
    </w:p>
    <w:p w14:paraId="4AADDA36" w14:textId="2537BB36" w:rsidR="004C0BD2" w:rsidRDefault="004C0BD2" w:rsidP="007E3C50">
      <w:pPr>
        <w:contextualSpacing w:val="0"/>
        <w:jc w:val="center"/>
        <w:rPr>
          <w:rFonts w:ascii="Times New Roman" w:hAnsi="Times New Roman" w:cs="Times New Roman"/>
          <w:color w:val="2E74B5" w:themeColor="accent1" w:themeShade="BF"/>
          <w:sz w:val="36"/>
          <w:szCs w:val="32"/>
        </w:rPr>
      </w:pPr>
    </w:p>
    <w:p w14:paraId="6615DDC2" w14:textId="6595936D" w:rsidR="004C0BD2" w:rsidRDefault="004C0BD2" w:rsidP="007E3C50">
      <w:pPr>
        <w:contextualSpacing w:val="0"/>
        <w:jc w:val="center"/>
        <w:rPr>
          <w:rFonts w:ascii="Times New Roman" w:hAnsi="Times New Roman" w:cs="Times New Roman"/>
          <w:color w:val="2E74B5" w:themeColor="accent1" w:themeShade="BF"/>
          <w:sz w:val="36"/>
          <w:szCs w:val="32"/>
        </w:rPr>
      </w:pPr>
    </w:p>
    <w:p w14:paraId="3645B502" w14:textId="03B1AA99" w:rsidR="004C0BD2" w:rsidRDefault="004C0BD2" w:rsidP="007E3C50">
      <w:pPr>
        <w:contextualSpacing w:val="0"/>
        <w:jc w:val="center"/>
        <w:rPr>
          <w:rFonts w:ascii="Times New Roman" w:hAnsi="Times New Roman" w:cs="Times New Roman"/>
          <w:color w:val="2E74B5" w:themeColor="accent1" w:themeShade="BF"/>
          <w:sz w:val="36"/>
          <w:szCs w:val="32"/>
        </w:rPr>
      </w:pPr>
    </w:p>
    <w:p w14:paraId="51EA6B99" w14:textId="465E6EF7" w:rsidR="004C0BD2" w:rsidRDefault="004C0BD2" w:rsidP="007E3C50">
      <w:pPr>
        <w:contextualSpacing w:val="0"/>
        <w:jc w:val="center"/>
        <w:rPr>
          <w:rFonts w:ascii="Times New Roman" w:hAnsi="Times New Roman" w:cs="Times New Roman"/>
          <w:color w:val="2E74B5" w:themeColor="accent1" w:themeShade="BF"/>
          <w:sz w:val="36"/>
          <w:szCs w:val="32"/>
        </w:rPr>
      </w:pPr>
    </w:p>
    <w:p w14:paraId="2FD3D465" w14:textId="665EF1CC" w:rsidR="004C0BD2" w:rsidRDefault="004C0BD2" w:rsidP="007E3C50">
      <w:pPr>
        <w:contextualSpacing w:val="0"/>
        <w:jc w:val="center"/>
        <w:rPr>
          <w:rFonts w:ascii="Times New Roman" w:hAnsi="Times New Roman" w:cs="Times New Roman"/>
          <w:color w:val="2E74B5" w:themeColor="accent1" w:themeShade="BF"/>
          <w:sz w:val="36"/>
          <w:szCs w:val="32"/>
        </w:rPr>
      </w:pPr>
    </w:p>
    <w:p w14:paraId="636F0E14" w14:textId="4C752B56" w:rsidR="004C0BD2" w:rsidRDefault="004C0BD2" w:rsidP="007E3C50">
      <w:pPr>
        <w:contextualSpacing w:val="0"/>
        <w:jc w:val="center"/>
        <w:rPr>
          <w:rFonts w:ascii="Times New Roman" w:hAnsi="Times New Roman" w:cs="Times New Roman"/>
          <w:color w:val="2E74B5" w:themeColor="accent1" w:themeShade="BF"/>
          <w:sz w:val="36"/>
          <w:szCs w:val="32"/>
        </w:rPr>
      </w:pPr>
    </w:p>
    <w:p w14:paraId="460C5BC8" w14:textId="1A262242" w:rsidR="004C0BD2" w:rsidRDefault="004C0BD2" w:rsidP="007E3C50">
      <w:pPr>
        <w:contextualSpacing w:val="0"/>
        <w:jc w:val="center"/>
        <w:rPr>
          <w:rFonts w:ascii="Times New Roman" w:hAnsi="Times New Roman" w:cs="Times New Roman"/>
          <w:color w:val="2E74B5" w:themeColor="accent1" w:themeShade="BF"/>
          <w:sz w:val="36"/>
          <w:szCs w:val="32"/>
        </w:rPr>
      </w:pPr>
    </w:p>
    <w:p w14:paraId="43FD0229" w14:textId="77777777" w:rsidR="004C0BD2" w:rsidRPr="00BE57F3" w:rsidRDefault="004C0BD2" w:rsidP="007E3C50">
      <w:pPr>
        <w:contextualSpacing w:val="0"/>
        <w:jc w:val="center"/>
        <w:rPr>
          <w:rFonts w:ascii="Times New Roman" w:hAnsi="Times New Roman" w:cs="Times New Roman"/>
          <w:color w:val="2E74B5" w:themeColor="accent1" w:themeShade="BF"/>
          <w:sz w:val="36"/>
          <w:szCs w:val="32"/>
        </w:rPr>
      </w:pPr>
    </w:p>
    <w:sdt>
      <w:sdtPr>
        <w:rPr>
          <w:rFonts w:ascii="Times New Roman" w:eastAsia="Arial" w:hAnsi="Times New Roman" w:cs="Times New Roman"/>
          <w:color w:val="auto"/>
          <w:sz w:val="40"/>
          <w:szCs w:val="22"/>
        </w:rPr>
        <w:id w:val="1431237058"/>
        <w:docPartObj>
          <w:docPartGallery w:val="Table of Contents"/>
          <w:docPartUnique/>
        </w:docPartObj>
      </w:sdtPr>
      <w:sdtEndPr>
        <w:rPr>
          <w:b/>
          <w:bCs/>
          <w:noProof/>
          <w:sz w:val="28"/>
        </w:rPr>
      </w:sdtEndPr>
      <w:sdtContent>
        <w:p w14:paraId="0E079D71" w14:textId="6EFA114F" w:rsidR="00AF26E5" w:rsidRPr="004C0BD2" w:rsidRDefault="00AF26E5">
          <w:pPr>
            <w:pStyle w:val="TOCHeading"/>
            <w:rPr>
              <w:rFonts w:ascii="Times New Roman" w:eastAsia="Arial" w:hAnsi="Times New Roman" w:cs="Times New Roman"/>
              <w:color w:val="auto"/>
              <w:sz w:val="40"/>
              <w:szCs w:val="22"/>
            </w:rPr>
          </w:pPr>
          <w:r w:rsidRPr="00BE57F3">
            <w:rPr>
              <w:rFonts w:ascii="Times New Roman" w:hAnsi="Times New Roman" w:cs="Times New Roman"/>
              <w:sz w:val="48"/>
            </w:rPr>
            <w:t>Table of Contents</w:t>
          </w:r>
        </w:p>
        <w:p w14:paraId="3994F1AF" w14:textId="7C65CB2C" w:rsidR="00DD234E" w:rsidRPr="0009603B" w:rsidRDefault="00275A30">
          <w:pPr>
            <w:pStyle w:val="TOC1"/>
            <w:rPr>
              <w:rFonts w:asciiTheme="minorHAnsi" w:eastAsiaTheme="minorEastAsia" w:hAnsiTheme="minorHAnsi" w:cstheme="minorBidi"/>
              <w:b/>
              <w:noProof/>
            </w:rPr>
          </w:pPr>
          <w:r w:rsidRPr="00BE57F3">
            <w:rPr>
              <w:rFonts w:ascii="Times New Roman" w:hAnsi="Times New Roman" w:cs="Times New Roman"/>
              <w:b/>
              <w:bCs/>
              <w:noProof/>
              <w:color w:val="000000" w:themeColor="text1"/>
              <w:sz w:val="96"/>
              <w:szCs w:val="28"/>
            </w:rPr>
            <w:fldChar w:fldCharType="begin"/>
          </w:r>
          <w:r w:rsidR="00AF26E5" w:rsidRPr="00BE57F3">
            <w:rPr>
              <w:rFonts w:ascii="Times New Roman" w:hAnsi="Times New Roman" w:cs="Times New Roman"/>
              <w:b/>
              <w:bCs/>
              <w:noProof/>
              <w:color w:val="000000" w:themeColor="text1"/>
              <w:sz w:val="96"/>
              <w:szCs w:val="28"/>
            </w:rPr>
            <w:instrText xml:space="preserve"> TOC \o "1-3" \h \z \u </w:instrText>
          </w:r>
          <w:r w:rsidRPr="00BE57F3">
            <w:rPr>
              <w:rFonts w:ascii="Times New Roman" w:hAnsi="Times New Roman" w:cs="Times New Roman"/>
              <w:b/>
              <w:bCs/>
              <w:noProof/>
              <w:color w:val="000000" w:themeColor="text1"/>
              <w:sz w:val="96"/>
              <w:szCs w:val="28"/>
            </w:rPr>
            <w:fldChar w:fldCharType="separate"/>
          </w:r>
          <w:hyperlink w:anchor="_Toc64228856" w:history="1">
            <w:r w:rsidR="00DD234E" w:rsidRPr="0009603B">
              <w:rPr>
                <w:rStyle w:val="Hyperlink"/>
                <w:rFonts w:ascii="Times New Roman" w:hAnsi="Times New Roman" w:cs="Times New Roman"/>
                <w:b/>
                <w:noProof/>
              </w:rPr>
              <w:t>List of Tables</w:t>
            </w:r>
            <w:r w:rsidR="00DD234E" w:rsidRPr="0009603B">
              <w:rPr>
                <w:b/>
                <w:noProof/>
                <w:webHidden/>
              </w:rPr>
              <w:tab/>
            </w:r>
            <w:r w:rsidR="00DD234E" w:rsidRPr="0009603B">
              <w:rPr>
                <w:b/>
                <w:noProof/>
                <w:webHidden/>
              </w:rPr>
              <w:fldChar w:fldCharType="begin"/>
            </w:r>
            <w:r w:rsidR="00DD234E" w:rsidRPr="0009603B">
              <w:rPr>
                <w:b/>
                <w:noProof/>
                <w:webHidden/>
              </w:rPr>
              <w:instrText xml:space="preserve"> PAGEREF _Toc64228856 \h </w:instrText>
            </w:r>
            <w:r w:rsidR="00DD234E" w:rsidRPr="0009603B">
              <w:rPr>
                <w:b/>
                <w:noProof/>
                <w:webHidden/>
              </w:rPr>
            </w:r>
            <w:r w:rsidR="00DD234E" w:rsidRPr="0009603B">
              <w:rPr>
                <w:b/>
                <w:noProof/>
                <w:webHidden/>
              </w:rPr>
              <w:fldChar w:fldCharType="separate"/>
            </w:r>
            <w:r w:rsidR="00C873D4">
              <w:rPr>
                <w:b/>
                <w:noProof/>
                <w:webHidden/>
              </w:rPr>
              <w:t>iv</w:t>
            </w:r>
            <w:r w:rsidR="00DD234E" w:rsidRPr="0009603B">
              <w:rPr>
                <w:b/>
                <w:noProof/>
                <w:webHidden/>
              </w:rPr>
              <w:fldChar w:fldCharType="end"/>
            </w:r>
          </w:hyperlink>
        </w:p>
        <w:p w14:paraId="22089D58" w14:textId="7CCEB26A" w:rsidR="00DD234E" w:rsidRPr="0009603B" w:rsidRDefault="003973BC">
          <w:pPr>
            <w:pStyle w:val="TOC1"/>
            <w:rPr>
              <w:rFonts w:asciiTheme="minorHAnsi" w:eastAsiaTheme="minorEastAsia" w:hAnsiTheme="minorHAnsi" w:cstheme="minorBidi"/>
              <w:b/>
              <w:noProof/>
            </w:rPr>
          </w:pPr>
          <w:hyperlink w:anchor="_Toc64228857" w:history="1">
            <w:r w:rsidR="00DD234E" w:rsidRPr="0009603B">
              <w:rPr>
                <w:rStyle w:val="Hyperlink"/>
                <w:rFonts w:ascii="Times New Roman" w:hAnsi="Times New Roman" w:cs="Times New Roman"/>
                <w:b/>
                <w:noProof/>
              </w:rPr>
              <w:t>List of Figures</w:t>
            </w:r>
            <w:r w:rsidR="00DD234E" w:rsidRPr="0009603B">
              <w:rPr>
                <w:b/>
                <w:noProof/>
                <w:webHidden/>
              </w:rPr>
              <w:tab/>
            </w:r>
            <w:r w:rsidR="00DD234E" w:rsidRPr="0009603B">
              <w:rPr>
                <w:b/>
                <w:noProof/>
                <w:webHidden/>
              </w:rPr>
              <w:fldChar w:fldCharType="begin"/>
            </w:r>
            <w:r w:rsidR="00DD234E" w:rsidRPr="0009603B">
              <w:rPr>
                <w:b/>
                <w:noProof/>
                <w:webHidden/>
              </w:rPr>
              <w:instrText xml:space="preserve"> PAGEREF _Toc64228857 \h </w:instrText>
            </w:r>
            <w:r w:rsidR="00DD234E" w:rsidRPr="0009603B">
              <w:rPr>
                <w:b/>
                <w:noProof/>
                <w:webHidden/>
              </w:rPr>
            </w:r>
            <w:r w:rsidR="00DD234E" w:rsidRPr="0009603B">
              <w:rPr>
                <w:b/>
                <w:noProof/>
                <w:webHidden/>
              </w:rPr>
              <w:fldChar w:fldCharType="separate"/>
            </w:r>
            <w:r w:rsidR="00C873D4">
              <w:rPr>
                <w:b/>
                <w:noProof/>
                <w:webHidden/>
              </w:rPr>
              <w:t>iv</w:t>
            </w:r>
            <w:r w:rsidR="00DD234E" w:rsidRPr="0009603B">
              <w:rPr>
                <w:b/>
                <w:noProof/>
                <w:webHidden/>
              </w:rPr>
              <w:fldChar w:fldCharType="end"/>
            </w:r>
          </w:hyperlink>
        </w:p>
        <w:p w14:paraId="3F88F97B" w14:textId="25FC9BD0" w:rsidR="00DD234E" w:rsidRPr="0009603B" w:rsidRDefault="003973BC">
          <w:pPr>
            <w:pStyle w:val="TOC1"/>
            <w:rPr>
              <w:rFonts w:asciiTheme="minorHAnsi" w:eastAsiaTheme="minorEastAsia" w:hAnsiTheme="minorHAnsi" w:cstheme="minorBidi"/>
              <w:b/>
              <w:noProof/>
            </w:rPr>
          </w:pPr>
          <w:hyperlink w:anchor="_Toc64228858" w:history="1">
            <w:r w:rsidR="00DD234E" w:rsidRPr="0009603B">
              <w:rPr>
                <w:rStyle w:val="Hyperlink"/>
                <w:rFonts w:ascii="Times New Roman" w:hAnsi="Times New Roman" w:cs="Times New Roman"/>
                <w:b/>
                <w:noProof/>
              </w:rPr>
              <w:t>Acronyms</w:t>
            </w:r>
            <w:r w:rsidR="00DD234E" w:rsidRPr="0009603B">
              <w:rPr>
                <w:b/>
                <w:noProof/>
                <w:webHidden/>
              </w:rPr>
              <w:tab/>
            </w:r>
            <w:r w:rsidR="00DD234E" w:rsidRPr="0009603B">
              <w:rPr>
                <w:b/>
                <w:noProof/>
                <w:webHidden/>
              </w:rPr>
              <w:fldChar w:fldCharType="begin"/>
            </w:r>
            <w:r w:rsidR="00DD234E" w:rsidRPr="0009603B">
              <w:rPr>
                <w:b/>
                <w:noProof/>
                <w:webHidden/>
              </w:rPr>
              <w:instrText xml:space="preserve"> PAGEREF _Toc64228858 \h </w:instrText>
            </w:r>
            <w:r w:rsidR="00DD234E" w:rsidRPr="0009603B">
              <w:rPr>
                <w:b/>
                <w:noProof/>
                <w:webHidden/>
              </w:rPr>
            </w:r>
            <w:r w:rsidR="00DD234E" w:rsidRPr="0009603B">
              <w:rPr>
                <w:b/>
                <w:noProof/>
                <w:webHidden/>
              </w:rPr>
              <w:fldChar w:fldCharType="separate"/>
            </w:r>
            <w:r w:rsidR="00C873D4">
              <w:rPr>
                <w:b/>
                <w:noProof/>
                <w:webHidden/>
              </w:rPr>
              <w:t>iv</w:t>
            </w:r>
            <w:r w:rsidR="00DD234E" w:rsidRPr="0009603B">
              <w:rPr>
                <w:b/>
                <w:noProof/>
                <w:webHidden/>
              </w:rPr>
              <w:fldChar w:fldCharType="end"/>
            </w:r>
          </w:hyperlink>
        </w:p>
        <w:p w14:paraId="04D7CC96" w14:textId="74F3DAC2" w:rsidR="00DD234E" w:rsidRPr="0009603B" w:rsidRDefault="003973BC">
          <w:pPr>
            <w:pStyle w:val="TOC1"/>
            <w:rPr>
              <w:rFonts w:asciiTheme="minorHAnsi" w:eastAsiaTheme="minorEastAsia" w:hAnsiTheme="minorHAnsi" w:cstheme="minorBidi"/>
              <w:b/>
              <w:noProof/>
            </w:rPr>
          </w:pPr>
          <w:hyperlink w:anchor="_Toc64228859" w:history="1">
            <w:r w:rsidR="00DD234E" w:rsidRPr="0009603B">
              <w:rPr>
                <w:rStyle w:val="Hyperlink"/>
                <w:rFonts w:ascii="Times New Roman" w:hAnsi="Times New Roman" w:cs="Times New Roman"/>
                <w:b/>
                <w:noProof/>
              </w:rPr>
              <w:t>Executive summary</w:t>
            </w:r>
            <w:r w:rsidR="00DD234E" w:rsidRPr="0009603B">
              <w:rPr>
                <w:b/>
                <w:noProof/>
                <w:webHidden/>
              </w:rPr>
              <w:tab/>
            </w:r>
            <w:r w:rsidR="00DD234E" w:rsidRPr="0009603B">
              <w:rPr>
                <w:b/>
                <w:noProof/>
                <w:webHidden/>
              </w:rPr>
              <w:fldChar w:fldCharType="begin"/>
            </w:r>
            <w:r w:rsidR="00DD234E" w:rsidRPr="0009603B">
              <w:rPr>
                <w:b/>
                <w:noProof/>
                <w:webHidden/>
              </w:rPr>
              <w:instrText xml:space="preserve"> PAGEREF _Toc64228859 \h </w:instrText>
            </w:r>
            <w:r w:rsidR="00DD234E" w:rsidRPr="0009603B">
              <w:rPr>
                <w:b/>
                <w:noProof/>
                <w:webHidden/>
              </w:rPr>
            </w:r>
            <w:r w:rsidR="00DD234E" w:rsidRPr="0009603B">
              <w:rPr>
                <w:b/>
                <w:noProof/>
                <w:webHidden/>
              </w:rPr>
              <w:fldChar w:fldCharType="separate"/>
            </w:r>
            <w:r w:rsidR="00C873D4">
              <w:rPr>
                <w:b/>
                <w:noProof/>
                <w:webHidden/>
              </w:rPr>
              <w:t>1</w:t>
            </w:r>
            <w:r w:rsidR="00DD234E" w:rsidRPr="0009603B">
              <w:rPr>
                <w:b/>
                <w:noProof/>
                <w:webHidden/>
              </w:rPr>
              <w:fldChar w:fldCharType="end"/>
            </w:r>
          </w:hyperlink>
        </w:p>
        <w:p w14:paraId="65D0555B" w14:textId="3708559D" w:rsidR="00DD234E" w:rsidRPr="0009603B" w:rsidRDefault="003973BC">
          <w:pPr>
            <w:pStyle w:val="TOC1"/>
            <w:rPr>
              <w:rFonts w:asciiTheme="minorHAnsi" w:eastAsiaTheme="minorEastAsia" w:hAnsiTheme="minorHAnsi" w:cstheme="minorBidi"/>
              <w:b/>
              <w:noProof/>
            </w:rPr>
          </w:pPr>
          <w:hyperlink w:anchor="_Toc64228860" w:history="1">
            <w:r w:rsidR="00DD234E" w:rsidRPr="0009603B">
              <w:rPr>
                <w:rStyle w:val="Hyperlink"/>
                <w:rFonts w:ascii="Times New Roman" w:hAnsi="Times New Roman" w:cs="Times New Roman"/>
                <w:b/>
                <w:noProof/>
              </w:rPr>
              <w:t>Introduction</w:t>
            </w:r>
            <w:r w:rsidR="00DD234E" w:rsidRPr="0009603B">
              <w:rPr>
                <w:b/>
                <w:noProof/>
                <w:webHidden/>
              </w:rPr>
              <w:tab/>
            </w:r>
            <w:r w:rsidR="00DD234E" w:rsidRPr="0009603B">
              <w:rPr>
                <w:b/>
                <w:noProof/>
                <w:webHidden/>
              </w:rPr>
              <w:fldChar w:fldCharType="begin"/>
            </w:r>
            <w:r w:rsidR="00DD234E" w:rsidRPr="0009603B">
              <w:rPr>
                <w:b/>
                <w:noProof/>
                <w:webHidden/>
              </w:rPr>
              <w:instrText xml:space="preserve"> PAGEREF _Toc64228860 \h </w:instrText>
            </w:r>
            <w:r w:rsidR="00DD234E" w:rsidRPr="0009603B">
              <w:rPr>
                <w:b/>
                <w:noProof/>
                <w:webHidden/>
              </w:rPr>
            </w:r>
            <w:r w:rsidR="00DD234E" w:rsidRPr="0009603B">
              <w:rPr>
                <w:b/>
                <w:noProof/>
                <w:webHidden/>
              </w:rPr>
              <w:fldChar w:fldCharType="separate"/>
            </w:r>
            <w:r w:rsidR="00C873D4">
              <w:rPr>
                <w:b/>
                <w:noProof/>
                <w:webHidden/>
              </w:rPr>
              <w:t>2</w:t>
            </w:r>
            <w:r w:rsidR="00DD234E" w:rsidRPr="0009603B">
              <w:rPr>
                <w:b/>
                <w:noProof/>
                <w:webHidden/>
              </w:rPr>
              <w:fldChar w:fldCharType="end"/>
            </w:r>
          </w:hyperlink>
        </w:p>
        <w:p w14:paraId="04676D1D" w14:textId="257819F8" w:rsidR="00DD234E" w:rsidRPr="0009603B" w:rsidRDefault="003973BC">
          <w:pPr>
            <w:pStyle w:val="TOC1"/>
            <w:rPr>
              <w:rFonts w:asciiTheme="minorHAnsi" w:eastAsiaTheme="minorEastAsia" w:hAnsiTheme="minorHAnsi" w:cstheme="minorBidi"/>
              <w:b/>
              <w:noProof/>
            </w:rPr>
          </w:pPr>
          <w:hyperlink w:anchor="_Toc64228861" w:history="1">
            <w:r w:rsidR="00DD234E" w:rsidRPr="0009603B">
              <w:rPr>
                <w:rStyle w:val="Hyperlink"/>
                <w:rFonts w:ascii="Times New Roman" w:hAnsi="Times New Roman" w:cs="Times New Roman"/>
                <w:b/>
                <w:noProof/>
              </w:rPr>
              <w:t>Methods</w:t>
            </w:r>
            <w:r w:rsidR="00DD234E" w:rsidRPr="0009603B">
              <w:rPr>
                <w:b/>
                <w:noProof/>
                <w:webHidden/>
              </w:rPr>
              <w:tab/>
            </w:r>
            <w:r w:rsidR="00DD234E" w:rsidRPr="0009603B">
              <w:rPr>
                <w:b/>
                <w:noProof/>
                <w:webHidden/>
              </w:rPr>
              <w:fldChar w:fldCharType="begin"/>
            </w:r>
            <w:r w:rsidR="00DD234E" w:rsidRPr="0009603B">
              <w:rPr>
                <w:b/>
                <w:noProof/>
                <w:webHidden/>
              </w:rPr>
              <w:instrText xml:space="preserve"> PAGEREF _Toc64228861 \h </w:instrText>
            </w:r>
            <w:r w:rsidR="00DD234E" w:rsidRPr="0009603B">
              <w:rPr>
                <w:b/>
                <w:noProof/>
                <w:webHidden/>
              </w:rPr>
            </w:r>
            <w:r w:rsidR="00DD234E" w:rsidRPr="0009603B">
              <w:rPr>
                <w:b/>
                <w:noProof/>
                <w:webHidden/>
              </w:rPr>
              <w:fldChar w:fldCharType="separate"/>
            </w:r>
            <w:r w:rsidR="00C873D4">
              <w:rPr>
                <w:b/>
                <w:noProof/>
                <w:webHidden/>
              </w:rPr>
              <w:t>4</w:t>
            </w:r>
            <w:r w:rsidR="00DD234E" w:rsidRPr="0009603B">
              <w:rPr>
                <w:b/>
                <w:noProof/>
                <w:webHidden/>
              </w:rPr>
              <w:fldChar w:fldCharType="end"/>
            </w:r>
          </w:hyperlink>
        </w:p>
        <w:p w14:paraId="0ED197FA" w14:textId="25353E82" w:rsidR="00DD234E" w:rsidRPr="0009603B" w:rsidRDefault="003973BC">
          <w:pPr>
            <w:pStyle w:val="TOC2"/>
            <w:rPr>
              <w:rFonts w:asciiTheme="minorHAnsi" w:eastAsiaTheme="minorEastAsia" w:hAnsiTheme="minorHAnsi" w:cstheme="minorBidi"/>
              <w:b/>
              <w:noProof/>
            </w:rPr>
          </w:pPr>
          <w:hyperlink w:anchor="_Toc64228862" w:history="1">
            <w:r w:rsidR="00DD234E" w:rsidRPr="0009603B">
              <w:rPr>
                <w:rStyle w:val="Hyperlink"/>
                <w:rFonts w:ascii="Times New Roman" w:hAnsi="Times New Roman" w:cs="Times New Roman"/>
                <w:b/>
                <w:noProof/>
              </w:rPr>
              <w:t>Monitoring locations</w:t>
            </w:r>
            <w:r w:rsidR="00DD234E" w:rsidRPr="0009603B">
              <w:rPr>
                <w:b/>
                <w:noProof/>
                <w:webHidden/>
              </w:rPr>
              <w:tab/>
            </w:r>
            <w:r w:rsidR="00DD234E" w:rsidRPr="0009603B">
              <w:rPr>
                <w:b/>
                <w:noProof/>
                <w:webHidden/>
              </w:rPr>
              <w:fldChar w:fldCharType="begin"/>
            </w:r>
            <w:r w:rsidR="00DD234E" w:rsidRPr="0009603B">
              <w:rPr>
                <w:b/>
                <w:noProof/>
                <w:webHidden/>
              </w:rPr>
              <w:instrText xml:space="preserve"> PAGEREF _Toc64228862 \h </w:instrText>
            </w:r>
            <w:r w:rsidR="00DD234E" w:rsidRPr="0009603B">
              <w:rPr>
                <w:b/>
                <w:noProof/>
                <w:webHidden/>
              </w:rPr>
            </w:r>
            <w:r w:rsidR="00DD234E" w:rsidRPr="0009603B">
              <w:rPr>
                <w:b/>
                <w:noProof/>
                <w:webHidden/>
              </w:rPr>
              <w:fldChar w:fldCharType="separate"/>
            </w:r>
            <w:r w:rsidR="00C873D4">
              <w:rPr>
                <w:b/>
                <w:noProof/>
                <w:webHidden/>
              </w:rPr>
              <w:t>4</w:t>
            </w:r>
            <w:r w:rsidR="00DD234E" w:rsidRPr="0009603B">
              <w:rPr>
                <w:b/>
                <w:noProof/>
                <w:webHidden/>
              </w:rPr>
              <w:fldChar w:fldCharType="end"/>
            </w:r>
          </w:hyperlink>
        </w:p>
        <w:p w14:paraId="19C00C44" w14:textId="0614B9FC" w:rsidR="00DD234E" w:rsidRPr="0009603B" w:rsidRDefault="003973BC">
          <w:pPr>
            <w:pStyle w:val="TOC2"/>
            <w:rPr>
              <w:rFonts w:asciiTheme="minorHAnsi" w:eastAsiaTheme="minorEastAsia" w:hAnsiTheme="minorHAnsi" w:cstheme="minorBidi"/>
              <w:b/>
              <w:noProof/>
            </w:rPr>
          </w:pPr>
          <w:hyperlink w:anchor="_Toc64228863" w:history="1">
            <w:r w:rsidR="00DD234E" w:rsidRPr="0009603B">
              <w:rPr>
                <w:rStyle w:val="Hyperlink"/>
                <w:rFonts w:ascii="Times New Roman" w:hAnsi="Times New Roman" w:cs="Times New Roman"/>
                <w:b/>
                <w:noProof/>
              </w:rPr>
              <w:t>Sampling design</w:t>
            </w:r>
            <w:r w:rsidR="00DD234E" w:rsidRPr="0009603B">
              <w:rPr>
                <w:b/>
                <w:noProof/>
                <w:webHidden/>
              </w:rPr>
              <w:tab/>
            </w:r>
            <w:r w:rsidR="00DD234E" w:rsidRPr="0009603B">
              <w:rPr>
                <w:b/>
                <w:noProof/>
                <w:webHidden/>
              </w:rPr>
              <w:fldChar w:fldCharType="begin"/>
            </w:r>
            <w:r w:rsidR="00DD234E" w:rsidRPr="0009603B">
              <w:rPr>
                <w:b/>
                <w:noProof/>
                <w:webHidden/>
              </w:rPr>
              <w:instrText xml:space="preserve"> PAGEREF _Toc64228863 \h </w:instrText>
            </w:r>
            <w:r w:rsidR="00DD234E" w:rsidRPr="0009603B">
              <w:rPr>
                <w:b/>
                <w:noProof/>
                <w:webHidden/>
              </w:rPr>
            </w:r>
            <w:r w:rsidR="00DD234E" w:rsidRPr="0009603B">
              <w:rPr>
                <w:b/>
                <w:noProof/>
                <w:webHidden/>
              </w:rPr>
              <w:fldChar w:fldCharType="separate"/>
            </w:r>
            <w:r w:rsidR="00C873D4">
              <w:rPr>
                <w:b/>
                <w:noProof/>
                <w:webHidden/>
              </w:rPr>
              <w:t>7</w:t>
            </w:r>
            <w:r w:rsidR="00DD234E" w:rsidRPr="0009603B">
              <w:rPr>
                <w:b/>
                <w:noProof/>
                <w:webHidden/>
              </w:rPr>
              <w:fldChar w:fldCharType="end"/>
            </w:r>
          </w:hyperlink>
        </w:p>
        <w:p w14:paraId="77A35A40" w14:textId="16A7742B" w:rsidR="00DD234E" w:rsidRPr="0009603B" w:rsidRDefault="003973BC">
          <w:pPr>
            <w:pStyle w:val="TOC3"/>
            <w:tabs>
              <w:tab w:val="right" w:leader="dot" w:pos="9350"/>
            </w:tabs>
            <w:rPr>
              <w:rFonts w:asciiTheme="minorHAnsi" w:eastAsiaTheme="minorEastAsia" w:hAnsiTheme="minorHAnsi" w:cstheme="minorBidi"/>
              <w:b/>
              <w:noProof/>
            </w:rPr>
          </w:pPr>
          <w:hyperlink w:anchor="_Toc64228864" w:history="1">
            <w:r w:rsidR="00DD234E" w:rsidRPr="0009603B">
              <w:rPr>
                <w:rStyle w:val="Hyperlink"/>
                <w:rFonts w:ascii="Times New Roman" w:hAnsi="Times New Roman" w:cs="Times New Roman"/>
                <w:b/>
                <w:bCs/>
                <w:noProof/>
              </w:rPr>
              <w:t>2019-2020: Microbial source tracking</w:t>
            </w:r>
            <w:r w:rsidR="00DD234E" w:rsidRPr="0009603B">
              <w:rPr>
                <w:b/>
                <w:noProof/>
                <w:webHidden/>
              </w:rPr>
              <w:tab/>
            </w:r>
            <w:r w:rsidR="00DD234E" w:rsidRPr="0009603B">
              <w:rPr>
                <w:b/>
                <w:noProof/>
                <w:webHidden/>
              </w:rPr>
              <w:fldChar w:fldCharType="begin"/>
            </w:r>
            <w:r w:rsidR="00DD234E" w:rsidRPr="0009603B">
              <w:rPr>
                <w:b/>
                <w:noProof/>
                <w:webHidden/>
              </w:rPr>
              <w:instrText xml:space="preserve"> PAGEREF _Toc64228864 \h </w:instrText>
            </w:r>
            <w:r w:rsidR="00DD234E" w:rsidRPr="0009603B">
              <w:rPr>
                <w:b/>
                <w:noProof/>
                <w:webHidden/>
              </w:rPr>
            </w:r>
            <w:r w:rsidR="00DD234E" w:rsidRPr="0009603B">
              <w:rPr>
                <w:b/>
                <w:noProof/>
                <w:webHidden/>
              </w:rPr>
              <w:fldChar w:fldCharType="separate"/>
            </w:r>
            <w:r w:rsidR="00C873D4">
              <w:rPr>
                <w:b/>
                <w:noProof/>
                <w:webHidden/>
              </w:rPr>
              <w:t>7</w:t>
            </w:r>
            <w:r w:rsidR="00DD234E" w:rsidRPr="0009603B">
              <w:rPr>
                <w:b/>
                <w:noProof/>
                <w:webHidden/>
              </w:rPr>
              <w:fldChar w:fldCharType="end"/>
            </w:r>
          </w:hyperlink>
        </w:p>
        <w:p w14:paraId="50CA4960" w14:textId="427B0965" w:rsidR="00DD234E" w:rsidRPr="0009603B" w:rsidRDefault="003973BC">
          <w:pPr>
            <w:pStyle w:val="TOC2"/>
            <w:rPr>
              <w:rFonts w:asciiTheme="minorHAnsi" w:eastAsiaTheme="minorEastAsia" w:hAnsiTheme="minorHAnsi" w:cstheme="minorBidi"/>
              <w:b/>
              <w:noProof/>
            </w:rPr>
          </w:pPr>
          <w:hyperlink w:anchor="_Toc64228865" w:history="1">
            <w:r w:rsidR="00DD234E" w:rsidRPr="0009603B">
              <w:rPr>
                <w:rStyle w:val="Hyperlink"/>
                <w:rFonts w:ascii="Times New Roman" w:hAnsi="Times New Roman" w:cs="Times New Roman"/>
                <w:b/>
                <w:noProof/>
              </w:rPr>
              <w:t>Quality assurance and quality control</w:t>
            </w:r>
            <w:r w:rsidR="00DD234E" w:rsidRPr="0009603B">
              <w:rPr>
                <w:b/>
                <w:noProof/>
                <w:webHidden/>
              </w:rPr>
              <w:tab/>
            </w:r>
            <w:r w:rsidR="00DD234E" w:rsidRPr="0009603B">
              <w:rPr>
                <w:b/>
                <w:noProof/>
                <w:webHidden/>
              </w:rPr>
              <w:fldChar w:fldCharType="begin"/>
            </w:r>
            <w:r w:rsidR="00DD234E" w:rsidRPr="0009603B">
              <w:rPr>
                <w:b/>
                <w:noProof/>
                <w:webHidden/>
              </w:rPr>
              <w:instrText xml:space="preserve"> PAGEREF _Toc64228865 \h </w:instrText>
            </w:r>
            <w:r w:rsidR="00DD234E" w:rsidRPr="0009603B">
              <w:rPr>
                <w:b/>
                <w:noProof/>
                <w:webHidden/>
              </w:rPr>
            </w:r>
            <w:r w:rsidR="00DD234E" w:rsidRPr="0009603B">
              <w:rPr>
                <w:b/>
                <w:noProof/>
                <w:webHidden/>
              </w:rPr>
              <w:fldChar w:fldCharType="separate"/>
            </w:r>
            <w:r w:rsidR="00C873D4">
              <w:rPr>
                <w:b/>
                <w:noProof/>
                <w:webHidden/>
              </w:rPr>
              <w:t>8</w:t>
            </w:r>
            <w:r w:rsidR="00DD234E" w:rsidRPr="0009603B">
              <w:rPr>
                <w:b/>
                <w:noProof/>
                <w:webHidden/>
              </w:rPr>
              <w:fldChar w:fldCharType="end"/>
            </w:r>
          </w:hyperlink>
        </w:p>
        <w:p w14:paraId="7B6DD917" w14:textId="5BC4A6A3" w:rsidR="00DD234E" w:rsidRPr="0009603B" w:rsidRDefault="003973BC">
          <w:pPr>
            <w:pStyle w:val="TOC2"/>
            <w:rPr>
              <w:rFonts w:asciiTheme="minorHAnsi" w:eastAsiaTheme="minorEastAsia" w:hAnsiTheme="minorHAnsi" w:cstheme="minorBidi"/>
              <w:b/>
              <w:noProof/>
            </w:rPr>
          </w:pPr>
          <w:hyperlink w:anchor="_Toc64228866" w:history="1">
            <w:r w:rsidR="00DD234E" w:rsidRPr="0009603B">
              <w:rPr>
                <w:rStyle w:val="Hyperlink"/>
                <w:rFonts w:ascii="Times New Roman" w:hAnsi="Times New Roman" w:cs="Times New Roman"/>
                <w:b/>
                <w:noProof/>
              </w:rPr>
              <w:t>Water quality standards</w:t>
            </w:r>
            <w:r w:rsidR="00DD234E" w:rsidRPr="0009603B">
              <w:rPr>
                <w:rStyle w:val="Hyperlink"/>
                <w:rFonts w:ascii="Times New Roman" w:eastAsia="Times New Roman" w:hAnsi="Times New Roman" w:cs="Times New Roman"/>
                <w:b/>
                <w:noProof/>
              </w:rPr>
              <w:t>.</w:t>
            </w:r>
            <w:r w:rsidR="00DD234E" w:rsidRPr="0009603B">
              <w:rPr>
                <w:b/>
                <w:noProof/>
                <w:webHidden/>
              </w:rPr>
              <w:tab/>
            </w:r>
            <w:r w:rsidR="00DD234E" w:rsidRPr="0009603B">
              <w:rPr>
                <w:b/>
                <w:noProof/>
                <w:webHidden/>
              </w:rPr>
              <w:fldChar w:fldCharType="begin"/>
            </w:r>
            <w:r w:rsidR="00DD234E" w:rsidRPr="0009603B">
              <w:rPr>
                <w:b/>
                <w:noProof/>
                <w:webHidden/>
              </w:rPr>
              <w:instrText xml:space="preserve"> PAGEREF _Toc64228866 \h </w:instrText>
            </w:r>
            <w:r w:rsidR="00DD234E" w:rsidRPr="0009603B">
              <w:rPr>
                <w:b/>
                <w:noProof/>
                <w:webHidden/>
              </w:rPr>
            </w:r>
            <w:r w:rsidR="00DD234E" w:rsidRPr="0009603B">
              <w:rPr>
                <w:b/>
                <w:noProof/>
                <w:webHidden/>
              </w:rPr>
              <w:fldChar w:fldCharType="separate"/>
            </w:r>
            <w:r w:rsidR="00C873D4">
              <w:rPr>
                <w:b/>
                <w:noProof/>
                <w:webHidden/>
              </w:rPr>
              <w:t>8</w:t>
            </w:r>
            <w:r w:rsidR="00DD234E" w:rsidRPr="0009603B">
              <w:rPr>
                <w:b/>
                <w:noProof/>
                <w:webHidden/>
              </w:rPr>
              <w:fldChar w:fldCharType="end"/>
            </w:r>
          </w:hyperlink>
        </w:p>
        <w:p w14:paraId="402E32CE" w14:textId="16EFA210" w:rsidR="00DD234E" w:rsidRPr="0009603B" w:rsidRDefault="003973BC">
          <w:pPr>
            <w:pStyle w:val="TOC2"/>
            <w:rPr>
              <w:rFonts w:asciiTheme="minorHAnsi" w:eastAsiaTheme="minorEastAsia" w:hAnsiTheme="minorHAnsi" w:cstheme="minorBidi"/>
              <w:b/>
              <w:noProof/>
            </w:rPr>
          </w:pPr>
          <w:hyperlink w:anchor="_Toc64228867" w:history="1">
            <w:r w:rsidR="00DD234E" w:rsidRPr="0009603B">
              <w:rPr>
                <w:rStyle w:val="Hyperlink"/>
                <w:rFonts w:ascii="Times New Roman" w:hAnsi="Times New Roman" w:cs="Times New Roman"/>
                <w:b/>
                <w:noProof/>
              </w:rPr>
              <w:t>Public outreach</w:t>
            </w:r>
            <w:r w:rsidR="00DD234E" w:rsidRPr="0009603B">
              <w:rPr>
                <w:b/>
                <w:noProof/>
                <w:webHidden/>
              </w:rPr>
              <w:tab/>
            </w:r>
            <w:r w:rsidR="00DD234E" w:rsidRPr="0009603B">
              <w:rPr>
                <w:b/>
                <w:noProof/>
                <w:webHidden/>
              </w:rPr>
              <w:fldChar w:fldCharType="begin"/>
            </w:r>
            <w:r w:rsidR="00DD234E" w:rsidRPr="0009603B">
              <w:rPr>
                <w:b/>
                <w:noProof/>
                <w:webHidden/>
              </w:rPr>
              <w:instrText xml:space="preserve"> PAGEREF _Toc64228867 \h </w:instrText>
            </w:r>
            <w:r w:rsidR="00DD234E" w:rsidRPr="0009603B">
              <w:rPr>
                <w:b/>
                <w:noProof/>
                <w:webHidden/>
              </w:rPr>
            </w:r>
            <w:r w:rsidR="00DD234E" w:rsidRPr="0009603B">
              <w:rPr>
                <w:b/>
                <w:noProof/>
                <w:webHidden/>
              </w:rPr>
              <w:fldChar w:fldCharType="separate"/>
            </w:r>
            <w:r w:rsidR="00C873D4">
              <w:rPr>
                <w:b/>
                <w:noProof/>
                <w:webHidden/>
              </w:rPr>
              <w:t>10</w:t>
            </w:r>
            <w:r w:rsidR="00DD234E" w:rsidRPr="0009603B">
              <w:rPr>
                <w:b/>
                <w:noProof/>
                <w:webHidden/>
              </w:rPr>
              <w:fldChar w:fldCharType="end"/>
            </w:r>
          </w:hyperlink>
        </w:p>
        <w:p w14:paraId="475FCE98" w14:textId="77A59414" w:rsidR="00DD234E" w:rsidRPr="0009603B" w:rsidRDefault="003973BC">
          <w:pPr>
            <w:pStyle w:val="TOC1"/>
            <w:rPr>
              <w:rFonts w:asciiTheme="minorHAnsi" w:eastAsiaTheme="minorEastAsia" w:hAnsiTheme="minorHAnsi" w:cstheme="minorBidi"/>
              <w:b/>
              <w:noProof/>
            </w:rPr>
          </w:pPr>
          <w:hyperlink w:anchor="_Toc64228868" w:history="1">
            <w:r w:rsidR="00DD234E" w:rsidRPr="0009603B">
              <w:rPr>
                <w:rStyle w:val="Hyperlink"/>
                <w:rFonts w:ascii="Times New Roman" w:hAnsi="Times New Roman" w:cs="Times New Roman"/>
                <w:b/>
                <w:noProof/>
              </w:rPr>
              <w:t>Results</w:t>
            </w:r>
            <w:r w:rsidR="00DD234E" w:rsidRPr="0009603B">
              <w:rPr>
                <w:b/>
                <w:noProof/>
                <w:webHidden/>
              </w:rPr>
              <w:tab/>
            </w:r>
            <w:r w:rsidR="00DD234E" w:rsidRPr="0009603B">
              <w:rPr>
                <w:b/>
                <w:noProof/>
                <w:webHidden/>
              </w:rPr>
              <w:fldChar w:fldCharType="begin"/>
            </w:r>
            <w:r w:rsidR="00DD234E" w:rsidRPr="0009603B">
              <w:rPr>
                <w:b/>
                <w:noProof/>
                <w:webHidden/>
              </w:rPr>
              <w:instrText xml:space="preserve"> PAGEREF _Toc64228868 \h </w:instrText>
            </w:r>
            <w:r w:rsidR="00DD234E" w:rsidRPr="0009603B">
              <w:rPr>
                <w:b/>
                <w:noProof/>
                <w:webHidden/>
              </w:rPr>
            </w:r>
            <w:r w:rsidR="00DD234E" w:rsidRPr="0009603B">
              <w:rPr>
                <w:b/>
                <w:noProof/>
                <w:webHidden/>
              </w:rPr>
              <w:fldChar w:fldCharType="separate"/>
            </w:r>
            <w:r w:rsidR="00C873D4">
              <w:rPr>
                <w:b/>
                <w:noProof/>
                <w:webHidden/>
              </w:rPr>
              <w:t>10</w:t>
            </w:r>
            <w:r w:rsidR="00DD234E" w:rsidRPr="0009603B">
              <w:rPr>
                <w:b/>
                <w:noProof/>
                <w:webHidden/>
              </w:rPr>
              <w:fldChar w:fldCharType="end"/>
            </w:r>
          </w:hyperlink>
        </w:p>
        <w:p w14:paraId="41857B2E" w14:textId="699AEC06" w:rsidR="00DD234E" w:rsidRPr="0009603B" w:rsidRDefault="003973BC">
          <w:pPr>
            <w:pStyle w:val="TOC2"/>
            <w:rPr>
              <w:rFonts w:asciiTheme="minorHAnsi" w:eastAsiaTheme="minorEastAsia" w:hAnsiTheme="minorHAnsi" w:cstheme="minorBidi"/>
              <w:b/>
              <w:noProof/>
            </w:rPr>
          </w:pPr>
          <w:hyperlink w:anchor="_Toc64228869" w:history="1">
            <w:r w:rsidR="00DD234E" w:rsidRPr="0009603B">
              <w:rPr>
                <w:rStyle w:val="Hyperlink"/>
                <w:rFonts w:ascii="Times New Roman" w:hAnsi="Times New Roman" w:cs="Times New Roman"/>
                <w:b/>
                <w:noProof/>
              </w:rPr>
              <w:t>Bacteria concentrations monitoring 2019 – 2020</w:t>
            </w:r>
            <w:r w:rsidR="00DD234E" w:rsidRPr="0009603B">
              <w:rPr>
                <w:b/>
                <w:noProof/>
                <w:webHidden/>
              </w:rPr>
              <w:tab/>
            </w:r>
            <w:r w:rsidR="00DD234E" w:rsidRPr="0009603B">
              <w:rPr>
                <w:b/>
                <w:noProof/>
                <w:webHidden/>
              </w:rPr>
              <w:fldChar w:fldCharType="begin"/>
            </w:r>
            <w:r w:rsidR="00DD234E" w:rsidRPr="0009603B">
              <w:rPr>
                <w:b/>
                <w:noProof/>
                <w:webHidden/>
              </w:rPr>
              <w:instrText xml:space="preserve"> PAGEREF _Toc64228869 \h </w:instrText>
            </w:r>
            <w:r w:rsidR="00DD234E" w:rsidRPr="0009603B">
              <w:rPr>
                <w:b/>
                <w:noProof/>
                <w:webHidden/>
              </w:rPr>
            </w:r>
            <w:r w:rsidR="00DD234E" w:rsidRPr="0009603B">
              <w:rPr>
                <w:b/>
                <w:noProof/>
                <w:webHidden/>
              </w:rPr>
              <w:fldChar w:fldCharType="separate"/>
            </w:r>
            <w:r w:rsidR="00C873D4">
              <w:rPr>
                <w:b/>
                <w:noProof/>
                <w:webHidden/>
              </w:rPr>
              <w:t>10</w:t>
            </w:r>
            <w:r w:rsidR="00DD234E" w:rsidRPr="0009603B">
              <w:rPr>
                <w:b/>
                <w:noProof/>
                <w:webHidden/>
              </w:rPr>
              <w:fldChar w:fldCharType="end"/>
            </w:r>
          </w:hyperlink>
        </w:p>
        <w:p w14:paraId="38D36502" w14:textId="5CF7C91C" w:rsidR="00DD234E" w:rsidRPr="0009603B" w:rsidRDefault="003973BC">
          <w:pPr>
            <w:pStyle w:val="TOC2"/>
            <w:rPr>
              <w:rFonts w:asciiTheme="minorHAnsi" w:eastAsiaTheme="minorEastAsia" w:hAnsiTheme="minorHAnsi" w:cstheme="minorBidi"/>
              <w:b/>
              <w:noProof/>
            </w:rPr>
          </w:pPr>
          <w:hyperlink w:anchor="_Toc64228870" w:history="1">
            <w:r w:rsidR="00DD234E" w:rsidRPr="0009603B">
              <w:rPr>
                <w:rStyle w:val="Hyperlink"/>
                <w:rFonts w:ascii="Times New Roman" w:hAnsi="Times New Roman" w:cs="Times New Roman"/>
                <w:b/>
                <w:noProof/>
              </w:rPr>
              <w:t>Water quality standards analysis</w:t>
            </w:r>
            <w:r w:rsidR="00DD234E" w:rsidRPr="0009603B">
              <w:rPr>
                <w:b/>
                <w:noProof/>
                <w:webHidden/>
              </w:rPr>
              <w:tab/>
            </w:r>
            <w:r w:rsidR="00DD234E" w:rsidRPr="0009603B">
              <w:rPr>
                <w:b/>
                <w:noProof/>
                <w:webHidden/>
              </w:rPr>
              <w:fldChar w:fldCharType="begin"/>
            </w:r>
            <w:r w:rsidR="00DD234E" w:rsidRPr="0009603B">
              <w:rPr>
                <w:b/>
                <w:noProof/>
                <w:webHidden/>
              </w:rPr>
              <w:instrText xml:space="preserve"> PAGEREF _Toc64228870 \h </w:instrText>
            </w:r>
            <w:r w:rsidR="00DD234E" w:rsidRPr="0009603B">
              <w:rPr>
                <w:b/>
                <w:noProof/>
                <w:webHidden/>
              </w:rPr>
            </w:r>
            <w:r w:rsidR="00DD234E" w:rsidRPr="0009603B">
              <w:rPr>
                <w:b/>
                <w:noProof/>
                <w:webHidden/>
              </w:rPr>
              <w:fldChar w:fldCharType="separate"/>
            </w:r>
            <w:r w:rsidR="00C873D4">
              <w:rPr>
                <w:b/>
                <w:noProof/>
                <w:webHidden/>
              </w:rPr>
              <w:t>12</w:t>
            </w:r>
            <w:r w:rsidR="00DD234E" w:rsidRPr="0009603B">
              <w:rPr>
                <w:b/>
                <w:noProof/>
                <w:webHidden/>
              </w:rPr>
              <w:fldChar w:fldCharType="end"/>
            </w:r>
          </w:hyperlink>
        </w:p>
        <w:p w14:paraId="20D6DAA4" w14:textId="5FC151B0" w:rsidR="00DD234E" w:rsidRPr="0009603B" w:rsidRDefault="003973BC">
          <w:pPr>
            <w:pStyle w:val="TOC2"/>
            <w:rPr>
              <w:rFonts w:asciiTheme="minorHAnsi" w:eastAsiaTheme="minorEastAsia" w:hAnsiTheme="minorHAnsi" w:cstheme="minorBidi"/>
              <w:b/>
              <w:noProof/>
            </w:rPr>
          </w:pPr>
          <w:hyperlink w:anchor="_Toc64228871" w:history="1">
            <w:r w:rsidR="00DD234E" w:rsidRPr="0009603B">
              <w:rPr>
                <w:rStyle w:val="Hyperlink"/>
                <w:rFonts w:ascii="Times New Roman" w:hAnsi="Times New Roman" w:cs="Times New Roman"/>
                <w:b/>
                <w:noProof/>
              </w:rPr>
              <w:t>Fecal Coliform</w:t>
            </w:r>
            <w:r w:rsidR="00DD234E" w:rsidRPr="0009603B">
              <w:rPr>
                <w:b/>
                <w:noProof/>
                <w:webHidden/>
              </w:rPr>
              <w:tab/>
            </w:r>
            <w:r w:rsidR="00DD234E" w:rsidRPr="0009603B">
              <w:rPr>
                <w:b/>
                <w:noProof/>
                <w:webHidden/>
              </w:rPr>
              <w:fldChar w:fldCharType="begin"/>
            </w:r>
            <w:r w:rsidR="00DD234E" w:rsidRPr="0009603B">
              <w:rPr>
                <w:b/>
                <w:noProof/>
                <w:webHidden/>
              </w:rPr>
              <w:instrText xml:space="preserve"> PAGEREF _Toc64228871 \h </w:instrText>
            </w:r>
            <w:r w:rsidR="00DD234E" w:rsidRPr="0009603B">
              <w:rPr>
                <w:b/>
                <w:noProof/>
                <w:webHidden/>
              </w:rPr>
            </w:r>
            <w:r w:rsidR="00DD234E" w:rsidRPr="0009603B">
              <w:rPr>
                <w:b/>
                <w:noProof/>
                <w:webHidden/>
              </w:rPr>
              <w:fldChar w:fldCharType="separate"/>
            </w:r>
            <w:r w:rsidR="00C873D4">
              <w:rPr>
                <w:b/>
                <w:noProof/>
                <w:webHidden/>
              </w:rPr>
              <w:t>14</w:t>
            </w:r>
            <w:r w:rsidR="00DD234E" w:rsidRPr="0009603B">
              <w:rPr>
                <w:b/>
                <w:noProof/>
                <w:webHidden/>
              </w:rPr>
              <w:fldChar w:fldCharType="end"/>
            </w:r>
          </w:hyperlink>
        </w:p>
        <w:p w14:paraId="6D8E820B" w14:textId="23759AF2" w:rsidR="00DD234E" w:rsidRPr="0009603B" w:rsidRDefault="003973BC">
          <w:pPr>
            <w:pStyle w:val="TOC2"/>
            <w:rPr>
              <w:rFonts w:asciiTheme="minorHAnsi" w:eastAsiaTheme="minorEastAsia" w:hAnsiTheme="minorHAnsi" w:cstheme="minorBidi"/>
              <w:b/>
              <w:noProof/>
            </w:rPr>
          </w:pPr>
          <w:hyperlink w:anchor="_Toc64228872" w:history="1">
            <w:r w:rsidR="00DD234E" w:rsidRPr="0009603B">
              <w:rPr>
                <w:rStyle w:val="Hyperlink"/>
                <w:rFonts w:ascii="Times New Roman" w:hAnsi="Times New Roman" w:cs="Times New Roman"/>
                <w:b/>
                <w:noProof/>
              </w:rPr>
              <w:t>Enterococci</w:t>
            </w:r>
            <w:r w:rsidR="00DD234E" w:rsidRPr="0009603B">
              <w:rPr>
                <w:b/>
                <w:noProof/>
                <w:webHidden/>
              </w:rPr>
              <w:tab/>
            </w:r>
            <w:r w:rsidR="00DD234E" w:rsidRPr="0009603B">
              <w:rPr>
                <w:b/>
                <w:noProof/>
                <w:webHidden/>
              </w:rPr>
              <w:fldChar w:fldCharType="begin"/>
            </w:r>
            <w:r w:rsidR="00DD234E" w:rsidRPr="0009603B">
              <w:rPr>
                <w:b/>
                <w:noProof/>
                <w:webHidden/>
              </w:rPr>
              <w:instrText xml:space="preserve"> PAGEREF _Toc64228872 \h </w:instrText>
            </w:r>
            <w:r w:rsidR="00DD234E" w:rsidRPr="0009603B">
              <w:rPr>
                <w:b/>
                <w:noProof/>
                <w:webHidden/>
              </w:rPr>
            </w:r>
            <w:r w:rsidR="00DD234E" w:rsidRPr="0009603B">
              <w:rPr>
                <w:b/>
                <w:noProof/>
                <w:webHidden/>
              </w:rPr>
              <w:fldChar w:fldCharType="separate"/>
            </w:r>
            <w:r w:rsidR="00C873D4">
              <w:rPr>
                <w:b/>
                <w:noProof/>
                <w:webHidden/>
              </w:rPr>
              <w:t>17</w:t>
            </w:r>
            <w:r w:rsidR="00DD234E" w:rsidRPr="0009603B">
              <w:rPr>
                <w:b/>
                <w:noProof/>
                <w:webHidden/>
              </w:rPr>
              <w:fldChar w:fldCharType="end"/>
            </w:r>
          </w:hyperlink>
        </w:p>
        <w:p w14:paraId="0F1FD03E" w14:textId="5593B994" w:rsidR="00DD234E" w:rsidRPr="0009603B" w:rsidRDefault="003973BC">
          <w:pPr>
            <w:pStyle w:val="TOC2"/>
            <w:rPr>
              <w:rFonts w:asciiTheme="minorHAnsi" w:eastAsiaTheme="minorEastAsia" w:hAnsiTheme="minorHAnsi" w:cstheme="minorBidi"/>
              <w:b/>
              <w:noProof/>
            </w:rPr>
          </w:pPr>
          <w:hyperlink w:anchor="_Toc64228873" w:history="1">
            <w:r w:rsidR="00DD234E" w:rsidRPr="0009603B">
              <w:rPr>
                <w:rStyle w:val="Hyperlink"/>
                <w:rFonts w:ascii="Times New Roman" w:hAnsi="Times New Roman" w:cs="Times New Roman"/>
                <w:b/>
                <w:noProof/>
              </w:rPr>
              <w:t>2019 - 2020 Microbial Source Tracking Data</w:t>
            </w:r>
            <w:r w:rsidR="00DD234E" w:rsidRPr="0009603B">
              <w:rPr>
                <w:b/>
                <w:noProof/>
                <w:webHidden/>
              </w:rPr>
              <w:tab/>
            </w:r>
            <w:r w:rsidR="00DD234E" w:rsidRPr="0009603B">
              <w:rPr>
                <w:b/>
                <w:noProof/>
                <w:webHidden/>
              </w:rPr>
              <w:fldChar w:fldCharType="begin"/>
            </w:r>
            <w:r w:rsidR="00DD234E" w:rsidRPr="0009603B">
              <w:rPr>
                <w:b/>
                <w:noProof/>
                <w:webHidden/>
              </w:rPr>
              <w:instrText xml:space="preserve"> PAGEREF _Toc64228873 \h </w:instrText>
            </w:r>
            <w:r w:rsidR="00DD234E" w:rsidRPr="0009603B">
              <w:rPr>
                <w:b/>
                <w:noProof/>
                <w:webHidden/>
              </w:rPr>
            </w:r>
            <w:r w:rsidR="00DD234E" w:rsidRPr="0009603B">
              <w:rPr>
                <w:b/>
                <w:noProof/>
                <w:webHidden/>
              </w:rPr>
              <w:fldChar w:fldCharType="separate"/>
            </w:r>
            <w:r w:rsidR="00C873D4">
              <w:rPr>
                <w:b/>
                <w:noProof/>
                <w:webHidden/>
              </w:rPr>
              <w:t>19</w:t>
            </w:r>
            <w:r w:rsidR="00DD234E" w:rsidRPr="0009603B">
              <w:rPr>
                <w:b/>
                <w:noProof/>
                <w:webHidden/>
              </w:rPr>
              <w:fldChar w:fldCharType="end"/>
            </w:r>
          </w:hyperlink>
        </w:p>
        <w:p w14:paraId="528491E5" w14:textId="732DC452" w:rsidR="00DD234E" w:rsidRPr="0009603B" w:rsidRDefault="003973BC">
          <w:pPr>
            <w:pStyle w:val="TOC1"/>
            <w:rPr>
              <w:rFonts w:asciiTheme="minorHAnsi" w:eastAsiaTheme="minorEastAsia" w:hAnsiTheme="minorHAnsi" w:cstheme="minorBidi"/>
              <w:b/>
              <w:noProof/>
            </w:rPr>
          </w:pPr>
          <w:hyperlink w:anchor="_Toc64228874" w:history="1">
            <w:r w:rsidR="00DD234E" w:rsidRPr="0009603B">
              <w:rPr>
                <w:rStyle w:val="Hyperlink"/>
                <w:rFonts w:ascii="Times New Roman" w:hAnsi="Times New Roman" w:cs="Times New Roman"/>
                <w:b/>
                <w:noProof/>
              </w:rPr>
              <w:t>Discussion</w:t>
            </w:r>
            <w:r w:rsidR="00DD234E" w:rsidRPr="0009603B">
              <w:rPr>
                <w:b/>
                <w:noProof/>
                <w:webHidden/>
              </w:rPr>
              <w:tab/>
            </w:r>
            <w:r w:rsidR="00DD234E" w:rsidRPr="0009603B">
              <w:rPr>
                <w:b/>
                <w:noProof/>
                <w:webHidden/>
              </w:rPr>
              <w:fldChar w:fldCharType="begin"/>
            </w:r>
            <w:r w:rsidR="00DD234E" w:rsidRPr="0009603B">
              <w:rPr>
                <w:b/>
                <w:noProof/>
                <w:webHidden/>
              </w:rPr>
              <w:instrText xml:space="preserve"> PAGEREF _Toc64228874 \h </w:instrText>
            </w:r>
            <w:r w:rsidR="00DD234E" w:rsidRPr="0009603B">
              <w:rPr>
                <w:b/>
                <w:noProof/>
                <w:webHidden/>
              </w:rPr>
            </w:r>
            <w:r w:rsidR="00DD234E" w:rsidRPr="0009603B">
              <w:rPr>
                <w:b/>
                <w:noProof/>
                <w:webHidden/>
              </w:rPr>
              <w:fldChar w:fldCharType="separate"/>
            </w:r>
            <w:r w:rsidR="00C873D4">
              <w:rPr>
                <w:b/>
                <w:noProof/>
                <w:webHidden/>
              </w:rPr>
              <w:t>20</w:t>
            </w:r>
            <w:r w:rsidR="00DD234E" w:rsidRPr="0009603B">
              <w:rPr>
                <w:b/>
                <w:noProof/>
                <w:webHidden/>
              </w:rPr>
              <w:fldChar w:fldCharType="end"/>
            </w:r>
          </w:hyperlink>
        </w:p>
        <w:p w14:paraId="42DDE0F2" w14:textId="26E72186" w:rsidR="00DD234E" w:rsidRPr="0009603B" w:rsidRDefault="003973BC">
          <w:pPr>
            <w:pStyle w:val="TOC2"/>
            <w:rPr>
              <w:rFonts w:asciiTheme="minorHAnsi" w:eastAsiaTheme="minorEastAsia" w:hAnsiTheme="minorHAnsi" w:cstheme="minorBidi"/>
              <w:b/>
              <w:noProof/>
            </w:rPr>
          </w:pPr>
          <w:hyperlink w:anchor="_Toc64228875" w:history="1">
            <w:r w:rsidR="00DD234E" w:rsidRPr="0009603B">
              <w:rPr>
                <w:rStyle w:val="Hyperlink"/>
                <w:rFonts w:ascii="Times New Roman" w:hAnsi="Times New Roman" w:cs="Times New Roman"/>
                <w:b/>
                <w:noProof/>
              </w:rPr>
              <w:t>2020 Kenai beach bacteria monitoring</w:t>
            </w:r>
            <w:r w:rsidR="00DD234E" w:rsidRPr="0009603B">
              <w:rPr>
                <w:b/>
                <w:noProof/>
                <w:webHidden/>
              </w:rPr>
              <w:tab/>
            </w:r>
            <w:r w:rsidR="00DD234E" w:rsidRPr="0009603B">
              <w:rPr>
                <w:b/>
                <w:noProof/>
                <w:webHidden/>
              </w:rPr>
              <w:fldChar w:fldCharType="begin"/>
            </w:r>
            <w:r w:rsidR="00DD234E" w:rsidRPr="0009603B">
              <w:rPr>
                <w:b/>
                <w:noProof/>
                <w:webHidden/>
              </w:rPr>
              <w:instrText xml:space="preserve"> PAGEREF _Toc64228875 \h </w:instrText>
            </w:r>
            <w:r w:rsidR="00DD234E" w:rsidRPr="0009603B">
              <w:rPr>
                <w:b/>
                <w:noProof/>
                <w:webHidden/>
              </w:rPr>
            </w:r>
            <w:r w:rsidR="00DD234E" w:rsidRPr="0009603B">
              <w:rPr>
                <w:b/>
                <w:noProof/>
                <w:webHidden/>
              </w:rPr>
              <w:fldChar w:fldCharType="separate"/>
            </w:r>
            <w:r w:rsidR="00C873D4">
              <w:rPr>
                <w:b/>
                <w:noProof/>
                <w:webHidden/>
              </w:rPr>
              <w:t>20</w:t>
            </w:r>
            <w:r w:rsidR="00DD234E" w:rsidRPr="0009603B">
              <w:rPr>
                <w:b/>
                <w:noProof/>
                <w:webHidden/>
              </w:rPr>
              <w:fldChar w:fldCharType="end"/>
            </w:r>
          </w:hyperlink>
        </w:p>
        <w:p w14:paraId="550B8D30" w14:textId="2675082C" w:rsidR="00DD234E" w:rsidRPr="0009603B" w:rsidRDefault="003973BC">
          <w:pPr>
            <w:pStyle w:val="TOC3"/>
            <w:tabs>
              <w:tab w:val="right" w:leader="dot" w:pos="9350"/>
            </w:tabs>
            <w:rPr>
              <w:rFonts w:asciiTheme="minorHAnsi" w:eastAsiaTheme="minorEastAsia" w:hAnsiTheme="minorHAnsi" w:cstheme="minorBidi"/>
              <w:b/>
              <w:noProof/>
            </w:rPr>
          </w:pPr>
          <w:hyperlink w:anchor="_Toc64228876" w:history="1">
            <w:r w:rsidR="00DD234E" w:rsidRPr="0009603B">
              <w:rPr>
                <w:rStyle w:val="Hyperlink"/>
                <w:rFonts w:ascii="Times New Roman" w:hAnsi="Times New Roman" w:cs="Times New Roman"/>
                <w:b/>
                <w:bCs/>
                <w:noProof/>
              </w:rPr>
              <w:t>2019-2020 Microbial source tracking (MST)</w:t>
            </w:r>
            <w:r w:rsidR="00DD234E" w:rsidRPr="0009603B">
              <w:rPr>
                <w:b/>
                <w:noProof/>
                <w:webHidden/>
              </w:rPr>
              <w:tab/>
            </w:r>
            <w:r w:rsidR="00DD234E" w:rsidRPr="0009603B">
              <w:rPr>
                <w:b/>
                <w:noProof/>
                <w:webHidden/>
              </w:rPr>
              <w:fldChar w:fldCharType="begin"/>
            </w:r>
            <w:r w:rsidR="00DD234E" w:rsidRPr="0009603B">
              <w:rPr>
                <w:b/>
                <w:noProof/>
                <w:webHidden/>
              </w:rPr>
              <w:instrText xml:space="preserve"> PAGEREF _Toc64228876 \h </w:instrText>
            </w:r>
            <w:r w:rsidR="00DD234E" w:rsidRPr="0009603B">
              <w:rPr>
                <w:b/>
                <w:noProof/>
                <w:webHidden/>
              </w:rPr>
            </w:r>
            <w:r w:rsidR="00DD234E" w:rsidRPr="0009603B">
              <w:rPr>
                <w:b/>
                <w:noProof/>
                <w:webHidden/>
              </w:rPr>
              <w:fldChar w:fldCharType="separate"/>
            </w:r>
            <w:r w:rsidR="00C873D4">
              <w:rPr>
                <w:b/>
                <w:noProof/>
                <w:webHidden/>
              </w:rPr>
              <w:t>23</w:t>
            </w:r>
            <w:r w:rsidR="00DD234E" w:rsidRPr="0009603B">
              <w:rPr>
                <w:b/>
                <w:noProof/>
                <w:webHidden/>
              </w:rPr>
              <w:fldChar w:fldCharType="end"/>
            </w:r>
          </w:hyperlink>
        </w:p>
        <w:p w14:paraId="37344C25" w14:textId="62977ECD" w:rsidR="00DD234E" w:rsidRPr="0009603B" w:rsidRDefault="003973BC">
          <w:pPr>
            <w:pStyle w:val="TOC1"/>
            <w:rPr>
              <w:rFonts w:asciiTheme="minorHAnsi" w:eastAsiaTheme="minorEastAsia" w:hAnsiTheme="minorHAnsi" w:cstheme="minorBidi"/>
              <w:b/>
              <w:noProof/>
            </w:rPr>
          </w:pPr>
          <w:hyperlink w:anchor="_Toc64228877" w:history="1">
            <w:r w:rsidR="00DD234E" w:rsidRPr="0009603B">
              <w:rPr>
                <w:rStyle w:val="Hyperlink"/>
                <w:rFonts w:ascii="Times New Roman" w:hAnsi="Times New Roman" w:cs="Times New Roman"/>
                <w:b/>
                <w:noProof/>
              </w:rPr>
              <w:t>Conclusions and recommendations</w:t>
            </w:r>
            <w:r w:rsidR="00DD234E" w:rsidRPr="0009603B">
              <w:rPr>
                <w:b/>
                <w:noProof/>
                <w:webHidden/>
              </w:rPr>
              <w:tab/>
            </w:r>
            <w:r w:rsidR="00DD234E" w:rsidRPr="0009603B">
              <w:rPr>
                <w:b/>
                <w:noProof/>
                <w:webHidden/>
              </w:rPr>
              <w:fldChar w:fldCharType="begin"/>
            </w:r>
            <w:r w:rsidR="00DD234E" w:rsidRPr="0009603B">
              <w:rPr>
                <w:b/>
                <w:noProof/>
                <w:webHidden/>
              </w:rPr>
              <w:instrText xml:space="preserve"> PAGEREF _Toc64228877 \h </w:instrText>
            </w:r>
            <w:r w:rsidR="00DD234E" w:rsidRPr="0009603B">
              <w:rPr>
                <w:b/>
                <w:noProof/>
                <w:webHidden/>
              </w:rPr>
            </w:r>
            <w:r w:rsidR="00DD234E" w:rsidRPr="0009603B">
              <w:rPr>
                <w:b/>
                <w:noProof/>
                <w:webHidden/>
              </w:rPr>
              <w:fldChar w:fldCharType="separate"/>
            </w:r>
            <w:r w:rsidR="00C873D4">
              <w:rPr>
                <w:b/>
                <w:noProof/>
                <w:webHidden/>
              </w:rPr>
              <w:t>24</w:t>
            </w:r>
            <w:r w:rsidR="00DD234E" w:rsidRPr="0009603B">
              <w:rPr>
                <w:b/>
                <w:noProof/>
                <w:webHidden/>
              </w:rPr>
              <w:fldChar w:fldCharType="end"/>
            </w:r>
          </w:hyperlink>
        </w:p>
        <w:p w14:paraId="6C59FBE2" w14:textId="3570FCA6" w:rsidR="00DD234E" w:rsidRPr="0009603B" w:rsidRDefault="003973BC">
          <w:pPr>
            <w:pStyle w:val="TOC1"/>
            <w:rPr>
              <w:rFonts w:asciiTheme="minorHAnsi" w:eastAsiaTheme="minorEastAsia" w:hAnsiTheme="minorHAnsi" w:cstheme="minorBidi"/>
              <w:b/>
              <w:noProof/>
            </w:rPr>
          </w:pPr>
          <w:hyperlink w:anchor="_Toc64228878" w:history="1">
            <w:r w:rsidR="00DD234E" w:rsidRPr="0009603B">
              <w:rPr>
                <w:rStyle w:val="Hyperlink"/>
                <w:rFonts w:ascii="Times New Roman" w:hAnsi="Times New Roman" w:cs="Times New Roman"/>
                <w:b/>
                <w:noProof/>
              </w:rPr>
              <w:t>Data availability</w:t>
            </w:r>
            <w:r w:rsidR="00DD234E" w:rsidRPr="0009603B">
              <w:rPr>
                <w:b/>
                <w:noProof/>
                <w:webHidden/>
              </w:rPr>
              <w:tab/>
            </w:r>
            <w:r w:rsidR="00DD234E" w:rsidRPr="0009603B">
              <w:rPr>
                <w:b/>
                <w:noProof/>
                <w:webHidden/>
              </w:rPr>
              <w:fldChar w:fldCharType="begin"/>
            </w:r>
            <w:r w:rsidR="00DD234E" w:rsidRPr="0009603B">
              <w:rPr>
                <w:b/>
                <w:noProof/>
                <w:webHidden/>
              </w:rPr>
              <w:instrText xml:space="preserve"> PAGEREF _Toc64228878 \h </w:instrText>
            </w:r>
            <w:r w:rsidR="00DD234E" w:rsidRPr="0009603B">
              <w:rPr>
                <w:b/>
                <w:noProof/>
                <w:webHidden/>
              </w:rPr>
            </w:r>
            <w:r w:rsidR="00DD234E" w:rsidRPr="0009603B">
              <w:rPr>
                <w:b/>
                <w:noProof/>
                <w:webHidden/>
              </w:rPr>
              <w:fldChar w:fldCharType="separate"/>
            </w:r>
            <w:r w:rsidR="00C873D4">
              <w:rPr>
                <w:b/>
                <w:noProof/>
                <w:webHidden/>
              </w:rPr>
              <w:t>25</w:t>
            </w:r>
            <w:r w:rsidR="00DD234E" w:rsidRPr="0009603B">
              <w:rPr>
                <w:b/>
                <w:noProof/>
                <w:webHidden/>
              </w:rPr>
              <w:fldChar w:fldCharType="end"/>
            </w:r>
          </w:hyperlink>
        </w:p>
        <w:p w14:paraId="345BEE6E" w14:textId="72E5E4FA" w:rsidR="00DD234E" w:rsidRPr="0009603B" w:rsidRDefault="003973BC" w:rsidP="00DD234E">
          <w:pPr>
            <w:pStyle w:val="TOC1"/>
            <w:rPr>
              <w:rFonts w:asciiTheme="minorHAnsi" w:eastAsiaTheme="minorEastAsia" w:hAnsiTheme="minorHAnsi" w:cstheme="minorBidi"/>
              <w:b/>
              <w:noProof/>
            </w:rPr>
          </w:pPr>
          <w:hyperlink w:anchor="_Toc64228879" w:history="1">
            <w:r w:rsidR="00DD234E" w:rsidRPr="0009603B">
              <w:rPr>
                <w:rStyle w:val="Hyperlink"/>
                <w:rFonts w:ascii="Times New Roman" w:hAnsi="Times New Roman" w:cs="Times New Roman"/>
                <w:b/>
                <w:noProof/>
              </w:rPr>
              <w:t>References</w:t>
            </w:r>
            <w:r w:rsidR="00DD234E" w:rsidRPr="0009603B">
              <w:rPr>
                <w:b/>
                <w:noProof/>
                <w:webHidden/>
              </w:rPr>
              <w:tab/>
            </w:r>
            <w:r w:rsidR="00DD234E" w:rsidRPr="0009603B">
              <w:rPr>
                <w:b/>
                <w:noProof/>
                <w:webHidden/>
              </w:rPr>
              <w:fldChar w:fldCharType="begin"/>
            </w:r>
            <w:r w:rsidR="00DD234E" w:rsidRPr="0009603B">
              <w:rPr>
                <w:b/>
                <w:noProof/>
                <w:webHidden/>
              </w:rPr>
              <w:instrText xml:space="preserve"> PAGEREF _Toc64228879 \h </w:instrText>
            </w:r>
            <w:r w:rsidR="00DD234E" w:rsidRPr="0009603B">
              <w:rPr>
                <w:b/>
                <w:noProof/>
                <w:webHidden/>
              </w:rPr>
            </w:r>
            <w:r w:rsidR="00DD234E" w:rsidRPr="0009603B">
              <w:rPr>
                <w:b/>
                <w:noProof/>
                <w:webHidden/>
              </w:rPr>
              <w:fldChar w:fldCharType="separate"/>
            </w:r>
            <w:r w:rsidR="00C873D4">
              <w:rPr>
                <w:b/>
                <w:noProof/>
                <w:webHidden/>
              </w:rPr>
              <w:t>26</w:t>
            </w:r>
            <w:r w:rsidR="00DD234E" w:rsidRPr="0009603B">
              <w:rPr>
                <w:b/>
                <w:noProof/>
                <w:webHidden/>
              </w:rPr>
              <w:fldChar w:fldCharType="end"/>
            </w:r>
          </w:hyperlink>
        </w:p>
        <w:p w14:paraId="45D6B326" w14:textId="02D8D9D9" w:rsidR="00DD234E" w:rsidRPr="0009603B" w:rsidRDefault="003973BC">
          <w:pPr>
            <w:pStyle w:val="TOC2"/>
            <w:rPr>
              <w:rFonts w:asciiTheme="minorHAnsi" w:eastAsiaTheme="minorEastAsia" w:hAnsiTheme="minorHAnsi" w:cstheme="minorBidi"/>
              <w:b/>
              <w:noProof/>
            </w:rPr>
          </w:pPr>
          <w:hyperlink w:anchor="_Toc64228881" w:history="1">
            <w:r w:rsidR="00DD234E" w:rsidRPr="0009603B">
              <w:rPr>
                <w:rStyle w:val="Hyperlink"/>
                <w:rFonts w:ascii="Times New Roman" w:hAnsi="Times New Roman" w:cs="Times New Roman"/>
                <w:b/>
                <w:noProof/>
                <w:color w:val="auto"/>
              </w:rPr>
              <w:t>Appendix A: Site Photographs</w:t>
            </w:r>
            <w:r w:rsidR="00DD234E" w:rsidRPr="0009603B">
              <w:rPr>
                <w:b/>
                <w:noProof/>
                <w:webHidden/>
              </w:rPr>
              <w:tab/>
            </w:r>
            <w:r w:rsidR="00DD234E" w:rsidRPr="0009603B">
              <w:rPr>
                <w:b/>
                <w:noProof/>
                <w:webHidden/>
              </w:rPr>
              <w:fldChar w:fldCharType="begin"/>
            </w:r>
            <w:r w:rsidR="00DD234E" w:rsidRPr="0009603B">
              <w:rPr>
                <w:b/>
                <w:noProof/>
                <w:webHidden/>
              </w:rPr>
              <w:instrText xml:space="preserve"> PAGEREF _Toc64228881 \h </w:instrText>
            </w:r>
            <w:r w:rsidR="00DD234E" w:rsidRPr="0009603B">
              <w:rPr>
                <w:b/>
                <w:noProof/>
                <w:webHidden/>
              </w:rPr>
            </w:r>
            <w:r w:rsidR="00DD234E" w:rsidRPr="0009603B">
              <w:rPr>
                <w:b/>
                <w:noProof/>
                <w:webHidden/>
              </w:rPr>
              <w:fldChar w:fldCharType="separate"/>
            </w:r>
            <w:r w:rsidR="00C873D4">
              <w:rPr>
                <w:b/>
                <w:noProof/>
                <w:webHidden/>
              </w:rPr>
              <w:t>29</w:t>
            </w:r>
            <w:r w:rsidR="00DD234E" w:rsidRPr="0009603B">
              <w:rPr>
                <w:b/>
                <w:noProof/>
                <w:webHidden/>
              </w:rPr>
              <w:fldChar w:fldCharType="end"/>
            </w:r>
          </w:hyperlink>
        </w:p>
        <w:p w14:paraId="58A393B1" w14:textId="6D5015BB" w:rsidR="00DD234E" w:rsidRPr="0009603B" w:rsidRDefault="003973BC">
          <w:pPr>
            <w:pStyle w:val="TOC2"/>
            <w:rPr>
              <w:rFonts w:asciiTheme="minorHAnsi" w:eastAsiaTheme="minorEastAsia" w:hAnsiTheme="minorHAnsi" w:cstheme="minorBidi"/>
              <w:b/>
              <w:noProof/>
            </w:rPr>
          </w:pPr>
          <w:hyperlink w:anchor="_Toc64228882" w:history="1">
            <w:r w:rsidR="00DD234E" w:rsidRPr="0009603B">
              <w:rPr>
                <w:rStyle w:val="Hyperlink"/>
                <w:rFonts w:ascii="Times New Roman" w:hAnsi="Times New Roman" w:cs="Times New Roman"/>
                <w:b/>
                <w:noProof/>
                <w:color w:val="auto"/>
              </w:rPr>
              <w:t>Appendix B: Press Releases (Page 1 of 5)</w:t>
            </w:r>
            <w:r w:rsidR="00DD234E" w:rsidRPr="0009603B">
              <w:rPr>
                <w:b/>
                <w:noProof/>
                <w:webHidden/>
              </w:rPr>
              <w:tab/>
            </w:r>
            <w:r w:rsidR="00DD234E" w:rsidRPr="0009603B">
              <w:rPr>
                <w:b/>
                <w:noProof/>
                <w:webHidden/>
              </w:rPr>
              <w:fldChar w:fldCharType="begin"/>
            </w:r>
            <w:r w:rsidR="00DD234E" w:rsidRPr="0009603B">
              <w:rPr>
                <w:b/>
                <w:noProof/>
                <w:webHidden/>
              </w:rPr>
              <w:instrText xml:space="preserve"> PAGEREF _Toc64228882 \h </w:instrText>
            </w:r>
            <w:r w:rsidR="00DD234E" w:rsidRPr="0009603B">
              <w:rPr>
                <w:b/>
                <w:noProof/>
                <w:webHidden/>
              </w:rPr>
            </w:r>
            <w:r w:rsidR="00DD234E" w:rsidRPr="0009603B">
              <w:rPr>
                <w:b/>
                <w:noProof/>
                <w:webHidden/>
              </w:rPr>
              <w:fldChar w:fldCharType="separate"/>
            </w:r>
            <w:r w:rsidR="00C873D4">
              <w:rPr>
                <w:b/>
                <w:noProof/>
                <w:webHidden/>
              </w:rPr>
              <w:t>34</w:t>
            </w:r>
            <w:r w:rsidR="00DD234E" w:rsidRPr="0009603B">
              <w:rPr>
                <w:b/>
                <w:noProof/>
                <w:webHidden/>
              </w:rPr>
              <w:fldChar w:fldCharType="end"/>
            </w:r>
          </w:hyperlink>
        </w:p>
        <w:p w14:paraId="1665D3CE" w14:textId="2DC8E0D7" w:rsidR="00DD234E" w:rsidRPr="0009603B" w:rsidRDefault="003973BC">
          <w:pPr>
            <w:pStyle w:val="TOC2"/>
            <w:rPr>
              <w:rFonts w:asciiTheme="minorHAnsi" w:eastAsiaTheme="minorEastAsia" w:hAnsiTheme="minorHAnsi" w:cstheme="minorBidi"/>
              <w:b/>
              <w:noProof/>
            </w:rPr>
          </w:pPr>
          <w:hyperlink w:anchor="_Toc64228883" w:history="1">
            <w:r w:rsidR="00DD234E" w:rsidRPr="0009603B">
              <w:rPr>
                <w:rStyle w:val="Hyperlink"/>
                <w:rFonts w:ascii="Times New Roman" w:hAnsi="Times New Roman" w:cs="Times New Roman"/>
                <w:b/>
                <w:noProof/>
                <w:color w:val="auto"/>
              </w:rPr>
              <w:t>Appendix C: Chain-of-Custody</w:t>
            </w:r>
            <w:r w:rsidR="00DD234E" w:rsidRPr="0009603B">
              <w:rPr>
                <w:b/>
                <w:noProof/>
                <w:webHidden/>
              </w:rPr>
              <w:tab/>
            </w:r>
            <w:r w:rsidR="00DD234E" w:rsidRPr="0009603B">
              <w:rPr>
                <w:b/>
                <w:noProof/>
                <w:webHidden/>
              </w:rPr>
              <w:fldChar w:fldCharType="begin"/>
            </w:r>
            <w:r w:rsidR="00DD234E" w:rsidRPr="0009603B">
              <w:rPr>
                <w:b/>
                <w:noProof/>
                <w:webHidden/>
              </w:rPr>
              <w:instrText xml:space="preserve"> PAGEREF _Toc64228883 \h </w:instrText>
            </w:r>
            <w:r w:rsidR="00DD234E" w:rsidRPr="0009603B">
              <w:rPr>
                <w:b/>
                <w:noProof/>
                <w:webHidden/>
              </w:rPr>
            </w:r>
            <w:r w:rsidR="00DD234E" w:rsidRPr="0009603B">
              <w:rPr>
                <w:b/>
                <w:noProof/>
                <w:webHidden/>
              </w:rPr>
              <w:fldChar w:fldCharType="separate"/>
            </w:r>
            <w:r w:rsidR="00C873D4">
              <w:rPr>
                <w:b/>
                <w:noProof/>
                <w:webHidden/>
              </w:rPr>
              <w:t>39</w:t>
            </w:r>
            <w:r w:rsidR="00DD234E" w:rsidRPr="0009603B">
              <w:rPr>
                <w:b/>
                <w:noProof/>
                <w:webHidden/>
              </w:rPr>
              <w:fldChar w:fldCharType="end"/>
            </w:r>
          </w:hyperlink>
        </w:p>
        <w:p w14:paraId="5B7B4BE4" w14:textId="09C6D2C1" w:rsidR="00DD234E" w:rsidRPr="0009603B" w:rsidRDefault="003973BC">
          <w:pPr>
            <w:pStyle w:val="TOC2"/>
            <w:rPr>
              <w:rFonts w:asciiTheme="minorHAnsi" w:eastAsiaTheme="minorEastAsia" w:hAnsiTheme="minorHAnsi" w:cstheme="minorBidi"/>
              <w:b/>
              <w:noProof/>
            </w:rPr>
          </w:pPr>
          <w:hyperlink w:anchor="_Toc64228884" w:history="1">
            <w:r w:rsidR="0009603B">
              <w:rPr>
                <w:rStyle w:val="Hyperlink"/>
                <w:rFonts w:ascii="Times New Roman" w:hAnsi="Times New Roman" w:cs="Times New Roman"/>
                <w:b/>
                <w:noProof/>
                <w:color w:val="auto"/>
              </w:rPr>
              <w:t xml:space="preserve">Appendix D: </w:t>
            </w:r>
            <w:r w:rsidR="00DD234E" w:rsidRPr="0009603B">
              <w:rPr>
                <w:rStyle w:val="Hyperlink"/>
                <w:rFonts w:ascii="Times New Roman" w:hAnsi="Times New Roman" w:cs="Times New Roman"/>
                <w:b/>
                <w:noProof/>
                <w:color w:val="auto"/>
              </w:rPr>
              <w:t>Marine Beach Sanitary Survey</w:t>
            </w:r>
            <w:r w:rsidR="00DD234E" w:rsidRPr="0009603B">
              <w:rPr>
                <w:b/>
                <w:noProof/>
                <w:webHidden/>
              </w:rPr>
              <w:tab/>
            </w:r>
            <w:r w:rsidR="00DD234E" w:rsidRPr="0009603B">
              <w:rPr>
                <w:b/>
                <w:noProof/>
                <w:webHidden/>
              </w:rPr>
              <w:fldChar w:fldCharType="begin"/>
            </w:r>
            <w:r w:rsidR="00DD234E" w:rsidRPr="0009603B">
              <w:rPr>
                <w:b/>
                <w:noProof/>
                <w:webHidden/>
              </w:rPr>
              <w:instrText xml:space="preserve"> PAGEREF _Toc64228884 \h </w:instrText>
            </w:r>
            <w:r w:rsidR="00DD234E" w:rsidRPr="0009603B">
              <w:rPr>
                <w:b/>
                <w:noProof/>
                <w:webHidden/>
              </w:rPr>
            </w:r>
            <w:r w:rsidR="00DD234E" w:rsidRPr="0009603B">
              <w:rPr>
                <w:b/>
                <w:noProof/>
                <w:webHidden/>
              </w:rPr>
              <w:fldChar w:fldCharType="separate"/>
            </w:r>
            <w:r w:rsidR="00C873D4">
              <w:rPr>
                <w:b/>
                <w:noProof/>
                <w:webHidden/>
              </w:rPr>
              <w:t>40</w:t>
            </w:r>
            <w:r w:rsidR="00DD234E" w:rsidRPr="0009603B">
              <w:rPr>
                <w:b/>
                <w:noProof/>
                <w:webHidden/>
              </w:rPr>
              <w:fldChar w:fldCharType="end"/>
            </w:r>
          </w:hyperlink>
        </w:p>
        <w:p w14:paraId="241B63AA" w14:textId="4D655BFB" w:rsidR="00DD234E" w:rsidRPr="0009603B" w:rsidRDefault="003973BC">
          <w:pPr>
            <w:pStyle w:val="TOC2"/>
            <w:rPr>
              <w:rFonts w:asciiTheme="minorHAnsi" w:eastAsiaTheme="minorEastAsia" w:hAnsiTheme="minorHAnsi" w:cstheme="minorBidi"/>
              <w:b/>
              <w:noProof/>
            </w:rPr>
          </w:pPr>
          <w:hyperlink w:anchor="_Toc64228885" w:history="1">
            <w:r w:rsidR="00DD234E" w:rsidRPr="0009603B">
              <w:rPr>
                <w:rStyle w:val="Hyperlink"/>
                <w:rFonts w:ascii="Times New Roman" w:hAnsi="Times New Roman" w:cs="Times New Roman"/>
                <w:b/>
                <w:noProof/>
                <w:color w:val="auto"/>
              </w:rPr>
              <w:t>Appendix E: 2020 Samples Valu</w:t>
            </w:r>
            <w:r w:rsidR="0009603B" w:rsidRPr="0009603B">
              <w:rPr>
                <w:rStyle w:val="Hyperlink"/>
                <w:rFonts w:ascii="Times New Roman" w:hAnsi="Times New Roman" w:cs="Times New Roman"/>
                <w:b/>
                <w:noProof/>
                <w:color w:val="auto"/>
              </w:rPr>
              <w:t>es and Exceedances</w:t>
            </w:r>
            <w:r w:rsidR="00DD234E" w:rsidRPr="0009603B">
              <w:rPr>
                <w:b/>
                <w:noProof/>
                <w:webHidden/>
              </w:rPr>
              <w:tab/>
            </w:r>
            <w:r w:rsidR="00DD234E" w:rsidRPr="0009603B">
              <w:rPr>
                <w:b/>
                <w:noProof/>
                <w:webHidden/>
              </w:rPr>
              <w:fldChar w:fldCharType="begin"/>
            </w:r>
            <w:r w:rsidR="00DD234E" w:rsidRPr="0009603B">
              <w:rPr>
                <w:b/>
                <w:noProof/>
                <w:webHidden/>
              </w:rPr>
              <w:instrText xml:space="preserve"> PAGEREF _Toc64228885 \h </w:instrText>
            </w:r>
            <w:r w:rsidR="00DD234E" w:rsidRPr="0009603B">
              <w:rPr>
                <w:b/>
                <w:noProof/>
                <w:webHidden/>
              </w:rPr>
            </w:r>
            <w:r w:rsidR="00DD234E" w:rsidRPr="0009603B">
              <w:rPr>
                <w:b/>
                <w:noProof/>
                <w:webHidden/>
              </w:rPr>
              <w:fldChar w:fldCharType="separate"/>
            </w:r>
            <w:r w:rsidR="00C873D4">
              <w:rPr>
                <w:b/>
                <w:noProof/>
                <w:webHidden/>
              </w:rPr>
              <w:t>41</w:t>
            </w:r>
            <w:r w:rsidR="00DD234E" w:rsidRPr="0009603B">
              <w:rPr>
                <w:b/>
                <w:noProof/>
                <w:webHidden/>
              </w:rPr>
              <w:fldChar w:fldCharType="end"/>
            </w:r>
          </w:hyperlink>
        </w:p>
        <w:p w14:paraId="49CB3192" w14:textId="786E7EBC" w:rsidR="00DD234E" w:rsidRPr="0009603B" w:rsidRDefault="003973BC">
          <w:pPr>
            <w:pStyle w:val="TOC2"/>
            <w:rPr>
              <w:rFonts w:asciiTheme="minorHAnsi" w:eastAsiaTheme="minorEastAsia" w:hAnsiTheme="minorHAnsi" w:cstheme="minorBidi"/>
              <w:b/>
              <w:noProof/>
            </w:rPr>
          </w:pPr>
          <w:hyperlink w:anchor="_Toc64228886" w:history="1">
            <w:r w:rsidR="00DD234E" w:rsidRPr="0009603B">
              <w:rPr>
                <w:rStyle w:val="Hyperlink"/>
                <w:rFonts w:ascii="Times New Roman" w:hAnsi="Times New Roman" w:cs="Times New Roman"/>
                <w:b/>
                <w:noProof/>
                <w:color w:val="auto"/>
              </w:rPr>
              <w:t>Appendix F: Microbial Source Tracing Data</w:t>
            </w:r>
            <w:r w:rsidR="00DD234E" w:rsidRPr="0009603B">
              <w:rPr>
                <w:b/>
                <w:noProof/>
                <w:webHidden/>
              </w:rPr>
              <w:tab/>
            </w:r>
            <w:r w:rsidR="00DD234E" w:rsidRPr="0009603B">
              <w:rPr>
                <w:b/>
                <w:noProof/>
                <w:webHidden/>
              </w:rPr>
              <w:fldChar w:fldCharType="begin"/>
            </w:r>
            <w:r w:rsidR="00DD234E" w:rsidRPr="0009603B">
              <w:rPr>
                <w:b/>
                <w:noProof/>
                <w:webHidden/>
              </w:rPr>
              <w:instrText xml:space="preserve"> PAGEREF _Toc64228886 \h </w:instrText>
            </w:r>
            <w:r w:rsidR="00DD234E" w:rsidRPr="0009603B">
              <w:rPr>
                <w:b/>
                <w:noProof/>
                <w:webHidden/>
              </w:rPr>
            </w:r>
            <w:r w:rsidR="00DD234E" w:rsidRPr="0009603B">
              <w:rPr>
                <w:b/>
                <w:noProof/>
                <w:webHidden/>
              </w:rPr>
              <w:fldChar w:fldCharType="separate"/>
            </w:r>
            <w:r w:rsidR="00C873D4">
              <w:rPr>
                <w:b/>
                <w:noProof/>
                <w:webHidden/>
              </w:rPr>
              <w:t>47</w:t>
            </w:r>
            <w:r w:rsidR="00DD234E" w:rsidRPr="0009603B">
              <w:rPr>
                <w:b/>
                <w:noProof/>
                <w:webHidden/>
              </w:rPr>
              <w:fldChar w:fldCharType="end"/>
            </w:r>
          </w:hyperlink>
        </w:p>
        <w:p w14:paraId="13398C74" w14:textId="39D9C4DF" w:rsidR="00DD234E" w:rsidRPr="0009603B" w:rsidRDefault="003973BC">
          <w:pPr>
            <w:pStyle w:val="TOC2"/>
            <w:rPr>
              <w:rFonts w:asciiTheme="minorHAnsi" w:eastAsiaTheme="minorEastAsia" w:hAnsiTheme="minorHAnsi" w:cstheme="minorBidi"/>
              <w:b/>
              <w:noProof/>
            </w:rPr>
          </w:pPr>
          <w:hyperlink w:anchor="_Toc64228887" w:history="1">
            <w:r w:rsidR="00DD234E" w:rsidRPr="0009603B">
              <w:rPr>
                <w:rStyle w:val="Hyperlink"/>
                <w:rFonts w:ascii="Times New Roman" w:hAnsi="Times New Roman" w:cs="Times New Roman"/>
                <w:b/>
                <w:noProof/>
                <w:color w:val="auto"/>
              </w:rPr>
              <w:t>Appendix G: ADEC Water Quality Standards</w:t>
            </w:r>
            <w:r w:rsidR="00DD234E" w:rsidRPr="0009603B">
              <w:rPr>
                <w:b/>
                <w:noProof/>
                <w:webHidden/>
              </w:rPr>
              <w:tab/>
            </w:r>
            <w:r w:rsidR="00DD234E" w:rsidRPr="0009603B">
              <w:rPr>
                <w:b/>
                <w:noProof/>
                <w:webHidden/>
              </w:rPr>
              <w:fldChar w:fldCharType="begin"/>
            </w:r>
            <w:r w:rsidR="00DD234E" w:rsidRPr="0009603B">
              <w:rPr>
                <w:b/>
                <w:noProof/>
                <w:webHidden/>
              </w:rPr>
              <w:instrText xml:space="preserve"> PAGEREF _Toc64228887 \h </w:instrText>
            </w:r>
            <w:r w:rsidR="00DD234E" w:rsidRPr="0009603B">
              <w:rPr>
                <w:b/>
                <w:noProof/>
                <w:webHidden/>
              </w:rPr>
            </w:r>
            <w:r w:rsidR="00DD234E" w:rsidRPr="0009603B">
              <w:rPr>
                <w:b/>
                <w:noProof/>
                <w:webHidden/>
              </w:rPr>
              <w:fldChar w:fldCharType="separate"/>
            </w:r>
            <w:r w:rsidR="00C873D4">
              <w:rPr>
                <w:b/>
                <w:noProof/>
                <w:webHidden/>
              </w:rPr>
              <w:t>48</w:t>
            </w:r>
            <w:r w:rsidR="00DD234E" w:rsidRPr="0009603B">
              <w:rPr>
                <w:b/>
                <w:noProof/>
                <w:webHidden/>
              </w:rPr>
              <w:fldChar w:fldCharType="end"/>
            </w:r>
          </w:hyperlink>
        </w:p>
        <w:p w14:paraId="58B628F1" w14:textId="08D04933" w:rsidR="00AF26E5" w:rsidRPr="00BE57F3" w:rsidRDefault="00275A30">
          <w:pPr>
            <w:rPr>
              <w:rFonts w:ascii="Times New Roman" w:hAnsi="Times New Roman" w:cs="Times New Roman"/>
              <w:sz w:val="28"/>
            </w:rPr>
          </w:pPr>
          <w:r w:rsidRPr="00BE57F3">
            <w:rPr>
              <w:rFonts w:ascii="Times New Roman" w:hAnsi="Times New Roman" w:cs="Times New Roman"/>
              <w:b/>
              <w:bCs/>
              <w:noProof/>
              <w:color w:val="000000" w:themeColor="text1"/>
              <w:sz w:val="96"/>
              <w:szCs w:val="28"/>
            </w:rPr>
            <w:fldChar w:fldCharType="end"/>
          </w:r>
        </w:p>
      </w:sdtContent>
    </w:sdt>
    <w:p w14:paraId="5F4D9C4F" w14:textId="77777777" w:rsidR="00A918E9" w:rsidRPr="00BE57F3" w:rsidRDefault="00A918E9">
      <w:pPr>
        <w:pStyle w:val="TableofFigures"/>
        <w:tabs>
          <w:tab w:val="right" w:leader="dot" w:pos="9350"/>
        </w:tabs>
        <w:rPr>
          <w:rFonts w:ascii="Times New Roman" w:hAnsi="Times New Roman" w:cs="Times New Roman"/>
          <w:b/>
          <w:color w:val="548DD4"/>
          <w:sz w:val="44"/>
          <w:szCs w:val="32"/>
        </w:rPr>
      </w:pPr>
    </w:p>
    <w:p w14:paraId="3F727F15" w14:textId="77777777" w:rsidR="00C47B5E" w:rsidRPr="00BE57F3" w:rsidRDefault="00C47B5E" w:rsidP="00C47B5E">
      <w:pPr>
        <w:rPr>
          <w:rFonts w:ascii="Times New Roman" w:hAnsi="Times New Roman" w:cs="Times New Roman"/>
        </w:rPr>
      </w:pPr>
    </w:p>
    <w:p w14:paraId="26821030" w14:textId="77777777" w:rsidR="00C47B5E" w:rsidRPr="00BE57F3" w:rsidRDefault="00C47B5E" w:rsidP="00C47B5E">
      <w:pPr>
        <w:rPr>
          <w:rFonts w:ascii="Times New Roman" w:hAnsi="Times New Roman" w:cs="Times New Roman"/>
        </w:rPr>
      </w:pPr>
    </w:p>
    <w:p w14:paraId="66B3C6D2" w14:textId="77777777" w:rsidR="00A918E9" w:rsidRPr="00BE57F3" w:rsidRDefault="00A918E9" w:rsidP="00A918E9">
      <w:pPr>
        <w:rPr>
          <w:rFonts w:ascii="Times New Roman" w:hAnsi="Times New Roman" w:cs="Times New Roman"/>
        </w:rPr>
      </w:pPr>
    </w:p>
    <w:p w14:paraId="48ED659E" w14:textId="43520EDA" w:rsidR="005434F2" w:rsidRPr="00BE57F3" w:rsidRDefault="005434F2" w:rsidP="00A918E9">
      <w:pPr>
        <w:rPr>
          <w:rFonts w:ascii="Times New Roman" w:hAnsi="Times New Roman" w:cs="Times New Roman"/>
        </w:rPr>
      </w:pPr>
    </w:p>
    <w:p w14:paraId="25D13679" w14:textId="77777777" w:rsidR="00A918E9" w:rsidRPr="00BE57F3" w:rsidRDefault="00A918E9" w:rsidP="00BE57F3">
      <w:pPr>
        <w:pStyle w:val="Heading1"/>
        <w:rPr>
          <w:rFonts w:ascii="Times New Roman" w:hAnsi="Times New Roman" w:cs="Times New Roman"/>
          <w:b/>
          <w:color w:val="2E74B5" w:themeColor="accent1" w:themeShade="BF"/>
        </w:rPr>
      </w:pPr>
      <w:bookmarkStart w:id="6" w:name="_Toc64228856"/>
      <w:r w:rsidRPr="00BE57F3">
        <w:rPr>
          <w:rFonts w:ascii="Times New Roman" w:hAnsi="Times New Roman" w:cs="Times New Roman"/>
          <w:b/>
          <w:color w:val="2E74B5" w:themeColor="accent1" w:themeShade="BF"/>
        </w:rPr>
        <w:lastRenderedPageBreak/>
        <w:t>List of Tables</w:t>
      </w:r>
      <w:bookmarkEnd w:id="6"/>
    </w:p>
    <w:p w14:paraId="45C7AA80" w14:textId="57A893F4" w:rsidR="00A2010D" w:rsidRPr="00420CC5" w:rsidRDefault="00275A30">
      <w:pPr>
        <w:pStyle w:val="TableofFigures"/>
        <w:tabs>
          <w:tab w:val="right" w:leader="dot" w:pos="9350"/>
        </w:tabs>
        <w:rPr>
          <w:rFonts w:asciiTheme="minorHAnsi" w:eastAsiaTheme="minorEastAsia" w:hAnsiTheme="minorHAnsi" w:cstheme="minorBidi"/>
          <w:noProof/>
          <w:sz w:val="24"/>
          <w:szCs w:val="24"/>
        </w:rPr>
      </w:pPr>
      <w:r w:rsidRPr="00420CC5">
        <w:rPr>
          <w:rFonts w:ascii="Times New Roman" w:hAnsi="Times New Roman" w:cs="Times New Roman"/>
          <w:b/>
          <w:color w:val="548DD4"/>
          <w:sz w:val="24"/>
          <w:szCs w:val="24"/>
        </w:rPr>
        <w:fldChar w:fldCharType="begin"/>
      </w:r>
      <w:r w:rsidR="00A918E9" w:rsidRPr="00420CC5">
        <w:rPr>
          <w:rFonts w:ascii="Times New Roman" w:hAnsi="Times New Roman" w:cs="Times New Roman"/>
          <w:b/>
          <w:color w:val="548DD4"/>
          <w:sz w:val="24"/>
          <w:szCs w:val="24"/>
        </w:rPr>
        <w:instrText xml:space="preserve"> TOC \h \z \c "Table" </w:instrText>
      </w:r>
      <w:r w:rsidRPr="00420CC5">
        <w:rPr>
          <w:rFonts w:ascii="Times New Roman" w:hAnsi="Times New Roman" w:cs="Times New Roman"/>
          <w:b/>
          <w:color w:val="548DD4"/>
          <w:sz w:val="24"/>
          <w:szCs w:val="24"/>
        </w:rPr>
        <w:fldChar w:fldCharType="separate"/>
      </w:r>
      <w:hyperlink w:anchor="_Toc64229317" w:history="1">
        <w:r w:rsidR="00420CC5">
          <w:rPr>
            <w:rStyle w:val="Hyperlink"/>
            <w:rFonts w:ascii="Times New Roman" w:hAnsi="Times New Roman" w:cs="Times New Roman"/>
            <w:noProof/>
            <w:sz w:val="24"/>
            <w:szCs w:val="24"/>
          </w:rPr>
          <w:t xml:space="preserve">Table 1 </w:t>
        </w:r>
        <w:r w:rsidR="00420CC5" w:rsidRPr="00420CC5">
          <w:rPr>
            <w:rStyle w:val="Hyperlink"/>
            <w:rFonts w:ascii="Times New Roman" w:hAnsi="Times New Roman" w:cs="Times New Roman"/>
            <w:noProof/>
            <w:sz w:val="24"/>
            <w:szCs w:val="24"/>
          </w:rPr>
          <w:t>–</w:t>
        </w:r>
        <w:r w:rsidR="00A2010D" w:rsidRPr="00420CC5">
          <w:rPr>
            <w:rStyle w:val="Hyperlink"/>
            <w:rFonts w:ascii="Times New Roman" w:hAnsi="Times New Roman" w:cs="Times New Roman"/>
            <w:noProof/>
            <w:sz w:val="24"/>
            <w:szCs w:val="24"/>
          </w:rPr>
          <w:t xml:space="preserve"> 2019-2020 Kenai beach bacteria monitoring sites.</w:t>
        </w:r>
        <w:r w:rsidR="00A2010D" w:rsidRPr="00420CC5">
          <w:rPr>
            <w:noProof/>
            <w:webHidden/>
            <w:sz w:val="24"/>
            <w:szCs w:val="24"/>
          </w:rPr>
          <w:tab/>
        </w:r>
        <w:r w:rsidR="00A2010D" w:rsidRPr="00420CC5">
          <w:rPr>
            <w:noProof/>
            <w:webHidden/>
            <w:sz w:val="24"/>
            <w:szCs w:val="24"/>
          </w:rPr>
          <w:fldChar w:fldCharType="begin"/>
        </w:r>
        <w:r w:rsidR="00A2010D" w:rsidRPr="00420CC5">
          <w:rPr>
            <w:noProof/>
            <w:webHidden/>
            <w:sz w:val="24"/>
            <w:szCs w:val="24"/>
          </w:rPr>
          <w:instrText xml:space="preserve"> PAGEREF _Toc64229317 \h </w:instrText>
        </w:r>
        <w:r w:rsidR="00A2010D" w:rsidRPr="00420CC5">
          <w:rPr>
            <w:noProof/>
            <w:webHidden/>
            <w:sz w:val="24"/>
            <w:szCs w:val="24"/>
          </w:rPr>
        </w:r>
        <w:r w:rsidR="00A2010D" w:rsidRPr="00420CC5">
          <w:rPr>
            <w:noProof/>
            <w:webHidden/>
            <w:sz w:val="24"/>
            <w:szCs w:val="24"/>
          </w:rPr>
          <w:fldChar w:fldCharType="separate"/>
        </w:r>
        <w:r w:rsidR="00C873D4">
          <w:rPr>
            <w:noProof/>
            <w:webHidden/>
            <w:sz w:val="24"/>
            <w:szCs w:val="24"/>
          </w:rPr>
          <w:t>5</w:t>
        </w:r>
        <w:r w:rsidR="00A2010D" w:rsidRPr="00420CC5">
          <w:rPr>
            <w:noProof/>
            <w:webHidden/>
            <w:sz w:val="24"/>
            <w:szCs w:val="24"/>
          </w:rPr>
          <w:fldChar w:fldCharType="end"/>
        </w:r>
      </w:hyperlink>
    </w:p>
    <w:p w14:paraId="17E4C3C0" w14:textId="4AAABF93" w:rsidR="00A2010D" w:rsidRPr="00420CC5" w:rsidRDefault="003973BC">
      <w:pPr>
        <w:pStyle w:val="TableofFigures"/>
        <w:tabs>
          <w:tab w:val="right" w:leader="dot" w:pos="9350"/>
        </w:tabs>
        <w:rPr>
          <w:rFonts w:asciiTheme="minorHAnsi" w:eastAsiaTheme="minorEastAsia" w:hAnsiTheme="minorHAnsi" w:cstheme="minorBidi"/>
          <w:noProof/>
          <w:sz w:val="24"/>
          <w:szCs w:val="24"/>
        </w:rPr>
      </w:pPr>
      <w:hyperlink w:anchor="_Toc64229318" w:history="1">
        <w:r w:rsidR="00420CC5">
          <w:rPr>
            <w:rStyle w:val="Hyperlink"/>
            <w:rFonts w:ascii="Times New Roman" w:hAnsi="Times New Roman" w:cs="Times New Roman"/>
            <w:noProof/>
            <w:sz w:val="24"/>
            <w:szCs w:val="24"/>
          </w:rPr>
          <w:t xml:space="preserve">Table 2 </w:t>
        </w:r>
        <w:r w:rsidR="00420CC5" w:rsidRPr="00420CC5">
          <w:rPr>
            <w:rStyle w:val="Hyperlink"/>
            <w:rFonts w:ascii="Times New Roman" w:hAnsi="Times New Roman" w:cs="Times New Roman"/>
            <w:noProof/>
            <w:sz w:val="24"/>
            <w:szCs w:val="24"/>
          </w:rPr>
          <w:t>–</w:t>
        </w:r>
        <w:r w:rsidR="00A2010D" w:rsidRPr="00420CC5">
          <w:rPr>
            <w:rStyle w:val="Hyperlink"/>
            <w:rFonts w:ascii="Times New Roman" w:hAnsi="Times New Roman" w:cs="Times New Roman"/>
            <w:noProof/>
            <w:sz w:val="24"/>
            <w:szCs w:val="24"/>
          </w:rPr>
          <w:t xml:space="preserve"> Summary statistics by site and bacteria species.</w:t>
        </w:r>
        <w:r w:rsidR="00A2010D" w:rsidRPr="00420CC5">
          <w:rPr>
            <w:noProof/>
            <w:webHidden/>
            <w:sz w:val="24"/>
            <w:szCs w:val="24"/>
          </w:rPr>
          <w:tab/>
        </w:r>
        <w:r w:rsidR="00A2010D" w:rsidRPr="00420CC5">
          <w:rPr>
            <w:noProof/>
            <w:webHidden/>
            <w:sz w:val="24"/>
            <w:szCs w:val="24"/>
          </w:rPr>
          <w:fldChar w:fldCharType="begin"/>
        </w:r>
        <w:r w:rsidR="00A2010D" w:rsidRPr="00420CC5">
          <w:rPr>
            <w:noProof/>
            <w:webHidden/>
            <w:sz w:val="24"/>
            <w:szCs w:val="24"/>
          </w:rPr>
          <w:instrText xml:space="preserve"> PAGEREF _Toc64229318 \h </w:instrText>
        </w:r>
        <w:r w:rsidR="00A2010D" w:rsidRPr="00420CC5">
          <w:rPr>
            <w:noProof/>
            <w:webHidden/>
            <w:sz w:val="24"/>
            <w:szCs w:val="24"/>
          </w:rPr>
        </w:r>
        <w:r w:rsidR="00A2010D" w:rsidRPr="00420CC5">
          <w:rPr>
            <w:noProof/>
            <w:webHidden/>
            <w:sz w:val="24"/>
            <w:szCs w:val="24"/>
          </w:rPr>
          <w:fldChar w:fldCharType="separate"/>
        </w:r>
        <w:r w:rsidR="00C873D4">
          <w:rPr>
            <w:noProof/>
            <w:webHidden/>
            <w:sz w:val="24"/>
            <w:szCs w:val="24"/>
          </w:rPr>
          <w:t>12</w:t>
        </w:r>
        <w:r w:rsidR="00A2010D" w:rsidRPr="00420CC5">
          <w:rPr>
            <w:noProof/>
            <w:webHidden/>
            <w:sz w:val="24"/>
            <w:szCs w:val="24"/>
          </w:rPr>
          <w:fldChar w:fldCharType="end"/>
        </w:r>
      </w:hyperlink>
    </w:p>
    <w:p w14:paraId="3E3648A9" w14:textId="540152C8" w:rsidR="00A2010D" w:rsidRPr="00420CC5" w:rsidRDefault="003973BC">
      <w:pPr>
        <w:pStyle w:val="TableofFigures"/>
        <w:tabs>
          <w:tab w:val="right" w:leader="dot" w:pos="9350"/>
        </w:tabs>
        <w:rPr>
          <w:rFonts w:asciiTheme="minorHAnsi" w:eastAsiaTheme="minorEastAsia" w:hAnsiTheme="minorHAnsi" w:cstheme="minorBidi"/>
          <w:noProof/>
          <w:sz w:val="24"/>
          <w:szCs w:val="24"/>
        </w:rPr>
      </w:pPr>
      <w:hyperlink w:anchor="_Toc64229319" w:history="1">
        <w:r w:rsidR="00420CC5">
          <w:rPr>
            <w:rStyle w:val="Hyperlink"/>
            <w:rFonts w:ascii="Times New Roman" w:hAnsi="Times New Roman" w:cs="Times New Roman"/>
            <w:noProof/>
            <w:sz w:val="24"/>
            <w:szCs w:val="24"/>
          </w:rPr>
          <w:t xml:space="preserve">Table 3 </w:t>
        </w:r>
        <w:r w:rsidR="00420CC5" w:rsidRPr="00420CC5">
          <w:rPr>
            <w:rStyle w:val="Hyperlink"/>
            <w:rFonts w:ascii="Times New Roman" w:hAnsi="Times New Roman" w:cs="Times New Roman"/>
            <w:noProof/>
            <w:sz w:val="24"/>
            <w:szCs w:val="24"/>
          </w:rPr>
          <w:t>–</w:t>
        </w:r>
        <w:r w:rsidR="00A2010D" w:rsidRPr="00420CC5">
          <w:rPr>
            <w:rStyle w:val="Hyperlink"/>
            <w:rFonts w:ascii="Times New Roman" w:hAnsi="Times New Roman" w:cs="Times New Roman"/>
            <w:noProof/>
            <w:sz w:val="24"/>
            <w:szCs w:val="24"/>
          </w:rPr>
          <w:t xml:space="preserve"> Mean percent difference between replicate sample val</w:t>
        </w:r>
        <w:r w:rsidR="00420CC5">
          <w:rPr>
            <w:rStyle w:val="Hyperlink"/>
            <w:rFonts w:ascii="Times New Roman" w:hAnsi="Times New Roman" w:cs="Times New Roman"/>
            <w:noProof/>
            <w:sz w:val="24"/>
            <w:szCs w:val="24"/>
          </w:rPr>
          <w:t>ues</w:t>
        </w:r>
        <w:r w:rsidR="00A2010D" w:rsidRPr="00420CC5">
          <w:rPr>
            <w:noProof/>
            <w:webHidden/>
            <w:sz w:val="24"/>
            <w:szCs w:val="24"/>
          </w:rPr>
          <w:tab/>
        </w:r>
        <w:r w:rsidR="00A2010D" w:rsidRPr="00420CC5">
          <w:rPr>
            <w:noProof/>
            <w:webHidden/>
            <w:sz w:val="24"/>
            <w:szCs w:val="24"/>
          </w:rPr>
          <w:fldChar w:fldCharType="begin"/>
        </w:r>
        <w:r w:rsidR="00A2010D" w:rsidRPr="00420CC5">
          <w:rPr>
            <w:noProof/>
            <w:webHidden/>
            <w:sz w:val="24"/>
            <w:szCs w:val="24"/>
          </w:rPr>
          <w:instrText xml:space="preserve"> PAGEREF _Toc64229319 \h </w:instrText>
        </w:r>
        <w:r w:rsidR="00A2010D" w:rsidRPr="00420CC5">
          <w:rPr>
            <w:noProof/>
            <w:webHidden/>
            <w:sz w:val="24"/>
            <w:szCs w:val="24"/>
          </w:rPr>
        </w:r>
        <w:r w:rsidR="00A2010D" w:rsidRPr="00420CC5">
          <w:rPr>
            <w:noProof/>
            <w:webHidden/>
            <w:sz w:val="24"/>
            <w:szCs w:val="24"/>
          </w:rPr>
          <w:fldChar w:fldCharType="separate"/>
        </w:r>
        <w:r w:rsidR="00C873D4">
          <w:rPr>
            <w:noProof/>
            <w:webHidden/>
            <w:sz w:val="24"/>
            <w:szCs w:val="24"/>
          </w:rPr>
          <w:t>12</w:t>
        </w:r>
        <w:r w:rsidR="00A2010D" w:rsidRPr="00420CC5">
          <w:rPr>
            <w:noProof/>
            <w:webHidden/>
            <w:sz w:val="24"/>
            <w:szCs w:val="24"/>
          </w:rPr>
          <w:fldChar w:fldCharType="end"/>
        </w:r>
      </w:hyperlink>
    </w:p>
    <w:p w14:paraId="438E3FCE" w14:textId="7236BCC1" w:rsidR="00A2010D" w:rsidRPr="00420CC5" w:rsidRDefault="003973BC">
      <w:pPr>
        <w:pStyle w:val="TableofFigures"/>
        <w:tabs>
          <w:tab w:val="right" w:leader="dot" w:pos="9350"/>
        </w:tabs>
        <w:rPr>
          <w:rFonts w:asciiTheme="minorHAnsi" w:eastAsiaTheme="minorEastAsia" w:hAnsiTheme="minorHAnsi" w:cstheme="minorBidi"/>
          <w:noProof/>
          <w:sz w:val="24"/>
          <w:szCs w:val="24"/>
        </w:rPr>
      </w:pPr>
      <w:hyperlink w:anchor="_Toc64229320" w:history="1">
        <w:r w:rsidR="00A2010D" w:rsidRPr="00420CC5">
          <w:rPr>
            <w:rStyle w:val="Hyperlink"/>
            <w:rFonts w:ascii="Times New Roman" w:hAnsi="Times New Roman" w:cs="Times New Roman"/>
            <w:noProof/>
            <w:sz w:val="24"/>
            <w:szCs w:val="24"/>
          </w:rPr>
          <w:t xml:space="preserve">Table 4 </w:t>
        </w:r>
        <w:r w:rsidR="00420CC5" w:rsidRPr="00420CC5">
          <w:rPr>
            <w:rStyle w:val="Hyperlink"/>
            <w:rFonts w:ascii="Times New Roman" w:hAnsi="Times New Roman" w:cs="Times New Roman"/>
            <w:noProof/>
            <w:sz w:val="24"/>
            <w:szCs w:val="24"/>
          </w:rPr>
          <w:t>–</w:t>
        </w:r>
        <w:r w:rsidR="00A2010D" w:rsidRPr="00420CC5">
          <w:rPr>
            <w:rStyle w:val="Hyperlink"/>
            <w:rFonts w:ascii="Times New Roman" w:hAnsi="Times New Roman" w:cs="Times New Roman"/>
            <w:noProof/>
            <w:sz w:val="24"/>
            <w:szCs w:val="24"/>
          </w:rPr>
          <w:t xml:space="preserve"> Overall seasonal criteria exceedances for fecal coliform and enterococci.</w:t>
        </w:r>
        <w:r w:rsidR="00A2010D" w:rsidRPr="00420CC5">
          <w:rPr>
            <w:noProof/>
            <w:webHidden/>
            <w:sz w:val="24"/>
            <w:szCs w:val="24"/>
          </w:rPr>
          <w:tab/>
        </w:r>
        <w:r w:rsidR="00A2010D" w:rsidRPr="00420CC5">
          <w:rPr>
            <w:noProof/>
            <w:webHidden/>
            <w:sz w:val="24"/>
            <w:szCs w:val="24"/>
          </w:rPr>
          <w:fldChar w:fldCharType="begin"/>
        </w:r>
        <w:r w:rsidR="00A2010D" w:rsidRPr="00420CC5">
          <w:rPr>
            <w:noProof/>
            <w:webHidden/>
            <w:sz w:val="24"/>
            <w:szCs w:val="24"/>
          </w:rPr>
          <w:instrText xml:space="preserve"> PAGEREF _Toc64229320 \h </w:instrText>
        </w:r>
        <w:r w:rsidR="00A2010D" w:rsidRPr="00420CC5">
          <w:rPr>
            <w:noProof/>
            <w:webHidden/>
            <w:sz w:val="24"/>
            <w:szCs w:val="24"/>
          </w:rPr>
        </w:r>
        <w:r w:rsidR="00A2010D" w:rsidRPr="00420CC5">
          <w:rPr>
            <w:noProof/>
            <w:webHidden/>
            <w:sz w:val="24"/>
            <w:szCs w:val="24"/>
          </w:rPr>
          <w:fldChar w:fldCharType="separate"/>
        </w:r>
        <w:r w:rsidR="00C873D4">
          <w:rPr>
            <w:noProof/>
            <w:webHidden/>
            <w:sz w:val="24"/>
            <w:szCs w:val="24"/>
          </w:rPr>
          <w:t>14</w:t>
        </w:r>
        <w:r w:rsidR="00A2010D" w:rsidRPr="00420CC5">
          <w:rPr>
            <w:noProof/>
            <w:webHidden/>
            <w:sz w:val="24"/>
            <w:szCs w:val="24"/>
          </w:rPr>
          <w:fldChar w:fldCharType="end"/>
        </w:r>
      </w:hyperlink>
    </w:p>
    <w:p w14:paraId="43329575" w14:textId="0913705A" w:rsidR="00A2010D" w:rsidRPr="00420CC5" w:rsidRDefault="003973BC">
      <w:pPr>
        <w:pStyle w:val="TableofFigures"/>
        <w:tabs>
          <w:tab w:val="right" w:leader="dot" w:pos="9350"/>
        </w:tabs>
        <w:rPr>
          <w:rFonts w:asciiTheme="minorHAnsi" w:eastAsiaTheme="minorEastAsia" w:hAnsiTheme="minorHAnsi" w:cstheme="minorBidi"/>
          <w:noProof/>
          <w:sz w:val="24"/>
          <w:szCs w:val="24"/>
        </w:rPr>
      </w:pPr>
      <w:hyperlink w:anchor="_Toc64229321" w:history="1">
        <w:r w:rsidR="00A2010D" w:rsidRPr="00420CC5">
          <w:rPr>
            <w:rStyle w:val="Hyperlink"/>
            <w:rFonts w:ascii="Times New Roman" w:hAnsi="Times New Roman" w:cs="Times New Roman"/>
            <w:noProof/>
            <w:sz w:val="24"/>
            <w:szCs w:val="24"/>
          </w:rPr>
          <w:t>Table 5 – Percent of fecal coliform samples exceeding seasonal criteria.</w:t>
        </w:r>
        <w:r w:rsidR="00A2010D" w:rsidRPr="00420CC5">
          <w:rPr>
            <w:noProof/>
            <w:webHidden/>
            <w:sz w:val="24"/>
            <w:szCs w:val="24"/>
          </w:rPr>
          <w:tab/>
        </w:r>
        <w:r w:rsidR="00A2010D" w:rsidRPr="00420CC5">
          <w:rPr>
            <w:noProof/>
            <w:webHidden/>
            <w:sz w:val="24"/>
            <w:szCs w:val="24"/>
          </w:rPr>
          <w:fldChar w:fldCharType="begin"/>
        </w:r>
        <w:r w:rsidR="00A2010D" w:rsidRPr="00420CC5">
          <w:rPr>
            <w:noProof/>
            <w:webHidden/>
            <w:sz w:val="24"/>
            <w:szCs w:val="24"/>
          </w:rPr>
          <w:instrText xml:space="preserve"> PAGEREF _Toc64229321 \h </w:instrText>
        </w:r>
        <w:r w:rsidR="00A2010D" w:rsidRPr="00420CC5">
          <w:rPr>
            <w:noProof/>
            <w:webHidden/>
            <w:sz w:val="24"/>
            <w:szCs w:val="24"/>
          </w:rPr>
        </w:r>
        <w:r w:rsidR="00A2010D" w:rsidRPr="00420CC5">
          <w:rPr>
            <w:noProof/>
            <w:webHidden/>
            <w:sz w:val="24"/>
            <w:szCs w:val="24"/>
          </w:rPr>
          <w:fldChar w:fldCharType="separate"/>
        </w:r>
        <w:r w:rsidR="00C873D4">
          <w:rPr>
            <w:noProof/>
            <w:webHidden/>
            <w:sz w:val="24"/>
            <w:szCs w:val="24"/>
          </w:rPr>
          <w:t>16</w:t>
        </w:r>
        <w:r w:rsidR="00A2010D" w:rsidRPr="00420CC5">
          <w:rPr>
            <w:noProof/>
            <w:webHidden/>
            <w:sz w:val="24"/>
            <w:szCs w:val="24"/>
          </w:rPr>
          <w:fldChar w:fldCharType="end"/>
        </w:r>
      </w:hyperlink>
    </w:p>
    <w:p w14:paraId="069C7842" w14:textId="62E5CFEB" w:rsidR="00A2010D" w:rsidRPr="00420CC5" w:rsidRDefault="003973BC">
      <w:pPr>
        <w:pStyle w:val="TableofFigures"/>
        <w:tabs>
          <w:tab w:val="right" w:leader="dot" w:pos="9350"/>
        </w:tabs>
        <w:rPr>
          <w:rFonts w:asciiTheme="minorHAnsi" w:eastAsiaTheme="minorEastAsia" w:hAnsiTheme="minorHAnsi" w:cstheme="minorBidi"/>
          <w:noProof/>
          <w:sz w:val="24"/>
          <w:szCs w:val="24"/>
        </w:rPr>
      </w:pPr>
      <w:hyperlink w:anchor="_Toc64229322" w:history="1">
        <w:r w:rsidR="00A2010D" w:rsidRPr="00420CC5">
          <w:rPr>
            <w:rStyle w:val="Hyperlink"/>
            <w:rFonts w:ascii="Times New Roman" w:hAnsi="Times New Roman" w:cs="Times New Roman"/>
            <w:noProof/>
            <w:sz w:val="24"/>
            <w:szCs w:val="24"/>
          </w:rPr>
          <w:t>Table 6 – Seasonal geomet</w:t>
        </w:r>
        <w:r w:rsidR="009E206F" w:rsidRPr="00420CC5">
          <w:rPr>
            <w:rStyle w:val="Hyperlink"/>
            <w:rFonts w:ascii="Times New Roman" w:hAnsi="Times New Roman" w:cs="Times New Roman"/>
            <w:noProof/>
            <w:sz w:val="24"/>
            <w:szCs w:val="24"/>
          </w:rPr>
          <w:t>ric mean values</w:t>
        </w:r>
        <w:r w:rsidR="00A2010D" w:rsidRPr="00420CC5">
          <w:rPr>
            <w:rStyle w:val="Hyperlink"/>
            <w:rFonts w:ascii="Times New Roman" w:hAnsi="Times New Roman" w:cs="Times New Roman"/>
            <w:noProof/>
            <w:sz w:val="24"/>
            <w:szCs w:val="24"/>
          </w:rPr>
          <w:t>.</w:t>
        </w:r>
        <w:r w:rsidR="00A2010D" w:rsidRPr="00420CC5">
          <w:rPr>
            <w:noProof/>
            <w:webHidden/>
            <w:sz w:val="24"/>
            <w:szCs w:val="24"/>
          </w:rPr>
          <w:tab/>
        </w:r>
        <w:r w:rsidR="00A2010D" w:rsidRPr="00420CC5">
          <w:rPr>
            <w:noProof/>
            <w:webHidden/>
            <w:sz w:val="24"/>
            <w:szCs w:val="24"/>
          </w:rPr>
          <w:fldChar w:fldCharType="begin"/>
        </w:r>
        <w:r w:rsidR="00A2010D" w:rsidRPr="00420CC5">
          <w:rPr>
            <w:noProof/>
            <w:webHidden/>
            <w:sz w:val="24"/>
            <w:szCs w:val="24"/>
          </w:rPr>
          <w:instrText xml:space="preserve"> PAGEREF _Toc64229322 \h </w:instrText>
        </w:r>
        <w:r w:rsidR="00A2010D" w:rsidRPr="00420CC5">
          <w:rPr>
            <w:noProof/>
            <w:webHidden/>
            <w:sz w:val="24"/>
            <w:szCs w:val="24"/>
          </w:rPr>
        </w:r>
        <w:r w:rsidR="00A2010D" w:rsidRPr="00420CC5">
          <w:rPr>
            <w:noProof/>
            <w:webHidden/>
            <w:sz w:val="24"/>
            <w:szCs w:val="24"/>
          </w:rPr>
          <w:fldChar w:fldCharType="separate"/>
        </w:r>
        <w:r w:rsidR="00C873D4">
          <w:rPr>
            <w:noProof/>
            <w:webHidden/>
            <w:sz w:val="24"/>
            <w:szCs w:val="24"/>
          </w:rPr>
          <w:t>17</w:t>
        </w:r>
        <w:r w:rsidR="00A2010D" w:rsidRPr="00420CC5">
          <w:rPr>
            <w:noProof/>
            <w:webHidden/>
            <w:sz w:val="24"/>
            <w:szCs w:val="24"/>
          </w:rPr>
          <w:fldChar w:fldCharType="end"/>
        </w:r>
      </w:hyperlink>
    </w:p>
    <w:p w14:paraId="3BBE2BC8" w14:textId="62D754CF" w:rsidR="00A2010D" w:rsidRPr="00420CC5" w:rsidRDefault="003973BC">
      <w:pPr>
        <w:pStyle w:val="TableofFigures"/>
        <w:tabs>
          <w:tab w:val="right" w:leader="dot" w:pos="9350"/>
        </w:tabs>
        <w:rPr>
          <w:rFonts w:asciiTheme="minorHAnsi" w:eastAsiaTheme="minorEastAsia" w:hAnsiTheme="minorHAnsi" w:cstheme="minorBidi"/>
          <w:noProof/>
          <w:sz w:val="24"/>
          <w:szCs w:val="24"/>
        </w:rPr>
      </w:pPr>
      <w:hyperlink w:anchor="_Toc64229323" w:history="1">
        <w:r w:rsidR="00420CC5">
          <w:rPr>
            <w:rStyle w:val="Hyperlink"/>
            <w:rFonts w:ascii="Times New Roman" w:hAnsi="Times New Roman" w:cs="Times New Roman"/>
            <w:noProof/>
            <w:sz w:val="24"/>
            <w:szCs w:val="24"/>
          </w:rPr>
          <w:t xml:space="preserve">Table 7 </w:t>
        </w:r>
        <w:r w:rsidR="00420CC5" w:rsidRPr="00420CC5">
          <w:rPr>
            <w:rStyle w:val="Hyperlink"/>
            <w:rFonts w:ascii="Times New Roman" w:hAnsi="Times New Roman" w:cs="Times New Roman"/>
            <w:noProof/>
            <w:sz w:val="24"/>
            <w:szCs w:val="24"/>
          </w:rPr>
          <w:t>–</w:t>
        </w:r>
        <w:r w:rsidR="00A2010D" w:rsidRPr="00420CC5">
          <w:rPr>
            <w:rStyle w:val="Hyperlink"/>
            <w:rFonts w:ascii="Times New Roman" w:hAnsi="Times New Roman" w:cs="Times New Roman"/>
            <w:noProof/>
            <w:sz w:val="24"/>
            <w:szCs w:val="24"/>
          </w:rPr>
          <w:t xml:space="preserve"> Percent of e</w:t>
        </w:r>
        <w:r w:rsidR="009E206F" w:rsidRPr="00420CC5">
          <w:rPr>
            <w:rStyle w:val="Hyperlink"/>
            <w:rFonts w:ascii="Times New Roman" w:hAnsi="Times New Roman" w:cs="Times New Roman"/>
            <w:noProof/>
            <w:sz w:val="24"/>
            <w:szCs w:val="24"/>
          </w:rPr>
          <w:t>nterococci samples exceeding seasonal criteria</w:t>
        </w:r>
        <w:r w:rsidR="00A2010D" w:rsidRPr="00420CC5">
          <w:rPr>
            <w:rStyle w:val="Hyperlink"/>
            <w:rFonts w:ascii="Times New Roman" w:hAnsi="Times New Roman" w:cs="Times New Roman"/>
            <w:noProof/>
            <w:sz w:val="24"/>
            <w:szCs w:val="24"/>
          </w:rPr>
          <w:t>.</w:t>
        </w:r>
        <w:r w:rsidR="00A2010D" w:rsidRPr="00420CC5">
          <w:rPr>
            <w:noProof/>
            <w:webHidden/>
            <w:sz w:val="24"/>
            <w:szCs w:val="24"/>
          </w:rPr>
          <w:tab/>
        </w:r>
        <w:r w:rsidR="00A2010D" w:rsidRPr="00420CC5">
          <w:rPr>
            <w:noProof/>
            <w:webHidden/>
            <w:sz w:val="24"/>
            <w:szCs w:val="24"/>
          </w:rPr>
          <w:fldChar w:fldCharType="begin"/>
        </w:r>
        <w:r w:rsidR="00A2010D" w:rsidRPr="00420CC5">
          <w:rPr>
            <w:noProof/>
            <w:webHidden/>
            <w:sz w:val="24"/>
            <w:szCs w:val="24"/>
          </w:rPr>
          <w:instrText xml:space="preserve"> PAGEREF _Toc64229323 \h </w:instrText>
        </w:r>
        <w:r w:rsidR="00A2010D" w:rsidRPr="00420CC5">
          <w:rPr>
            <w:noProof/>
            <w:webHidden/>
            <w:sz w:val="24"/>
            <w:szCs w:val="24"/>
          </w:rPr>
        </w:r>
        <w:r w:rsidR="00A2010D" w:rsidRPr="00420CC5">
          <w:rPr>
            <w:noProof/>
            <w:webHidden/>
            <w:sz w:val="24"/>
            <w:szCs w:val="24"/>
          </w:rPr>
          <w:fldChar w:fldCharType="separate"/>
        </w:r>
        <w:r w:rsidR="00C873D4">
          <w:rPr>
            <w:noProof/>
            <w:webHidden/>
            <w:sz w:val="24"/>
            <w:szCs w:val="24"/>
          </w:rPr>
          <w:t>19</w:t>
        </w:r>
        <w:r w:rsidR="00A2010D" w:rsidRPr="00420CC5">
          <w:rPr>
            <w:noProof/>
            <w:webHidden/>
            <w:sz w:val="24"/>
            <w:szCs w:val="24"/>
          </w:rPr>
          <w:fldChar w:fldCharType="end"/>
        </w:r>
      </w:hyperlink>
    </w:p>
    <w:p w14:paraId="09A26D27" w14:textId="3F46D01F" w:rsidR="00A2010D" w:rsidRPr="00420CC5" w:rsidRDefault="003973BC">
      <w:pPr>
        <w:pStyle w:val="TableofFigures"/>
        <w:tabs>
          <w:tab w:val="right" w:leader="dot" w:pos="9350"/>
        </w:tabs>
        <w:rPr>
          <w:rFonts w:asciiTheme="minorHAnsi" w:eastAsiaTheme="minorEastAsia" w:hAnsiTheme="minorHAnsi" w:cstheme="minorBidi"/>
          <w:noProof/>
          <w:sz w:val="24"/>
          <w:szCs w:val="24"/>
        </w:rPr>
      </w:pPr>
      <w:hyperlink w:anchor="_Toc64229324" w:history="1">
        <w:r w:rsidR="00D36CF0" w:rsidRPr="00420CC5">
          <w:rPr>
            <w:rStyle w:val="Hyperlink"/>
            <w:rFonts w:ascii="Times New Roman" w:hAnsi="Times New Roman" w:cs="Times New Roman"/>
            <w:noProof/>
            <w:sz w:val="24"/>
            <w:szCs w:val="24"/>
          </w:rPr>
          <w:t>Ta</w:t>
        </w:r>
        <w:r w:rsidR="00420CC5">
          <w:rPr>
            <w:rStyle w:val="Hyperlink"/>
            <w:rFonts w:ascii="Times New Roman" w:hAnsi="Times New Roman" w:cs="Times New Roman"/>
            <w:noProof/>
            <w:sz w:val="24"/>
            <w:szCs w:val="24"/>
          </w:rPr>
          <w:t xml:space="preserve">ble 8 </w:t>
        </w:r>
        <w:r w:rsidR="00420CC5" w:rsidRPr="00420CC5">
          <w:rPr>
            <w:rStyle w:val="Hyperlink"/>
            <w:rFonts w:ascii="Times New Roman" w:hAnsi="Times New Roman" w:cs="Times New Roman"/>
            <w:noProof/>
            <w:sz w:val="24"/>
            <w:szCs w:val="24"/>
          </w:rPr>
          <w:t>–</w:t>
        </w:r>
        <w:r w:rsidR="00A2010D" w:rsidRPr="00420CC5">
          <w:rPr>
            <w:rStyle w:val="Hyperlink"/>
            <w:rFonts w:ascii="Times New Roman" w:hAnsi="Times New Roman" w:cs="Times New Roman"/>
            <w:noProof/>
            <w:sz w:val="24"/>
            <w:szCs w:val="24"/>
          </w:rPr>
          <w:t xml:space="preserve"> Microbial source tracing data </w:t>
        </w:r>
        <w:r w:rsidR="009E206F" w:rsidRPr="00420CC5">
          <w:rPr>
            <w:rStyle w:val="Hyperlink"/>
            <w:rFonts w:ascii="Times New Roman" w:hAnsi="Times New Roman" w:cs="Times New Roman"/>
            <w:noProof/>
            <w:sz w:val="24"/>
            <w:szCs w:val="24"/>
          </w:rPr>
          <w:t>2019 – 2020</w:t>
        </w:r>
        <w:r w:rsidR="00A2010D" w:rsidRPr="00420CC5">
          <w:rPr>
            <w:noProof/>
            <w:webHidden/>
            <w:sz w:val="24"/>
            <w:szCs w:val="24"/>
          </w:rPr>
          <w:tab/>
        </w:r>
        <w:r w:rsidR="00A2010D" w:rsidRPr="00420CC5">
          <w:rPr>
            <w:noProof/>
            <w:webHidden/>
            <w:sz w:val="24"/>
            <w:szCs w:val="24"/>
          </w:rPr>
          <w:fldChar w:fldCharType="begin"/>
        </w:r>
        <w:r w:rsidR="00A2010D" w:rsidRPr="00420CC5">
          <w:rPr>
            <w:noProof/>
            <w:webHidden/>
            <w:sz w:val="24"/>
            <w:szCs w:val="24"/>
          </w:rPr>
          <w:instrText xml:space="preserve"> PAGEREF _Toc64229324 \h </w:instrText>
        </w:r>
        <w:r w:rsidR="00A2010D" w:rsidRPr="00420CC5">
          <w:rPr>
            <w:noProof/>
            <w:webHidden/>
            <w:sz w:val="24"/>
            <w:szCs w:val="24"/>
          </w:rPr>
        </w:r>
        <w:r w:rsidR="00A2010D" w:rsidRPr="00420CC5">
          <w:rPr>
            <w:noProof/>
            <w:webHidden/>
            <w:sz w:val="24"/>
            <w:szCs w:val="24"/>
          </w:rPr>
          <w:fldChar w:fldCharType="separate"/>
        </w:r>
        <w:r w:rsidR="00C873D4">
          <w:rPr>
            <w:noProof/>
            <w:webHidden/>
            <w:sz w:val="24"/>
            <w:szCs w:val="24"/>
          </w:rPr>
          <w:t>47</w:t>
        </w:r>
        <w:r w:rsidR="00A2010D" w:rsidRPr="00420CC5">
          <w:rPr>
            <w:noProof/>
            <w:webHidden/>
            <w:sz w:val="24"/>
            <w:szCs w:val="24"/>
          </w:rPr>
          <w:fldChar w:fldCharType="end"/>
        </w:r>
      </w:hyperlink>
    </w:p>
    <w:p w14:paraId="7487A4E7" w14:textId="76917879" w:rsidR="00F777F8" w:rsidRPr="00BE57F3" w:rsidRDefault="00275A30" w:rsidP="00BE57F3">
      <w:pPr>
        <w:pStyle w:val="Heading1"/>
        <w:rPr>
          <w:rFonts w:ascii="Times New Roman" w:hAnsi="Times New Roman" w:cs="Times New Roman"/>
          <w:b/>
          <w:color w:val="2E74B5" w:themeColor="accent1" w:themeShade="BF"/>
        </w:rPr>
      </w:pPr>
      <w:r w:rsidRPr="00420CC5">
        <w:rPr>
          <w:b/>
          <w:color w:val="548DD4"/>
          <w:sz w:val="24"/>
          <w:szCs w:val="24"/>
        </w:rPr>
        <w:fldChar w:fldCharType="end"/>
      </w:r>
      <w:bookmarkStart w:id="7" w:name="_Toc64228857"/>
      <w:r w:rsidR="00A918E9" w:rsidRPr="00BE57F3">
        <w:rPr>
          <w:rFonts w:ascii="Times New Roman" w:hAnsi="Times New Roman" w:cs="Times New Roman"/>
          <w:b/>
          <w:color w:val="2E74B5" w:themeColor="accent1" w:themeShade="BF"/>
        </w:rPr>
        <w:t>List of Figures</w:t>
      </w:r>
      <w:bookmarkEnd w:id="7"/>
    </w:p>
    <w:p w14:paraId="2BCA3A17" w14:textId="142EEE40" w:rsidR="003B18E9" w:rsidRPr="00420CC5" w:rsidRDefault="00275A30">
      <w:pPr>
        <w:pStyle w:val="TableofFigures"/>
        <w:tabs>
          <w:tab w:val="right" w:leader="dot" w:pos="9350"/>
        </w:tabs>
        <w:rPr>
          <w:rFonts w:asciiTheme="minorHAnsi" w:eastAsiaTheme="minorEastAsia" w:hAnsiTheme="minorHAnsi" w:cstheme="minorBidi"/>
          <w:noProof/>
          <w:sz w:val="24"/>
          <w:szCs w:val="24"/>
        </w:rPr>
      </w:pPr>
      <w:r w:rsidRPr="00BE57F3">
        <w:rPr>
          <w:rFonts w:ascii="Times New Roman" w:hAnsi="Times New Roman" w:cs="Times New Roman"/>
          <w:b/>
          <w:color w:val="548DD4"/>
          <w:sz w:val="44"/>
          <w:szCs w:val="32"/>
        </w:rPr>
        <w:fldChar w:fldCharType="begin"/>
      </w:r>
      <w:r w:rsidR="00A918E9" w:rsidRPr="00BE57F3">
        <w:rPr>
          <w:rFonts w:ascii="Times New Roman" w:hAnsi="Times New Roman" w:cs="Times New Roman"/>
          <w:b/>
          <w:color w:val="548DD4"/>
          <w:sz w:val="44"/>
          <w:szCs w:val="32"/>
        </w:rPr>
        <w:instrText xml:space="preserve"> TOC \h \z \c "Figure" </w:instrText>
      </w:r>
      <w:r w:rsidRPr="00BE57F3">
        <w:rPr>
          <w:rFonts w:ascii="Times New Roman" w:hAnsi="Times New Roman" w:cs="Times New Roman"/>
          <w:b/>
          <w:color w:val="548DD4"/>
          <w:sz w:val="44"/>
          <w:szCs w:val="32"/>
        </w:rPr>
        <w:fldChar w:fldCharType="separate"/>
      </w:r>
      <w:hyperlink w:anchor="_Toc64229495" w:history="1">
        <w:r w:rsidR="00F249B7" w:rsidRPr="00420CC5">
          <w:rPr>
            <w:rStyle w:val="Hyperlink"/>
            <w:rFonts w:ascii="Times New Roman" w:hAnsi="Times New Roman" w:cs="Times New Roman"/>
            <w:noProof/>
            <w:sz w:val="24"/>
            <w:szCs w:val="24"/>
          </w:rPr>
          <w:t>Figure 1 –</w:t>
        </w:r>
        <w:r w:rsidR="003B18E9" w:rsidRPr="00420CC5">
          <w:rPr>
            <w:rStyle w:val="Hyperlink"/>
            <w:rFonts w:ascii="Times New Roman" w:hAnsi="Times New Roman" w:cs="Times New Roman"/>
            <w:noProof/>
            <w:sz w:val="24"/>
            <w:szCs w:val="24"/>
          </w:rPr>
          <w:t xml:space="preserve"> Kenai River and Kenai Beach dipnet personal use areas</w:t>
        </w:r>
        <w:r w:rsidR="003B18E9" w:rsidRPr="00420CC5">
          <w:rPr>
            <w:noProof/>
            <w:webHidden/>
            <w:sz w:val="24"/>
            <w:szCs w:val="24"/>
          </w:rPr>
          <w:tab/>
        </w:r>
        <w:r w:rsidR="003B18E9" w:rsidRPr="00420CC5">
          <w:rPr>
            <w:noProof/>
            <w:webHidden/>
            <w:sz w:val="24"/>
            <w:szCs w:val="24"/>
          </w:rPr>
          <w:fldChar w:fldCharType="begin"/>
        </w:r>
        <w:r w:rsidR="003B18E9" w:rsidRPr="00420CC5">
          <w:rPr>
            <w:noProof/>
            <w:webHidden/>
            <w:sz w:val="24"/>
            <w:szCs w:val="24"/>
          </w:rPr>
          <w:instrText xml:space="preserve"> PAGEREF _Toc64229495 \h </w:instrText>
        </w:r>
        <w:r w:rsidR="003B18E9" w:rsidRPr="00420CC5">
          <w:rPr>
            <w:noProof/>
            <w:webHidden/>
            <w:sz w:val="24"/>
            <w:szCs w:val="24"/>
          </w:rPr>
        </w:r>
        <w:r w:rsidR="003B18E9" w:rsidRPr="00420CC5">
          <w:rPr>
            <w:noProof/>
            <w:webHidden/>
            <w:sz w:val="24"/>
            <w:szCs w:val="24"/>
          </w:rPr>
          <w:fldChar w:fldCharType="separate"/>
        </w:r>
        <w:r w:rsidR="00C873D4">
          <w:rPr>
            <w:noProof/>
            <w:webHidden/>
            <w:sz w:val="24"/>
            <w:szCs w:val="24"/>
          </w:rPr>
          <w:t>2</w:t>
        </w:r>
        <w:r w:rsidR="003B18E9" w:rsidRPr="00420CC5">
          <w:rPr>
            <w:noProof/>
            <w:webHidden/>
            <w:sz w:val="24"/>
            <w:szCs w:val="24"/>
          </w:rPr>
          <w:fldChar w:fldCharType="end"/>
        </w:r>
      </w:hyperlink>
    </w:p>
    <w:p w14:paraId="08234AF1" w14:textId="504B4292" w:rsidR="003B18E9" w:rsidRPr="00420CC5" w:rsidRDefault="003973BC">
      <w:pPr>
        <w:pStyle w:val="TableofFigures"/>
        <w:tabs>
          <w:tab w:val="right" w:leader="dot" w:pos="9350"/>
        </w:tabs>
        <w:rPr>
          <w:rFonts w:asciiTheme="minorHAnsi" w:eastAsiaTheme="minorEastAsia" w:hAnsiTheme="minorHAnsi" w:cstheme="minorBidi"/>
          <w:noProof/>
          <w:sz w:val="24"/>
          <w:szCs w:val="24"/>
        </w:rPr>
      </w:pPr>
      <w:hyperlink w:anchor="_Toc64229496" w:history="1">
        <w:r w:rsidR="00F249B7" w:rsidRPr="00420CC5">
          <w:rPr>
            <w:rStyle w:val="Hyperlink"/>
            <w:rFonts w:ascii="Times New Roman" w:hAnsi="Times New Roman" w:cs="Times New Roman"/>
            <w:noProof/>
            <w:sz w:val="24"/>
            <w:szCs w:val="24"/>
          </w:rPr>
          <w:t>Figure 2 –</w:t>
        </w:r>
        <w:r w:rsidR="003B18E9" w:rsidRPr="00420CC5">
          <w:rPr>
            <w:rStyle w:val="Hyperlink"/>
            <w:rFonts w:ascii="Times New Roman" w:hAnsi="Times New Roman" w:cs="Times New Roman"/>
            <w:noProof/>
            <w:sz w:val="24"/>
            <w:szCs w:val="24"/>
          </w:rPr>
          <w:t xml:space="preserve"> Kenai River beach sampling sites and general gull rookery area.</w:t>
        </w:r>
        <w:r w:rsidR="003B18E9" w:rsidRPr="00420CC5">
          <w:rPr>
            <w:noProof/>
            <w:webHidden/>
            <w:sz w:val="24"/>
            <w:szCs w:val="24"/>
          </w:rPr>
          <w:tab/>
        </w:r>
        <w:r w:rsidR="003B18E9" w:rsidRPr="00420CC5">
          <w:rPr>
            <w:noProof/>
            <w:webHidden/>
            <w:sz w:val="24"/>
            <w:szCs w:val="24"/>
          </w:rPr>
          <w:fldChar w:fldCharType="begin"/>
        </w:r>
        <w:r w:rsidR="003B18E9" w:rsidRPr="00420CC5">
          <w:rPr>
            <w:noProof/>
            <w:webHidden/>
            <w:sz w:val="24"/>
            <w:szCs w:val="24"/>
          </w:rPr>
          <w:instrText xml:space="preserve"> PAGEREF _Toc64229496 \h </w:instrText>
        </w:r>
        <w:r w:rsidR="003B18E9" w:rsidRPr="00420CC5">
          <w:rPr>
            <w:noProof/>
            <w:webHidden/>
            <w:sz w:val="24"/>
            <w:szCs w:val="24"/>
          </w:rPr>
        </w:r>
        <w:r w:rsidR="003B18E9" w:rsidRPr="00420CC5">
          <w:rPr>
            <w:noProof/>
            <w:webHidden/>
            <w:sz w:val="24"/>
            <w:szCs w:val="24"/>
          </w:rPr>
          <w:fldChar w:fldCharType="separate"/>
        </w:r>
        <w:r w:rsidR="00C873D4">
          <w:rPr>
            <w:noProof/>
            <w:webHidden/>
            <w:sz w:val="24"/>
            <w:szCs w:val="24"/>
          </w:rPr>
          <w:t>6</w:t>
        </w:r>
        <w:r w:rsidR="003B18E9" w:rsidRPr="00420CC5">
          <w:rPr>
            <w:noProof/>
            <w:webHidden/>
            <w:sz w:val="24"/>
            <w:szCs w:val="24"/>
          </w:rPr>
          <w:fldChar w:fldCharType="end"/>
        </w:r>
      </w:hyperlink>
    </w:p>
    <w:p w14:paraId="4CFEB712" w14:textId="796C540F" w:rsidR="003B18E9" w:rsidRPr="00420CC5" w:rsidRDefault="003973BC">
      <w:pPr>
        <w:pStyle w:val="TableofFigures"/>
        <w:tabs>
          <w:tab w:val="right" w:leader="dot" w:pos="9350"/>
        </w:tabs>
        <w:rPr>
          <w:rFonts w:asciiTheme="minorHAnsi" w:eastAsiaTheme="minorEastAsia" w:hAnsiTheme="minorHAnsi" w:cstheme="minorBidi"/>
          <w:noProof/>
          <w:sz w:val="24"/>
          <w:szCs w:val="24"/>
        </w:rPr>
      </w:pPr>
      <w:hyperlink w:anchor="_Toc64229497" w:history="1">
        <w:r w:rsidR="003B18E9" w:rsidRPr="00420CC5">
          <w:rPr>
            <w:rStyle w:val="Hyperlink"/>
            <w:rFonts w:ascii="Times New Roman" w:hAnsi="Times New Roman" w:cs="Times New Roman"/>
            <w:noProof/>
            <w:sz w:val="24"/>
            <w:szCs w:val="24"/>
          </w:rPr>
          <w:t>Figure 3 – Bacteria sample concentration values from 2019 and 2020.</w:t>
        </w:r>
        <w:r w:rsidR="003B18E9" w:rsidRPr="00420CC5">
          <w:rPr>
            <w:noProof/>
            <w:webHidden/>
            <w:sz w:val="24"/>
            <w:szCs w:val="24"/>
          </w:rPr>
          <w:tab/>
        </w:r>
        <w:r w:rsidR="003B18E9" w:rsidRPr="00420CC5">
          <w:rPr>
            <w:noProof/>
            <w:webHidden/>
            <w:sz w:val="24"/>
            <w:szCs w:val="24"/>
          </w:rPr>
          <w:fldChar w:fldCharType="begin"/>
        </w:r>
        <w:r w:rsidR="003B18E9" w:rsidRPr="00420CC5">
          <w:rPr>
            <w:noProof/>
            <w:webHidden/>
            <w:sz w:val="24"/>
            <w:szCs w:val="24"/>
          </w:rPr>
          <w:instrText xml:space="preserve"> PAGEREF _Toc64229497 \h </w:instrText>
        </w:r>
        <w:r w:rsidR="003B18E9" w:rsidRPr="00420CC5">
          <w:rPr>
            <w:noProof/>
            <w:webHidden/>
            <w:sz w:val="24"/>
            <w:szCs w:val="24"/>
          </w:rPr>
        </w:r>
        <w:r w:rsidR="003B18E9" w:rsidRPr="00420CC5">
          <w:rPr>
            <w:noProof/>
            <w:webHidden/>
            <w:sz w:val="24"/>
            <w:szCs w:val="24"/>
          </w:rPr>
          <w:fldChar w:fldCharType="separate"/>
        </w:r>
        <w:r w:rsidR="00C873D4">
          <w:rPr>
            <w:noProof/>
            <w:webHidden/>
            <w:sz w:val="24"/>
            <w:szCs w:val="24"/>
          </w:rPr>
          <w:t>11</w:t>
        </w:r>
        <w:r w:rsidR="003B18E9" w:rsidRPr="00420CC5">
          <w:rPr>
            <w:noProof/>
            <w:webHidden/>
            <w:sz w:val="24"/>
            <w:szCs w:val="24"/>
          </w:rPr>
          <w:fldChar w:fldCharType="end"/>
        </w:r>
      </w:hyperlink>
    </w:p>
    <w:p w14:paraId="62C21E3B" w14:textId="2EBFB38E" w:rsidR="003B18E9" w:rsidRPr="00420CC5" w:rsidRDefault="003973BC">
      <w:pPr>
        <w:pStyle w:val="TableofFigures"/>
        <w:tabs>
          <w:tab w:val="right" w:leader="dot" w:pos="9350"/>
        </w:tabs>
        <w:rPr>
          <w:rFonts w:asciiTheme="minorHAnsi" w:eastAsiaTheme="minorEastAsia" w:hAnsiTheme="minorHAnsi" w:cstheme="minorBidi"/>
          <w:noProof/>
          <w:sz w:val="24"/>
          <w:szCs w:val="24"/>
        </w:rPr>
      </w:pPr>
      <w:hyperlink w:anchor="_Toc64229498" w:history="1">
        <w:r w:rsidR="003B18E9" w:rsidRPr="00420CC5">
          <w:rPr>
            <w:rStyle w:val="Hyperlink"/>
            <w:rFonts w:ascii="Times New Roman" w:hAnsi="Times New Roman" w:cs="Times New Roman"/>
            <w:noProof/>
            <w:sz w:val="24"/>
            <w:szCs w:val="24"/>
          </w:rPr>
          <w:t>Figure 4 – Timing of fecal coliform and enteroco</w:t>
        </w:r>
        <w:r w:rsidR="00330D8D" w:rsidRPr="00420CC5">
          <w:rPr>
            <w:rStyle w:val="Hyperlink"/>
            <w:rFonts w:ascii="Times New Roman" w:hAnsi="Times New Roman" w:cs="Times New Roman"/>
            <w:noProof/>
            <w:sz w:val="24"/>
            <w:szCs w:val="24"/>
          </w:rPr>
          <w:t>cci sample exceedances</w:t>
        </w:r>
        <w:r w:rsidR="003B18E9" w:rsidRPr="00420CC5">
          <w:rPr>
            <w:rStyle w:val="Hyperlink"/>
            <w:rFonts w:ascii="Times New Roman" w:hAnsi="Times New Roman" w:cs="Times New Roman"/>
            <w:noProof/>
            <w:sz w:val="24"/>
            <w:szCs w:val="24"/>
          </w:rPr>
          <w:t>.</w:t>
        </w:r>
        <w:r w:rsidR="003B18E9" w:rsidRPr="00420CC5">
          <w:rPr>
            <w:noProof/>
            <w:webHidden/>
            <w:sz w:val="24"/>
            <w:szCs w:val="24"/>
          </w:rPr>
          <w:tab/>
        </w:r>
        <w:r w:rsidR="003B18E9" w:rsidRPr="00420CC5">
          <w:rPr>
            <w:noProof/>
            <w:webHidden/>
            <w:sz w:val="24"/>
            <w:szCs w:val="24"/>
          </w:rPr>
          <w:fldChar w:fldCharType="begin"/>
        </w:r>
        <w:r w:rsidR="003B18E9" w:rsidRPr="00420CC5">
          <w:rPr>
            <w:noProof/>
            <w:webHidden/>
            <w:sz w:val="24"/>
            <w:szCs w:val="24"/>
          </w:rPr>
          <w:instrText xml:space="preserve"> PAGEREF _Toc64229498 \h </w:instrText>
        </w:r>
        <w:r w:rsidR="003B18E9" w:rsidRPr="00420CC5">
          <w:rPr>
            <w:noProof/>
            <w:webHidden/>
            <w:sz w:val="24"/>
            <w:szCs w:val="24"/>
          </w:rPr>
        </w:r>
        <w:r w:rsidR="003B18E9" w:rsidRPr="00420CC5">
          <w:rPr>
            <w:noProof/>
            <w:webHidden/>
            <w:sz w:val="24"/>
            <w:szCs w:val="24"/>
          </w:rPr>
          <w:fldChar w:fldCharType="separate"/>
        </w:r>
        <w:r w:rsidR="00C873D4">
          <w:rPr>
            <w:noProof/>
            <w:webHidden/>
            <w:sz w:val="24"/>
            <w:szCs w:val="24"/>
          </w:rPr>
          <w:t>13</w:t>
        </w:r>
        <w:r w:rsidR="003B18E9" w:rsidRPr="00420CC5">
          <w:rPr>
            <w:noProof/>
            <w:webHidden/>
            <w:sz w:val="24"/>
            <w:szCs w:val="24"/>
          </w:rPr>
          <w:fldChar w:fldCharType="end"/>
        </w:r>
      </w:hyperlink>
    </w:p>
    <w:p w14:paraId="4C0E9E77" w14:textId="4DD1E943" w:rsidR="003B18E9" w:rsidRPr="00420CC5" w:rsidRDefault="003973BC">
      <w:pPr>
        <w:pStyle w:val="TableofFigures"/>
        <w:tabs>
          <w:tab w:val="right" w:leader="dot" w:pos="9350"/>
        </w:tabs>
        <w:rPr>
          <w:rFonts w:asciiTheme="minorHAnsi" w:eastAsiaTheme="minorEastAsia" w:hAnsiTheme="minorHAnsi" w:cstheme="minorBidi"/>
          <w:noProof/>
          <w:sz w:val="24"/>
          <w:szCs w:val="24"/>
        </w:rPr>
      </w:pPr>
      <w:hyperlink w:anchor="_Toc64229499" w:history="1">
        <w:r w:rsidR="003B18E9" w:rsidRPr="00420CC5">
          <w:rPr>
            <w:rStyle w:val="Hyperlink"/>
            <w:rFonts w:ascii="Times New Roman" w:hAnsi="Times New Roman" w:cs="Times New Roman"/>
            <w:noProof/>
            <w:sz w:val="24"/>
            <w:szCs w:val="24"/>
          </w:rPr>
          <w:t xml:space="preserve">Figure 5 – Fecal coliform </w:t>
        </w:r>
        <w:r w:rsidR="00330D8D" w:rsidRPr="00420CC5">
          <w:rPr>
            <w:rStyle w:val="Hyperlink"/>
            <w:rFonts w:ascii="Times New Roman" w:hAnsi="Times New Roman" w:cs="Times New Roman"/>
            <w:noProof/>
            <w:sz w:val="24"/>
            <w:szCs w:val="24"/>
          </w:rPr>
          <w:t>sample valuesby site</w:t>
        </w:r>
        <w:r w:rsidR="003B18E9" w:rsidRPr="00420CC5">
          <w:rPr>
            <w:noProof/>
            <w:webHidden/>
            <w:sz w:val="24"/>
            <w:szCs w:val="24"/>
          </w:rPr>
          <w:tab/>
        </w:r>
        <w:r w:rsidR="003B18E9" w:rsidRPr="00420CC5">
          <w:rPr>
            <w:noProof/>
            <w:webHidden/>
            <w:sz w:val="24"/>
            <w:szCs w:val="24"/>
          </w:rPr>
          <w:fldChar w:fldCharType="begin"/>
        </w:r>
        <w:r w:rsidR="003B18E9" w:rsidRPr="00420CC5">
          <w:rPr>
            <w:noProof/>
            <w:webHidden/>
            <w:sz w:val="24"/>
            <w:szCs w:val="24"/>
          </w:rPr>
          <w:instrText xml:space="preserve"> PAGEREF _Toc64229499 \h </w:instrText>
        </w:r>
        <w:r w:rsidR="003B18E9" w:rsidRPr="00420CC5">
          <w:rPr>
            <w:noProof/>
            <w:webHidden/>
            <w:sz w:val="24"/>
            <w:szCs w:val="24"/>
          </w:rPr>
        </w:r>
        <w:r w:rsidR="003B18E9" w:rsidRPr="00420CC5">
          <w:rPr>
            <w:noProof/>
            <w:webHidden/>
            <w:sz w:val="24"/>
            <w:szCs w:val="24"/>
          </w:rPr>
          <w:fldChar w:fldCharType="separate"/>
        </w:r>
        <w:r w:rsidR="00C873D4">
          <w:rPr>
            <w:noProof/>
            <w:webHidden/>
            <w:sz w:val="24"/>
            <w:szCs w:val="24"/>
          </w:rPr>
          <w:t>15</w:t>
        </w:r>
        <w:r w:rsidR="003B18E9" w:rsidRPr="00420CC5">
          <w:rPr>
            <w:noProof/>
            <w:webHidden/>
            <w:sz w:val="24"/>
            <w:szCs w:val="24"/>
          </w:rPr>
          <w:fldChar w:fldCharType="end"/>
        </w:r>
      </w:hyperlink>
    </w:p>
    <w:p w14:paraId="67E21DAF" w14:textId="456734F9" w:rsidR="003B18E9" w:rsidRPr="00420CC5" w:rsidRDefault="003973BC">
      <w:pPr>
        <w:pStyle w:val="TableofFigures"/>
        <w:tabs>
          <w:tab w:val="right" w:leader="dot" w:pos="9350"/>
        </w:tabs>
        <w:rPr>
          <w:rFonts w:asciiTheme="minorHAnsi" w:eastAsiaTheme="minorEastAsia" w:hAnsiTheme="minorHAnsi" w:cstheme="minorBidi"/>
          <w:noProof/>
          <w:sz w:val="24"/>
          <w:szCs w:val="24"/>
        </w:rPr>
      </w:pPr>
      <w:hyperlink w:anchor="_Toc64229500" w:history="1">
        <w:r w:rsidR="003B18E9" w:rsidRPr="00420CC5">
          <w:rPr>
            <w:rStyle w:val="Hyperlink"/>
            <w:rFonts w:ascii="Times New Roman" w:hAnsi="Times New Roman" w:cs="Times New Roman"/>
            <w:noProof/>
            <w:sz w:val="24"/>
            <w:szCs w:val="24"/>
          </w:rPr>
          <w:t>Figur</w:t>
        </w:r>
        <w:r w:rsidR="00330D8D" w:rsidRPr="00420CC5">
          <w:rPr>
            <w:rStyle w:val="Hyperlink"/>
            <w:rFonts w:ascii="Times New Roman" w:hAnsi="Times New Roman" w:cs="Times New Roman"/>
            <w:noProof/>
            <w:sz w:val="24"/>
            <w:szCs w:val="24"/>
          </w:rPr>
          <w:t>e 6 – Thirty day geometric mean fecal coliform values</w:t>
        </w:r>
        <w:r w:rsidR="003B18E9" w:rsidRPr="00420CC5">
          <w:rPr>
            <w:noProof/>
            <w:webHidden/>
            <w:sz w:val="24"/>
            <w:szCs w:val="24"/>
          </w:rPr>
          <w:tab/>
        </w:r>
        <w:r w:rsidR="003B18E9" w:rsidRPr="00420CC5">
          <w:rPr>
            <w:noProof/>
            <w:webHidden/>
            <w:sz w:val="24"/>
            <w:szCs w:val="24"/>
          </w:rPr>
          <w:fldChar w:fldCharType="begin"/>
        </w:r>
        <w:r w:rsidR="003B18E9" w:rsidRPr="00420CC5">
          <w:rPr>
            <w:noProof/>
            <w:webHidden/>
            <w:sz w:val="24"/>
            <w:szCs w:val="24"/>
          </w:rPr>
          <w:instrText xml:space="preserve"> PAGEREF _Toc64229500 \h </w:instrText>
        </w:r>
        <w:r w:rsidR="003B18E9" w:rsidRPr="00420CC5">
          <w:rPr>
            <w:noProof/>
            <w:webHidden/>
            <w:sz w:val="24"/>
            <w:szCs w:val="24"/>
          </w:rPr>
        </w:r>
        <w:r w:rsidR="003B18E9" w:rsidRPr="00420CC5">
          <w:rPr>
            <w:noProof/>
            <w:webHidden/>
            <w:sz w:val="24"/>
            <w:szCs w:val="24"/>
          </w:rPr>
          <w:fldChar w:fldCharType="separate"/>
        </w:r>
        <w:r w:rsidR="00C873D4">
          <w:rPr>
            <w:noProof/>
            <w:webHidden/>
            <w:sz w:val="24"/>
            <w:szCs w:val="24"/>
          </w:rPr>
          <w:t>16</w:t>
        </w:r>
        <w:r w:rsidR="003B18E9" w:rsidRPr="00420CC5">
          <w:rPr>
            <w:noProof/>
            <w:webHidden/>
            <w:sz w:val="24"/>
            <w:szCs w:val="24"/>
          </w:rPr>
          <w:fldChar w:fldCharType="end"/>
        </w:r>
      </w:hyperlink>
    </w:p>
    <w:p w14:paraId="6899B656" w14:textId="6A74E5B8" w:rsidR="003B18E9" w:rsidRPr="00420CC5" w:rsidRDefault="003973BC">
      <w:pPr>
        <w:pStyle w:val="TableofFigures"/>
        <w:tabs>
          <w:tab w:val="right" w:leader="dot" w:pos="9350"/>
        </w:tabs>
        <w:rPr>
          <w:rFonts w:asciiTheme="minorHAnsi" w:eastAsiaTheme="minorEastAsia" w:hAnsiTheme="minorHAnsi" w:cstheme="minorBidi"/>
          <w:noProof/>
          <w:sz w:val="24"/>
          <w:szCs w:val="24"/>
        </w:rPr>
      </w:pPr>
      <w:hyperlink w:anchor="_Toc64229501" w:history="1">
        <w:r w:rsidR="003B18E9" w:rsidRPr="00420CC5">
          <w:rPr>
            <w:rStyle w:val="Hyperlink"/>
            <w:rFonts w:ascii="Times New Roman" w:hAnsi="Times New Roman" w:cs="Times New Roman"/>
            <w:noProof/>
            <w:sz w:val="24"/>
            <w:szCs w:val="24"/>
          </w:rPr>
          <w:t>Figure 7 – E</w:t>
        </w:r>
        <w:r w:rsidR="00330D8D" w:rsidRPr="00420CC5">
          <w:rPr>
            <w:rStyle w:val="Hyperlink"/>
            <w:rFonts w:ascii="Times New Roman" w:hAnsi="Times New Roman" w:cs="Times New Roman"/>
            <w:noProof/>
            <w:sz w:val="24"/>
            <w:szCs w:val="24"/>
          </w:rPr>
          <w:t>nterococci sample values</w:t>
        </w:r>
        <w:r w:rsidR="003B18E9" w:rsidRPr="00420CC5">
          <w:rPr>
            <w:rStyle w:val="Hyperlink"/>
            <w:rFonts w:ascii="Times New Roman" w:hAnsi="Times New Roman" w:cs="Times New Roman"/>
            <w:noProof/>
            <w:sz w:val="24"/>
            <w:szCs w:val="24"/>
          </w:rPr>
          <w:t xml:space="preserve"> </w:t>
        </w:r>
        <w:r w:rsidR="00330D8D" w:rsidRPr="00420CC5">
          <w:rPr>
            <w:rStyle w:val="Hyperlink"/>
            <w:rFonts w:ascii="Times New Roman" w:hAnsi="Times New Roman" w:cs="Times New Roman"/>
            <w:noProof/>
            <w:sz w:val="24"/>
            <w:szCs w:val="24"/>
          </w:rPr>
          <w:t>by site</w:t>
        </w:r>
        <w:r w:rsidR="003B18E9" w:rsidRPr="00420CC5">
          <w:rPr>
            <w:rStyle w:val="Hyperlink"/>
            <w:rFonts w:ascii="Times New Roman" w:hAnsi="Times New Roman" w:cs="Times New Roman"/>
            <w:noProof/>
            <w:sz w:val="24"/>
            <w:szCs w:val="24"/>
          </w:rPr>
          <w:t>.</w:t>
        </w:r>
        <w:r w:rsidR="003B18E9" w:rsidRPr="00420CC5">
          <w:rPr>
            <w:noProof/>
            <w:webHidden/>
            <w:sz w:val="24"/>
            <w:szCs w:val="24"/>
          </w:rPr>
          <w:tab/>
        </w:r>
        <w:r w:rsidR="003B18E9" w:rsidRPr="00420CC5">
          <w:rPr>
            <w:noProof/>
            <w:webHidden/>
            <w:sz w:val="24"/>
            <w:szCs w:val="24"/>
          </w:rPr>
          <w:fldChar w:fldCharType="begin"/>
        </w:r>
        <w:r w:rsidR="003B18E9" w:rsidRPr="00420CC5">
          <w:rPr>
            <w:noProof/>
            <w:webHidden/>
            <w:sz w:val="24"/>
            <w:szCs w:val="24"/>
          </w:rPr>
          <w:instrText xml:space="preserve"> PAGEREF _Toc64229501 \h </w:instrText>
        </w:r>
        <w:r w:rsidR="003B18E9" w:rsidRPr="00420CC5">
          <w:rPr>
            <w:noProof/>
            <w:webHidden/>
            <w:sz w:val="24"/>
            <w:szCs w:val="24"/>
          </w:rPr>
        </w:r>
        <w:r w:rsidR="003B18E9" w:rsidRPr="00420CC5">
          <w:rPr>
            <w:noProof/>
            <w:webHidden/>
            <w:sz w:val="24"/>
            <w:szCs w:val="24"/>
          </w:rPr>
          <w:fldChar w:fldCharType="separate"/>
        </w:r>
        <w:r w:rsidR="00C873D4">
          <w:rPr>
            <w:noProof/>
            <w:webHidden/>
            <w:sz w:val="24"/>
            <w:szCs w:val="24"/>
          </w:rPr>
          <w:t>18</w:t>
        </w:r>
        <w:r w:rsidR="003B18E9" w:rsidRPr="00420CC5">
          <w:rPr>
            <w:noProof/>
            <w:webHidden/>
            <w:sz w:val="24"/>
            <w:szCs w:val="24"/>
          </w:rPr>
          <w:fldChar w:fldCharType="end"/>
        </w:r>
      </w:hyperlink>
    </w:p>
    <w:p w14:paraId="6BF4F36E" w14:textId="38D65BCE" w:rsidR="003B18E9" w:rsidRPr="00420CC5" w:rsidRDefault="003973BC">
      <w:pPr>
        <w:pStyle w:val="TableofFigures"/>
        <w:tabs>
          <w:tab w:val="right" w:leader="dot" w:pos="9350"/>
        </w:tabs>
        <w:rPr>
          <w:rFonts w:asciiTheme="minorHAnsi" w:eastAsiaTheme="minorEastAsia" w:hAnsiTheme="minorHAnsi" w:cstheme="minorBidi"/>
          <w:noProof/>
          <w:sz w:val="24"/>
          <w:szCs w:val="24"/>
        </w:rPr>
      </w:pPr>
      <w:hyperlink w:anchor="_Toc64229502" w:history="1">
        <w:r w:rsidR="00F249B7" w:rsidRPr="00420CC5">
          <w:rPr>
            <w:rStyle w:val="Hyperlink"/>
            <w:rFonts w:ascii="Times New Roman" w:hAnsi="Times New Roman" w:cs="Times New Roman"/>
            <w:noProof/>
            <w:sz w:val="24"/>
            <w:szCs w:val="24"/>
          </w:rPr>
          <w:t>Figure 8 –</w:t>
        </w:r>
        <w:r w:rsidR="003B18E9" w:rsidRPr="00420CC5">
          <w:rPr>
            <w:rStyle w:val="Hyperlink"/>
            <w:rFonts w:ascii="Times New Roman" w:hAnsi="Times New Roman" w:cs="Times New Roman"/>
            <w:noProof/>
            <w:sz w:val="24"/>
            <w:szCs w:val="24"/>
          </w:rPr>
          <w:t xml:space="preserve"> Thirty day geometric mean </w:t>
        </w:r>
        <w:r w:rsidR="00D36CF0" w:rsidRPr="00420CC5">
          <w:rPr>
            <w:rStyle w:val="Hyperlink"/>
            <w:rFonts w:ascii="Times New Roman" w:hAnsi="Times New Roman" w:cs="Times New Roman"/>
            <w:noProof/>
            <w:sz w:val="24"/>
            <w:szCs w:val="24"/>
          </w:rPr>
          <w:t xml:space="preserve">enterococci </w:t>
        </w:r>
        <w:r w:rsidR="003B18E9" w:rsidRPr="00420CC5">
          <w:rPr>
            <w:rStyle w:val="Hyperlink"/>
            <w:rFonts w:ascii="Times New Roman" w:hAnsi="Times New Roman" w:cs="Times New Roman"/>
            <w:noProof/>
            <w:sz w:val="24"/>
            <w:szCs w:val="24"/>
          </w:rPr>
          <w:t>values.</w:t>
        </w:r>
        <w:r w:rsidR="003B18E9" w:rsidRPr="00420CC5">
          <w:rPr>
            <w:noProof/>
            <w:webHidden/>
            <w:sz w:val="24"/>
            <w:szCs w:val="24"/>
          </w:rPr>
          <w:tab/>
        </w:r>
        <w:r w:rsidR="003B18E9" w:rsidRPr="00420CC5">
          <w:rPr>
            <w:noProof/>
            <w:webHidden/>
            <w:sz w:val="24"/>
            <w:szCs w:val="24"/>
          </w:rPr>
          <w:fldChar w:fldCharType="begin"/>
        </w:r>
        <w:r w:rsidR="003B18E9" w:rsidRPr="00420CC5">
          <w:rPr>
            <w:noProof/>
            <w:webHidden/>
            <w:sz w:val="24"/>
            <w:szCs w:val="24"/>
          </w:rPr>
          <w:instrText xml:space="preserve"> PAGEREF _Toc64229502 \h </w:instrText>
        </w:r>
        <w:r w:rsidR="003B18E9" w:rsidRPr="00420CC5">
          <w:rPr>
            <w:noProof/>
            <w:webHidden/>
            <w:sz w:val="24"/>
            <w:szCs w:val="24"/>
          </w:rPr>
        </w:r>
        <w:r w:rsidR="003B18E9" w:rsidRPr="00420CC5">
          <w:rPr>
            <w:noProof/>
            <w:webHidden/>
            <w:sz w:val="24"/>
            <w:szCs w:val="24"/>
          </w:rPr>
          <w:fldChar w:fldCharType="separate"/>
        </w:r>
        <w:r w:rsidR="00C873D4">
          <w:rPr>
            <w:noProof/>
            <w:webHidden/>
            <w:sz w:val="24"/>
            <w:szCs w:val="24"/>
          </w:rPr>
          <w:t>18</w:t>
        </w:r>
        <w:r w:rsidR="003B18E9" w:rsidRPr="00420CC5">
          <w:rPr>
            <w:noProof/>
            <w:webHidden/>
            <w:sz w:val="24"/>
            <w:szCs w:val="24"/>
          </w:rPr>
          <w:fldChar w:fldCharType="end"/>
        </w:r>
      </w:hyperlink>
    </w:p>
    <w:p w14:paraId="2F2BBC45" w14:textId="3C063E57" w:rsidR="003B18E9" w:rsidRPr="00420CC5" w:rsidRDefault="003973BC">
      <w:pPr>
        <w:pStyle w:val="TableofFigures"/>
        <w:tabs>
          <w:tab w:val="right" w:leader="dot" w:pos="9350"/>
        </w:tabs>
        <w:rPr>
          <w:rFonts w:asciiTheme="minorHAnsi" w:eastAsiaTheme="minorEastAsia" w:hAnsiTheme="minorHAnsi" w:cstheme="minorBidi"/>
          <w:noProof/>
          <w:sz w:val="24"/>
          <w:szCs w:val="24"/>
        </w:rPr>
      </w:pPr>
      <w:hyperlink w:anchor="_Toc64229503" w:history="1">
        <w:r w:rsidR="00F249B7" w:rsidRPr="00420CC5">
          <w:rPr>
            <w:rStyle w:val="Hyperlink"/>
            <w:rFonts w:ascii="Times New Roman" w:hAnsi="Times New Roman" w:cs="Times New Roman"/>
            <w:noProof/>
            <w:sz w:val="24"/>
            <w:szCs w:val="24"/>
          </w:rPr>
          <w:t>Figure 9 –</w:t>
        </w:r>
        <w:r w:rsidR="00D36CF0" w:rsidRPr="00420CC5">
          <w:rPr>
            <w:rStyle w:val="Hyperlink"/>
            <w:rFonts w:ascii="Times New Roman" w:hAnsi="Times New Roman" w:cs="Times New Roman"/>
            <w:noProof/>
            <w:sz w:val="24"/>
            <w:szCs w:val="24"/>
          </w:rPr>
          <w:t xml:space="preserve"> M</w:t>
        </w:r>
        <w:r w:rsidR="003B18E9" w:rsidRPr="00420CC5">
          <w:rPr>
            <w:rStyle w:val="Hyperlink"/>
            <w:rFonts w:ascii="Times New Roman" w:hAnsi="Times New Roman" w:cs="Times New Roman"/>
            <w:noProof/>
            <w:sz w:val="24"/>
            <w:szCs w:val="24"/>
          </w:rPr>
          <w:t>icrobi</w:t>
        </w:r>
        <w:r w:rsidR="00D36CF0" w:rsidRPr="00420CC5">
          <w:rPr>
            <w:rStyle w:val="Hyperlink"/>
            <w:rFonts w:ascii="Times New Roman" w:hAnsi="Times New Roman" w:cs="Times New Roman"/>
            <w:noProof/>
            <w:sz w:val="24"/>
            <w:szCs w:val="24"/>
          </w:rPr>
          <w:t>al source tracing (MST) data by site and species</w:t>
        </w:r>
        <w:r w:rsidR="003B18E9" w:rsidRPr="00420CC5">
          <w:rPr>
            <w:rStyle w:val="Hyperlink"/>
            <w:rFonts w:ascii="Times New Roman" w:hAnsi="Times New Roman" w:cs="Times New Roman"/>
            <w:noProof/>
            <w:sz w:val="24"/>
            <w:szCs w:val="24"/>
          </w:rPr>
          <w:t>.</w:t>
        </w:r>
        <w:r w:rsidR="003B18E9" w:rsidRPr="00420CC5">
          <w:rPr>
            <w:noProof/>
            <w:webHidden/>
            <w:sz w:val="24"/>
            <w:szCs w:val="24"/>
          </w:rPr>
          <w:tab/>
        </w:r>
        <w:r w:rsidR="003B18E9" w:rsidRPr="00420CC5">
          <w:rPr>
            <w:noProof/>
            <w:webHidden/>
            <w:sz w:val="24"/>
            <w:szCs w:val="24"/>
          </w:rPr>
          <w:fldChar w:fldCharType="begin"/>
        </w:r>
        <w:r w:rsidR="003B18E9" w:rsidRPr="00420CC5">
          <w:rPr>
            <w:noProof/>
            <w:webHidden/>
            <w:sz w:val="24"/>
            <w:szCs w:val="24"/>
          </w:rPr>
          <w:instrText xml:space="preserve"> PAGEREF _Toc64229503 \h </w:instrText>
        </w:r>
        <w:r w:rsidR="003B18E9" w:rsidRPr="00420CC5">
          <w:rPr>
            <w:noProof/>
            <w:webHidden/>
            <w:sz w:val="24"/>
            <w:szCs w:val="24"/>
          </w:rPr>
        </w:r>
        <w:r w:rsidR="003B18E9" w:rsidRPr="00420CC5">
          <w:rPr>
            <w:noProof/>
            <w:webHidden/>
            <w:sz w:val="24"/>
            <w:szCs w:val="24"/>
          </w:rPr>
          <w:fldChar w:fldCharType="separate"/>
        </w:r>
        <w:r w:rsidR="00C873D4">
          <w:rPr>
            <w:noProof/>
            <w:webHidden/>
            <w:sz w:val="24"/>
            <w:szCs w:val="24"/>
          </w:rPr>
          <w:t>19</w:t>
        </w:r>
        <w:r w:rsidR="003B18E9" w:rsidRPr="00420CC5">
          <w:rPr>
            <w:noProof/>
            <w:webHidden/>
            <w:sz w:val="24"/>
            <w:szCs w:val="24"/>
          </w:rPr>
          <w:fldChar w:fldCharType="end"/>
        </w:r>
      </w:hyperlink>
    </w:p>
    <w:p w14:paraId="3BE27FE7" w14:textId="4B84D955" w:rsidR="003B18E9" w:rsidRPr="00420CC5" w:rsidRDefault="003973BC">
      <w:pPr>
        <w:pStyle w:val="TableofFigures"/>
        <w:tabs>
          <w:tab w:val="right" w:leader="dot" w:pos="9350"/>
        </w:tabs>
        <w:rPr>
          <w:rFonts w:asciiTheme="minorHAnsi" w:eastAsiaTheme="minorEastAsia" w:hAnsiTheme="minorHAnsi" w:cstheme="minorBidi"/>
          <w:noProof/>
          <w:sz w:val="24"/>
          <w:szCs w:val="24"/>
        </w:rPr>
      </w:pPr>
      <w:hyperlink w:anchor="_Toc64229504" w:history="1">
        <w:r w:rsidR="001023EF" w:rsidRPr="00420CC5">
          <w:rPr>
            <w:rStyle w:val="Hyperlink"/>
            <w:rFonts w:ascii="Times New Roman" w:hAnsi="Times New Roman" w:cs="Times New Roman"/>
            <w:noProof/>
            <w:sz w:val="24"/>
            <w:szCs w:val="24"/>
          </w:rPr>
          <w:t>Figure 10</w:t>
        </w:r>
        <w:r w:rsidR="00F249B7" w:rsidRPr="00420CC5">
          <w:rPr>
            <w:rStyle w:val="Hyperlink"/>
            <w:rFonts w:ascii="Times New Roman" w:hAnsi="Times New Roman" w:cs="Times New Roman"/>
            <w:noProof/>
            <w:sz w:val="24"/>
            <w:szCs w:val="24"/>
          </w:rPr>
          <w:t xml:space="preserve"> –</w:t>
        </w:r>
        <w:r w:rsidR="003B18E9" w:rsidRPr="00420CC5">
          <w:rPr>
            <w:rStyle w:val="Hyperlink"/>
            <w:rFonts w:ascii="Times New Roman" w:hAnsi="Times New Roman" w:cs="Times New Roman"/>
            <w:noProof/>
            <w:sz w:val="24"/>
            <w:szCs w:val="24"/>
          </w:rPr>
          <w:t xml:space="preserve"> Growth of the Kenai River personal use fishery</w:t>
        </w:r>
        <w:r w:rsidR="003B18E9" w:rsidRPr="00420CC5">
          <w:rPr>
            <w:noProof/>
            <w:webHidden/>
            <w:sz w:val="24"/>
            <w:szCs w:val="24"/>
          </w:rPr>
          <w:tab/>
        </w:r>
        <w:r w:rsidR="003B18E9" w:rsidRPr="00420CC5">
          <w:rPr>
            <w:noProof/>
            <w:webHidden/>
            <w:sz w:val="24"/>
            <w:szCs w:val="24"/>
          </w:rPr>
          <w:fldChar w:fldCharType="begin"/>
        </w:r>
        <w:r w:rsidR="003B18E9" w:rsidRPr="00420CC5">
          <w:rPr>
            <w:noProof/>
            <w:webHidden/>
            <w:sz w:val="24"/>
            <w:szCs w:val="24"/>
          </w:rPr>
          <w:instrText xml:space="preserve"> PAGEREF _Toc64229504 \h </w:instrText>
        </w:r>
        <w:r w:rsidR="003B18E9" w:rsidRPr="00420CC5">
          <w:rPr>
            <w:noProof/>
            <w:webHidden/>
            <w:sz w:val="24"/>
            <w:szCs w:val="24"/>
          </w:rPr>
        </w:r>
        <w:r w:rsidR="003B18E9" w:rsidRPr="00420CC5">
          <w:rPr>
            <w:noProof/>
            <w:webHidden/>
            <w:sz w:val="24"/>
            <w:szCs w:val="24"/>
          </w:rPr>
          <w:fldChar w:fldCharType="separate"/>
        </w:r>
        <w:r w:rsidR="00C873D4">
          <w:rPr>
            <w:noProof/>
            <w:webHidden/>
            <w:sz w:val="24"/>
            <w:szCs w:val="24"/>
          </w:rPr>
          <w:t>21</w:t>
        </w:r>
        <w:r w:rsidR="003B18E9" w:rsidRPr="00420CC5">
          <w:rPr>
            <w:noProof/>
            <w:webHidden/>
            <w:sz w:val="24"/>
            <w:szCs w:val="24"/>
          </w:rPr>
          <w:fldChar w:fldCharType="end"/>
        </w:r>
      </w:hyperlink>
    </w:p>
    <w:p w14:paraId="7B519CC7" w14:textId="0899C83B" w:rsidR="003B18E9" w:rsidRPr="00420CC5" w:rsidRDefault="003973BC">
      <w:pPr>
        <w:pStyle w:val="TableofFigures"/>
        <w:tabs>
          <w:tab w:val="right" w:leader="dot" w:pos="9350"/>
        </w:tabs>
        <w:rPr>
          <w:rFonts w:asciiTheme="minorHAnsi" w:eastAsiaTheme="minorEastAsia" w:hAnsiTheme="minorHAnsi" w:cstheme="minorBidi"/>
          <w:noProof/>
          <w:sz w:val="24"/>
          <w:szCs w:val="24"/>
        </w:rPr>
      </w:pPr>
      <w:hyperlink w:anchor="_Toc64229505" w:history="1">
        <w:r w:rsidR="001023EF" w:rsidRPr="00420CC5">
          <w:rPr>
            <w:rStyle w:val="Hyperlink"/>
            <w:rFonts w:ascii="Times New Roman" w:hAnsi="Times New Roman" w:cs="Times New Roman"/>
            <w:noProof/>
            <w:sz w:val="24"/>
            <w:szCs w:val="24"/>
          </w:rPr>
          <w:t>Figure 11</w:t>
        </w:r>
        <w:r w:rsidR="00F249B7" w:rsidRPr="00420CC5">
          <w:rPr>
            <w:rStyle w:val="Hyperlink"/>
            <w:rFonts w:ascii="Times New Roman" w:hAnsi="Times New Roman" w:cs="Times New Roman"/>
            <w:noProof/>
            <w:sz w:val="24"/>
            <w:szCs w:val="24"/>
          </w:rPr>
          <w:t xml:space="preserve"> –</w:t>
        </w:r>
        <w:r w:rsidR="003B18E9" w:rsidRPr="00420CC5">
          <w:rPr>
            <w:rStyle w:val="Hyperlink"/>
            <w:rFonts w:ascii="Times New Roman" w:hAnsi="Times New Roman" w:cs="Times New Roman"/>
            <w:noProof/>
            <w:sz w:val="24"/>
            <w:szCs w:val="24"/>
          </w:rPr>
          <w:t xml:space="preserve"> 2017 – 2020 late run sockeye salmon counts on the Kenai Rive</w:t>
        </w:r>
        <w:r w:rsidR="00252E84" w:rsidRPr="00420CC5">
          <w:rPr>
            <w:rStyle w:val="Hyperlink"/>
            <w:rFonts w:ascii="Times New Roman" w:hAnsi="Times New Roman" w:cs="Times New Roman"/>
            <w:noProof/>
            <w:sz w:val="24"/>
            <w:szCs w:val="24"/>
          </w:rPr>
          <w:t>r</w:t>
        </w:r>
        <w:r w:rsidR="003B18E9" w:rsidRPr="00420CC5">
          <w:rPr>
            <w:rStyle w:val="Hyperlink"/>
            <w:rFonts w:ascii="Times New Roman" w:hAnsi="Times New Roman" w:cs="Times New Roman"/>
            <w:noProof/>
            <w:sz w:val="24"/>
            <w:szCs w:val="24"/>
          </w:rPr>
          <w:t>.</w:t>
        </w:r>
        <w:r w:rsidR="003B18E9" w:rsidRPr="00420CC5">
          <w:rPr>
            <w:noProof/>
            <w:webHidden/>
            <w:sz w:val="24"/>
            <w:szCs w:val="24"/>
          </w:rPr>
          <w:tab/>
        </w:r>
        <w:r w:rsidR="003B18E9" w:rsidRPr="00420CC5">
          <w:rPr>
            <w:noProof/>
            <w:webHidden/>
            <w:sz w:val="24"/>
            <w:szCs w:val="24"/>
          </w:rPr>
          <w:fldChar w:fldCharType="begin"/>
        </w:r>
        <w:r w:rsidR="003B18E9" w:rsidRPr="00420CC5">
          <w:rPr>
            <w:noProof/>
            <w:webHidden/>
            <w:sz w:val="24"/>
            <w:szCs w:val="24"/>
          </w:rPr>
          <w:instrText xml:space="preserve"> PAGEREF _Toc64229505 \h </w:instrText>
        </w:r>
        <w:r w:rsidR="003B18E9" w:rsidRPr="00420CC5">
          <w:rPr>
            <w:noProof/>
            <w:webHidden/>
            <w:sz w:val="24"/>
            <w:szCs w:val="24"/>
          </w:rPr>
        </w:r>
        <w:r w:rsidR="003B18E9" w:rsidRPr="00420CC5">
          <w:rPr>
            <w:noProof/>
            <w:webHidden/>
            <w:sz w:val="24"/>
            <w:szCs w:val="24"/>
          </w:rPr>
          <w:fldChar w:fldCharType="separate"/>
        </w:r>
        <w:r w:rsidR="00C873D4">
          <w:rPr>
            <w:noProof/>
            <w:webHidden/>
            <w:sz w:val="24"/>
            <w:szCs w:val="24"/>
          </w:rPr>
          <w:t>22</w:t>
        </w:r>
        <w:r w:rsidR="003B18E9" w:rsidRPr="00420CC5">
          <w:rPr>
            <w:noProof/>
            <w:webHidden/>
            <w:sz w:val="24"/>
            <w:szCs w:val="24"/>
          </w:rPr>
          <w:fldChar w:fldCharType="end"/>
        </w:r>
      </w:hyperlink>
    </w:p>
    <w:p w14:paraId="6FA2CC16" w14:textId="05551318" w:rsidR="0063019B" w:rsidRPr="00112AD3" w:rsidRDefault="00275A30" w:rsidP="0063019B">
      <w:pPr>
        <w:contextualSpacing w:val="0"/>
        <w:rPr>
          <w:rFonts w:ascii="Times New Roman" w:hAnsi="Times New Roman" w:cs="Times New Roman"/>
          <w:b/>
          <w:color w:val="548DD4"/>
          <w:sz w:val="4"/>
          <w:szCs w:val="4"/>
        </w:rPr>
      </w:pPr>
      <w:r w:rsidRPr="00BE57F3">
        <w:rPr>
          <w:rFonts w:ascii="Times New Roman" w:hAnsi="Times New Roman" w:cs="Times New Roman"/>
          <w:b/>
          <w:color w:val="548DD4"/>
          <w:sz w:val="44"/>
          <w:szCs w:val="32"/>
        </w:rPr>
        <w:fldChar w:fldCharType="end"/>
      </w:r>
      <w:bookmarkStart w:id="8" w:name="_Hlk529802749"/>
    </w:p>
    <w:p w14:paraId="14807E77" w14:textId="5757F7F2" w:rsidR="0063019B" w:rsidRPr="003C4B1C" w:rsidRDefault="003C4B1C" w:rsidP="003C4B1C">
      <w:pPr>
        <w:pStyle w:val="Heading1"/>
        <w:rPr>
          <w:rFonts w:ascii="Times New Roman" w:hAnsi="Times New Roman" w:cs="Times New Roman"/>
          <w:b/>
          <w:color w:val="2E74B5" w:themeColor="accent1" w:themeShade="BF"/>
        </w:rPr>
      </w:pPr>
      <w:bookmarkStart w:id="9" w:name="_Toc64228858"/>
      <w:r>
        <w:rPr>
          <w:rFonts w:ascii="Times New Roman" w:hAnsi="Times New Roman" w:cs="Times New Roman"/>
          <w:b/>
          <w:color w:val="2E74B5" w:themeColor="accent1" w:themeShade="BF"/>
        </w:rPr>
        <w:t>Acronyms</w:t>
      </w:r>
      <w:bookmarkEnd w:id="9"/>
    </w:p>
    <w:p w14:paraId="2A825D7C" w14:textId="258D37E2" w:rsidR="0063019B" w:rsidRPr="00420CC5" w:rsidRDefault="0063019B" w:rsidP="0063019B">
      <w:pPr>
        <w:rPr>
          <w:rFonts w:ascii="Times New Roman" w:hAnsi="Times New Roman" w:cs="Times New Roman"/>
          <w:sz w:val="24"/>
          <w:szCs w:val="24"/>
        </w:rPr>
      </w:pPr>
      <w:r w:rsidRPr="00420CC5">
        <w:rPr>
          <w:rFonts w:ascii="Times New Roman" w:hAnsi="Times New Roman" w:cs="Times New Roman"/>
          <w:b/>
          <w:sz w:val="24"/>
          <w:szCs w:val="24"/>
        </w:rPr>
        <w:t xml:space="preserve">ADEC </w:t>
      </w:r>
      <w:r w:rsidRPr="00420CC5">
        <w:rPr>
          <w:rFonts w:ascii="Times New Roman" w:hAnsi="Times New Roman" w:cs="Times New Roman"/>
          <w:sz w:val="24"/>
          <w:szCs w:val="24"/>
        </w:rPr>
        <w:t xml:space="preserve">– </w:t>
      </w:r>
      <w:r w:rsidR="003C4B1C" w:rsidRPr="00420CC5">
        <w:rPr>
          <w:rFonts w:ascii="Times New Roman" w:hAnsi="Times New Roman" w:cs="Times New Roman"/>
          <w:sz w:val="24"/>
          <w:szCs w:val="24"/>
        </w:rPr>
        <w:t>Alaska Department of Environmental Conservation</w:t>
      </w:r>
    </w:p>
    <w:p w14:paraId="3C91943B" w14:textId="67582795" w:rsidR="003C4B1C" w:rsidRPr="00420CC5" w:rsidRDefault="003C4B1C" w:rsidP="0063019B">
      <w:pPr>
        <w:rPr>
          <w:rFonts w:ascii="Times New Roman" w:hAnsi="Times New Roman" w:cs="Times New Roman"/>
          <w:sz w:val="24"/>
          <w:szCs w:val="24"/>
        </w:rPr>
      </w:pPr>
      <w:r w:rsidRPr="00420CC5">
        <w:rPr>
          <w:rFonts w:ascii="Times New Roman" w:hAnsi="Times New Roman" w:cs="Times New Roman"/>
          <w:b/>
          <w:sz w:val="24"/>
          <w:szCs w:val="24"/>
        </w:rPr>
        <w:t xml:space="preserve">ADF&amp;G </w:t>
      </w:r>
      <w:r w:rsidRPr="00420CC5">
        <w:rPr>
          <w:rFonts w:ascii="Times New Roman" w:hAnsi="Times New Roman" w:cs="Times New Roman"/>
          <w:sz w:val="24"/>
          <w:szCs w:val="24"/>
        </w:rPr>
        <w:t>– Alaska Department of Fish and Game</w:t>
      </w:r>
    </w:p>
    <w:p w14:paraId="3BF36123" w14:textId="130D664D" w:rsidR="000D38B5" w:rsidRPr="00420CC5" w:rsidRDefault="000D38B5" w:rsidP="0063019B">
      <w:pPr>
        <w:rPr>
          <w:rFonts w:ascii="Times New Roman" w:hAnsi="Times New Roman" w:cs="Times New Roman"/>
          <w:sz w:val="24"/>
          <w:szCs w:val="24"/>
        </w:rPr>
      </w:pPr>
      <w:r w:rsidRPr="00420CC5">
        <w:rPr>
          <w:rFonts w:ascii="Times New Roman" w:hAnsi="Times New Roman" w:cs="Times New Roman"/>
          <w:b/>
          <w:sz w:val="24"/>
          <w:szCs w:val="24"/>
        </w:rPr>
        <w:t>BEACH</w:t>
      </w:r>
      <w:r w:rsidR="00A420D0" w:rsidRPr="00420CC5">
        <w:rPr>
          <w:rFonts w:ascii="Times New Roman" w:hAnsi="Times New Roman" w:cs="Times New Roman"/>
          <w:sz w:val="24"/>
          <w:szCs w:val="24"/>
        </w:rPr>
        <w:t xml:space="preserve"> – </w:t>
      </w:r>
      <w:r w:rsidR="00A11807" w:rsidRPr="00420CC5">
        <w:rPr>
          <w:rFonts w:ascii="Times New Roman" w:hAnsi="Times New Roman" w:cs="Times New Roman"/>
          <w:sz w:val="24"/>
          <w:szCs w:val="24"/>
        </w:rPr>
        <w:t>Beaches Environmental Assessment and Coastal Health Act</w:t>
      </w:r>
    </w:p>
    <w:p w14:paraId="5215EC07" w14:textId="71A942C8" w:rsidR="00A11807" w:rsidRPr="00420CC5" w:rsidRDefault="00A11807" w:rsidP="0063019B">
      <w:pPr>
        <w:rPr>
          <w:rFonts w:ascii="Times New Roman" w:hAnsi="Times New Roman" w:cs="Times New Roman"/>
          <w:sz w:val="24"/>
          <w:szCs w:val="24"/>
        </w:rPr>
      </w:pPr>
      <w:r w:rsidRPr="00420CC5">
        <w:rPr>
          <w:rFonts w:ascii="Times New Roman" w:hAnsi="Times New Roman" w:cs="Times New Roman"/>
          <w:b/>
          <w:sz w:val="24"/>
          <w:szCs w:val="24"/>
        </w:rPr>
        <w:t>BEACON</w:t>
      </w:r>
      <w:r w:rsidRPr="00420CC5">
        <w:rPr>
          <w:rFonts w:ascii="Times New Roman" w:hAnsi="Times New Roman" w:cs="Times New Roman"/>
          <w:sz w:val="24"/>
          <w:szCs w:val="24"/>
        </w:rPr>
        <w:t xml:space="preserve"> – Beach Advisory and Closing Online Notification system</w:t>
      </w:r>
    </w:p>
    <w:p w14:paraId="0E384E20" w14:textId="04FF9438" w:rsidR="0063019B" w:rsidRPr="00420CC5" w:rsidRDefault="0063019B" w:rsidP="0063019B">
      <w:pPr>
        <w:rPr>
          <w:rFonts w:ascii="Times New Roman" w:hAnsi="Times New Roman" w:cs="Times New Roman"/>
          <w:sz w:val="24"/>
          <w:szCs w:val="24"/>
        </w:rPr>
      </w:pPr>
      <w:r w:rsidRPr="00420CC5">
        <w:rPr>
          <w:rFonts w:ascii="Times New Roman" w:hAnsi="Times New Roman" w:cs="Times New Roman"/>
          <w:b/>
          <w:sz w:val="24"/>
          <w:szCs w:val="24"/>
        </w:rPr>
        <w:t>BMP</w:t>
      </w:r>
      <w:r w:rsidRPr="00420CC5">
        <w:rPr>
          <w:rFonts w:ascii="Times New Roman" w:hAnsi="Times New Roman" w:cs="Times New Roman"/>
          <w:sz w:val="24"/>
          <w:szCs w:val="24"/>
        </w:rPr>
        <w:t xml:space="preserve"> – </w:t>
      </w:r>
      <w:r w:rsidR="003C4B1C" w:rsidRPr="00420CC5">
        <w:rPr>
          <w:rFonts w:ascii="Times New Roman" w:hAnsi="Times New Roman" w:cs="Times New Roman"/>
          <w:sz w:val="24"/>
          <w:szCs w:val="24"/>
        </w:rPr>
        <w:t>Best Management Practices</w:t>
      </w:r>
    </w:p>
    <w:p w14:paraId="5BE5CBB5" w14:textId="625A9ADD" w:rsidR="00A11807" w:rsidRPr="00420CC5" w:rsidRDefault="00A11807" w:rsidP="0063019B">
      <w:pPr>
        <w:rPr>
          <w:rFonts w:ascii="Times New Roman" w:hAnsi="Times New Roman" w:cs="Times New Roman"/>
          <w:sz w:val="24"/>
          <w:szCs w:val="24"/>
        </w:rPr>
      </w:pPr>
      <w:r w:rsidRPr="00420CC5">
        <w:rPr>
          <w:rFonts w:ascii="Times New Roman" w:hAnsi="Times New Roman" w:cs="Times New Roman"/>
          <w:b/>
          <w:sz w:val="24"/>
          <w:szCs w:val="24"/>
        </w:rPr>
        <w:t>CFU</w:t>
      </w:r>
      <w:r w:rsidRPr="00420CC5">
        <w:rPr>
          <w:rFonts w:ascii="Times New Roman" w:hAnsi="Times New Roman" w:cs="Times New Roman"/>
          <w:sz w:val="24"/>
          <w:szCs w:val="24"/>
        </w:rPr>
        <w:t xml:space="preserve"> – Colony Forming Unit</w:t>
      </w:r>
    </w:p>
    <w:p w14:paraId="5066DC34" w14:textId="47816D61" w:rsidR="0063019B" w:rsidRPr="00420CC5" w:rsidRDefault="0063019B" w:rsidP="0063019B">
      <w:pPr>
        <w:rPr>
          <w:rFonts w:ascii="Times New Roman" w:hAnsi="Times New Roman" w:cs="Times New Roman"/>
          <w:sz w:val="24"/>
          <w:szCs w:val="24"/>
        </w:rPr>
      </w:pPr>
      <w:r w:rsidRPr="00420CC5">
        <w:rPr>
          <w:rFonts w:ascii="Times New Roman" w:hAnsi="Times New Roman" w:cs="Times New Roman"/>
          <w:b/>
          <w:sz w:val="24"/>
          <w:szCs w:val="24"/>
        </w:rPr>
        <w:t>CoK</w:t>
      </w:r>
      <w:r w:rsidRPr="00420CC5">
        <w:rPr>
          <w:rFonts w:ascii="Times New Roman" w:hAnsi="Times New Roman" w:cs="Times New Roman"/>
          <w:sz w:val="24"/>
          <w:szCs w:val="24"/>
        </w:rPr>
        <w:t xml:space="preserve"> – </w:t>
      </w:r>
      <w:r w:rsidR="003C4B1C" w:rsidRPr="00420CC5">
        <w:rPr>
          <w:rFonts w:ascii="Times New Roman" w:hAnsi="Times New Roman" w:cs="Times New Roman"/>
          <w:sz w:val="24"/>
          <w:szCs w:val="24"/>
        </w:rPr>
        <w:t>City of Kenai</w:t>
      </w:r>
    </w:p>
    <w:p w14:paraId="6F84D6CC" w14:textId="0B60F997" w:rsidR="0063019B" w:rsidRPr="00420CC5" w:rsidRDefault="0063019B" w:rsidP="0063019B">
      <w:pPr>
        <w:rPr>
          <w:rFonts w:ascii="Times New Roman" w:hAnsi="Times New Roman" w:cs="Times New Roman"/>
          <w:sz w:val="24"/>
          <w:szCs w:val="24"/>
        </w:rPr>
      </w:pPr>
      <w:r w:rsidRPr="00420CC5">
        <w:rPr>
          <w:rFonts w:ascii="Times New Roman" w:hAnsi="Times New Roman" w:cs="Times New Roman"/>
          <w:b/>
          <w:sz w:val="24"/>
          <w:szCs w:val="24"/>
        </w:rPr>
        <w:t>EPA</w:t>
      </w:r>
      <w:r w:rsidRPr="00420CC5">
        <w:rPr>
          <w:rFonts w:ascii="Times New Roman" w:hAnsi="Times New Roman" w:cs="Times New Roman"/>
          <w:sz w:val="24"/>
          <w:szCs w:val="24"/>
        </w:rPr>
        <w:t xml:space="preserve"> – </w:t>
      </w:r>
      <w:r w:rsidR="003C4B1C" w:rsidRPr="00420CC5">
        <w:rPr>
          <w:rFonts w:ascii="Times New Roman" w:hAnsi="Times New Roman" w:cs="Times New Roman"/>
          <w:sz w:val="24"/>
          <w:szCs w:val="24"/>
        </w:rPr>
        <w:t>Environmental Protection Agency</w:t>
      </w:r>
    </w:p>
    <w:p w14:paraId="26F406DF" w14:textId="5534EF1D" w:rsidR="00A11807" w:rsidRPr="00420CC5" w:rsidRDefault="0063019B" w:rsidP="0063019B">
      <w:pPr>
        <w:rPr>
          <w:rFonts w:ascii="Times New Roman" w:hAnsi="Times New Roman" w:cs="Times New Roman"/>
          <w:sz w:val="24"/>
          <w:szCs w:val="24"/>
        </w:rPr>
      </w:pPr>
      <w:r w:rsidRPr="00420CC5">
        <w:rPr>
          <w:rFonts w:ascii="Times New Roman" w:hAnsi="Times New Roman" w:cs="Times New Roman"/>
          <w:b/>
          <w:sz w:val="24"/>
          <w:szCs w:val="24"/>
        </w:rPr>
        <w:t>KWF</w:t>
      </w:r>
      <w:r w:rsidRPr="00420CC5">
        <w:rPr>
          <w:rFonts w:ascii="Times New Roman" w:hAnsi="Times New Roman" w:cs="Times New Roman"/>
          <w:sz w:val="24"/>
          <w:szCs w:val="24"/>
        </w:rPr>
        <w:t xml:space="preserve"> – </w:t>
      </w:r>
      <w:r w:rsidR="003C4B1C" w:rsidRPr="00420CC5">
        <w:rPr>
          <w:rFonts w:ascii="Times New Roman" w:hAnsi="Times New Roman" w:cs="Times New Roman"/>
          <w:sz w:val="24"/>
          <w:szCs w:val="24"/>
        </w:rPr>
        <w:t>Kenai Watershed Forum</w:t>
      </w:r>
    </w:p>
    <w:p w14:paraId="4F705052" w14:textId="4417551E" w:rsidR="0063019B" w:rsidRPr="00420CC5" w:rsidRDefault="0063019B" w:rsidP="0063019B">
      <w:pPr>
        <w:rPr>
          <w:rFonts w:ascii="Times New Roman" w:hAnsi="Times New Roman" w:cs="Times New Roman"/>
          <w:sz w:val="24"/>
          <w:szCs w:val="24"/>
        </w:rPr>
      </w:pPr>
      <w:r w:rsidRPr="00420CC5">
        <w:rPr>
          <w:rFonts w:ascii="Times New Roman" w:hAnsi="Times New Roman" w:cs="Times New Roman"/>
          <w:b/>
          <w:sz w:val="24"/>
          <w:szCs w:val="24"/>
        </w:rPr>
        <w:t>MST</w:t>
      </w:r>
      <w:r w:rsidRPr="00420CC5">
        <w:rPr>
          <w:rFonts w:ascii="Times New Roman" w:hAnsi="Times New Roman" w:cs="Times New Roman"/>
          <w:sz w:val="24"/>
          <w:szCs w:val="24"/>
        </w:rPr>
        <w:t xml:space="preserve"> – </w:t>
      </w:r>
      <w:r w:rsidR="003C4B1C" w:rsidRPr="00420CC5">
        <w:rPr>
          <w:rFonts w:ascii="Times New Roman" w:hAnsi="Times New Roman" w:cs="Times New Roman"/>
          <w:sz w:val="24"/>
          <w:szCs w:val="24"/>
        </w:rPr>
        <w:t>Microbial Source Tracking</w:t>
      </w:r>
    </w:p>
    <w:p w14:paraId="1ED92D5C" w14:textId="0573D9E9" w:rsidR="0063019B" w:rsidRPr="00420CC5" w:rsidRDefault="0063019B" w:rsidP="0063019B">
      <w:pPr>
        <w:rPr>
          <w:rFonts w:ascii="Times New Roman" w:hAnsi="Times New Roman" w:cs="Times New Roman"/>
          <w:sz w:val="24"/>
          <w:szCs w:val="24"/>
        </w:rPr>
      </w:pPr>
      <w:r w:rsidRPr="00420CC5">
        <w:rPr>
          <w:rFonts w:ascii="Times New Roman" w:hAnsi="Times New Roman" w:cs="Times New Roman"/>
          <w:b/>
          <w:sz w:val="24"/>
          <w:szCs w:val="24"/>
        </w:rPr>
        <w:t>PUF</w:t>
      </w:r>
      <w:r w:rsidRPr="00420CC5">
        <w:rPr>
          <w:rFonts w:ascii="Times New Roman" w:hAnsi="Times New Roman" w:cs="Times New Roman"/>
          <w:sz w:val="24"/>
          <w:szCs w:val="24"/>
        </w:rPr>
        <w:t xml:space="preserve"> – </w:t>
      </w:r>
      <w:r w:rsidR="003C4B1C" w:rsidRPr="00420CC5">
        <w:rPr>
          <w:rFonts w:ascii="Times New Roman" w:hAnsi="Times New Roman" w:cs="Times New Roman"/>
          <w:sz w:val="24"/>
          <w:szCs w:val="24"/>
        </w:rPr>
        <w:t>Personal Use Fishery</w:t>
      </w:r>
    </w:p>
    <w:p w14:paraId="693D30E8" w14:textId="45DD1C52" w:rsidR="0063019B" w:rsidRPr="00DC5BD7" w:rsidRDefault="00A11807" w:rsidP="0063019B">
      <w:pPr>
        <w:rPr>
          <w:rFonts w:ascii="Times New Roman" w:hAnsi="Times New Roman" w:cs="Times New Roman"/>
          <w:sz w:val="24"/>
          <w:szCs w:val="24"/>
        </w:rPr>
        <w:sectPr w:rsidR="0063019B" w:rsidRPr="00DC5BD7" w:rsidSect="00C211A5">
          <w:headerReference w:type="first" r:id="rId19"/>
          <w:footerReference w:type="first" r:id="rId20"/>
          <w:pgSz w:w="12240" w:h="15840"/>
          <w:pgMar w:top="1440" w:right="1440" w:bottom="1440" w:left="1440" w:header="0" w:footer="720" w:gutter="0"/>
          <w:pgNumType w:fmt="lowerRoman" w:start="1"/>
          <w:cols w:space="720"/>
          <w:titlePg/>
          <w:docGrid w:linePitch="299"/>
        </w:sectPr>
      </w:pPr>
      <w:r w:rsidRPr="00420CC5">
        <w:rPr>
          <w:rFonts w:ascii="Times New Roman" w:hAnsi="Times New Roman" w:cs="Times New Roman"/>
          <w:b/>
          <w:sz w:val="24"/>
          <w:szCs w:val="24"/>
        </w:rPr>
        <w:t xml:space="preserve">U.S. FWS </w:t>
      </w:r>
      <w:r w:rsidRPr="00420CC5">
        <w:rPr>
          <w:rFonts w:ascii="Times New Roman" w:hAnsi="Times New Roman" w:cs="Times New Roman"/>
          <w:sz w:val="24"/>
          <w:szCs w:val="24"/>
        </w:rPr>
        <w:t xml:space="preserve">– </w:t>
      </w:r>
      <w:r w:rsidR="00A420D0" w:rsidRPr="00420CC5">
        <w:rPr>
          <w:rFonts w:ascii="Times New Roman" w:hAnsi="Times New Roman" w:cs="Times New Roman"/>
          <w:sz w:val="24"/>
          <w:szCs w:val="24"/>
        </w:rPr>
        <w:t>United States Fish and Wildlife Service</w:t>
      </w:r>
    </w:p>
    <w:p w14:paraId="71E077A7" w14:textId="77777777" w:rsidR="00803BC6" w:rsidRPr="00BE57F3" w:rsidRDefault="007E3C50" w:rsidP="00AF26E5">
      <w:pPr>
        <w:pStyle w:val="Heading1"/>
        <w:rPr>
          <w:rFonts w:ascii="Times New Roman" w:hAnsi="Times New Roman" w:cs="Times New Roman"/>
          <w:b/>
          <w:color w:val="2E74B5" w:themeColor="accent1" w:themeShade="BF"/>
          <w:sz w:val="24"/>
          <w:szCs w:val="24"/>
        </w:rPr>
      </w:pPr>
      <w:bookmarkStart w:id="10" w:name="_Toc64228859"/>
      <w:r w:rsidRPr="00BE57F3">
        <w:rPr>
          <w:rFonts w:ascii="Times New Roman" w:hAnsi="Times New Roman" w:cs="Times New Roman"/>
          <w:b/>
          <w:color w:val="2E74B5" w:themeColor="accent1" w:themeShade="BF"/>
        </w:rPr>
        <w:lastRenderedPageBreak/>
        <w:t xml:space="preserve">Executive </w:t>
      </w:r>
      <w:commentRangeStart w:id="11"/>
      <w:commentRangeStart w:id="12"/>
      <w:r w:rsidRPr="00BE57F3">
        <w:rPr>
          <w:rFonts w:ascii="Times New Roman" w:hAnsi="Times New Roman" w:cs="Times New Roman"/>
          <w:b/>
          <w:color w:val="2E74B5" w:themeColor="accent1" w:themeShade="BF"/>
        </w:rPr>
        <w:t>summary</w:t>
      </w:r>
      <w:commentRangeEnd w:id="11"/>
      <w:r w:rsidR="00C60365">
        <w:rPr>
          <w:rStyle w:val="CommentReference"/>
        </w:rPr>
        <w:commentReference w:id="11"/>
      </w:r>
      <w:bookmarkEnd w:id="10"/>
      <w:commentRangeEnd w:id="12"/>
      <w:r w:rsidR="00FE5E48">
        <w:rPr>
          <w:rStyle w:val="CommentReference"/>
        </w:rPr>
        <w:commentReference w:id="12"/>
      </w:r>
    </w:p>
    <w:bookmarkEnd w:id="8"/>
    <w:p w14:paraId="48288C87" w14:textId="0CA14847" w:rsidR="00890BF4" w:rsidRDefault="00EF56AF">
      <w:pPr>
        <w:rPr>
          <w:rFonts w:ascii="Times New Roman" w:hAnsi="Times New Roman" w:cs="Times New Roman"/>
          <w:sz w:val="24"/>
          <w:szCs w:val="24"/>
        </w:rPr>
      </w:pPr>
      <w:r>
        <w:rPr>
          <w:rFonts w:ascii="Times New Roman" w:hAnsi="Times New Roman" w:cs="Times New Roman"/>
          <w:sz w:val="24"/>
          <w:szCs w:val="24"/>
        </w:rPr>
        <w:t>Under contra</w:t>
      </w:r>
      <w:r w:rsidR="00FD6F0D">
        <w:rPr>
          <w:rFonts w:ascii="Times New Roman" w:hAnsi="Times New Roman" w:cs="Times New Roman"/>
          <w:sz w:val="24"/>
          <w:szCs w:val="24"/>
        </w:rPr>
        <w:t>cts with the City of Kenai</w:t>
      </w:r>
      <w:r>
        <w:rPr>
          <w:rFonts w:ascii="Times New Roman" w:hAnsi="Times New Roman" w:cs="Times New Roman"/>
          <w:sz w:val="24"/>
          <w:szCs w:val="24"/>
        </w:rPr>
        <w:t>, t</w:t>
      </w:r>
      <w:r w:rsidR="007F73B5" w:rsidRPr="00BE57F3">
        <w:rPr>
          <w:rFonts w:ascii="Times New Roman" w:hAnsi="Times New Roman" w:cs="Times New Roman"/>
          <w:sz w:val="24"/>
          <w:szCs w:val="24"/>
        </w:rPr>
        <w:t>he Kenai Waters</w:t>
      </w:r>
      <w:r w:rsidR="00FD6F0D">
        <w:rPr>
          <w:rFonts w:ascii="Times New Roman" w:hAnsi="Times New Roman" w:cs="Times New Roman"/>
          <w:sz w:val="24"/>
          <w:szCs w:val="24"/>
        </w:rPr>
        <w:t>hed Forum</w:t>
      </w:r>
      <w:r w:rsidR="006C14E8">
        <w:rPr>
          <w:rFonts w:ascii="Times New Roman" w:hAnsi="Times New Roman" w:cs="Times New Roman"/>
          <w:sz w:val="24"/>
          <w:szCs w:val="24"/>
        </w:rPr>
        <w:t xml:space="preserve"> has worked</w:t>
      </w:r>
      <w:r w:rsidR="007F73B5" w:rsidRPr="00BE57F3">
        <w:rPr>
          <w:rFonts w:ascii="Times New Roman" w:hAnsi="Times New Roman" w:cs="Times New Roman"/>
          <w:sz w:val="24"/>
          <w:szCs w:val="24"/>
        </w:rPr>
        <w:t xml:space="preserve"> with the Alaska Department of Environmental Conservation</w:t>
      </w:r>
      <w:r w:rsidR="00164C03">
        <w:rPr>
          <w:rFonts w:ascii="Times New Roman" w:hAnsi="Times New Roman" w:cs="Times New Roman"/>
          <w:sz w:val="24"/>
          <w:szCs w:val="24"/>
        </w:rPr>
        <w:t>’s</w:t>
      </w:r>
      <w:r w:rsidR="00983DDF">
        <w:rPr>
          <w:rFonts w:ascii="Times New Roman" w:hAnsi="Times New Roman" w:cs="Times New Roman"/>
          <w:sz w:val="24"/>
          <w:szCs w:val="24"/>
        </w:rPr>
        <w:t xml:space="preserve"> Alaska Beach Program</w:t>
      </w:r>
      <w:r w:rsidR="00A420D0">
        <w:rPr>
          <w:rFonts w:ascii="Times New Roman" w:hAnsi="Times New Roman" w:cs="Times New Roman"/>
          <w:sz w:val="24"/>
          <w:szCs w:val="24"/>
        </w:rPr>
        <w:t xml:space="preserve"> </w:t>
      </w:r>
      <w:r w:rsidR="006C14E8">
        <w:rPr>
          <w:rFonts w:ascii="Times New Roman" w:hAnsi="Times New Roman" w:cs="Times New Roman"/>
          <w:sz w:val="24"/>
          <w:szCs w:val="24"/>
        </w:rPr>
        <w:t>since 2010</w:t>
      </w:r>
      <w:commentRangeStart w:id="13"/>
      <w:commentRangeStart w:id="14"/>
      <w:r w:rsidR="007F73B5" w:rsidRPr="00BE57F3">
        <w:rPr>
          <w:rFonts w:ascii="Times New Roman" w:hAnsi="Times New Roman" w:cs="Times New Roman"/>
          <w:sz w:val="24"/>
          <w:szCs w:val="24"/>
        </w:rPr>
        <w:t xml:space="preserve"> </w:t>
      </w:r>
      <w:commentRangeEnd w:id="13"/>
      <w:r w:rsidR="005434F2">
        <w:rPr>
          <w:rStyle w:val="CommentReference"/>
        </w:rPr>
        <w:commentReference w:id="13"/>
      </w:r>
      <w:commentRangeEnd w:id="14"/>
      <w:r w:rsidR="001C1E72">
        <w:rPr>
          <w:rStyle w:val="CommentReference"/>
        </w:rPr>
        <w:commentReference w:id="14"/>
      </w:r>
      <w:r w:rsidR="007F73B5" w:rsidRPr="00BE57F3">
        <w:rPr>
          <w:rFonts w:ascii="Times New Roman" w:hAnsi="Times New Roman" w:cs="Times New Roman"/>
          <w:sz w:val="24"/>
          <w:szCs w:val="24"/>
        </w:rPr>
        <w:t xml:space="preserve">to monitor bacteria </w:t>
      </w:r>
      <w:r w:rsidR="0008328D" w:rsidRPr="0008328D">
        <w:rPr>
          <w:rFonts w:ascii="Times New Roman" w:hAnsi="Times New Roman" w:cs="Times New Roman"/>
          <w:sz w:val="24"/>
          <w:szCs w:val="24"/>
        </w:rPr>
        <w:t xml:space="preserve">concentrations </w:t>
      </w:r>
      <w:r w:rsidR="007F73B5" w:rsidRPr="00BE57F3">
        <w:rPr>
          <w:rFonts w:ascii="Times New Roman" w:hAnsi="Times New Roman" w:cs="Times New Roman"/>
          <w:sz w:val="24"/>
          <w:szCs w:val="24"/>
        </w:rPr>
        <w:t xml:space="preserve">at </w:t>
      </w:r>
      <w:r w:rsidR="001C1E72">
        <w:rPr>
          <w:rFonts w:ascii="Times New Roman" w:hAnsi="Times New Roman" w:cs="Times New Roman"/>
          <w:sz w:val="24"/>
          <w:szCs w:val="24"/>
        </w:rPr>
        <w:t xml:space="preserve">public recreational </w:t>
      </w:r>
      <w:r w:rsidR="007F73B5" w:rsidRPr="00BE57F3">
        <w:rPr>
          <w:rFonts w:ascii="Times New Roman" w:hAnsi="Times New Roman" w:cs="Times New Roman"/>
          <w:sz w:val="24"/>
          <w:szCs w:val="24"/>
        </w:rPr>
        <w:t xml:space="preserve">beaches </w:t>
      </w:r>
      <w:r w:rsidR="001C1E72">
        <w:rPr>
          <w:rFonts w:ascii="Times New Roman" w:hAnsi="Times New Roman" w:cs="Times New Roman"/>
          <w:sz w:val="24"/>
          <w:szCs w:val="24"/>
        </w:rPr>
        <w:t>at the outlet</w:t>
      </w:r>
      <w:r w:rsidR="007F73B5" w:rsidRPr="00BE57F3">
        <w:rPr>
          <w:rFonts w:ascii="Times New Roman" w:hAnsi="Times New Roman" w:cs="Times New Roman"/>
          <w:sz w:val="24"/>
          <w:szCs w:val="24"/>
        </w:rPr>
        <w:t xml:space="preserve"> of th</w:t>
      </w:r>
      <w:r w:rsidR="00CD63E0">
        <w:rPr>
          <w:rFonts w:ascii="Times New Roman" w:hAnsi="Times New Roman" w:cs="Times New Roman"/>
          <w:sz w:val="24"/>
          <w:szCs w:val="24"/>
        </w:rPr>
        <w:t xml:space="preserve">e Kenai River in Kenai, Alaska. </w:t>
      </w:r>
      <w:r w:rsidR="007F73B5" w:rsidRPr="00BE57F3">
        <w:rPr>
          <w:rFonts w:ascii="Times New Roman" w:hAnsi="Times New Roman" w:cs="Times New Roman"/>
          <w:sz w:val="24"/>
          <w:szCs w:val="24"/>
        </w:rPr>
        <w:t xml:space="preserve">Bacteria monitored included fecal coliform and enterococci, both of which are </w:t>
      </w:r>
      <w:r w:rsidR="00FB2C04">
        <w:rPr>
          <w:rFonts w:ascii="Times New Roman" w:hAnsi="Times New Roman" w:cs="Times New Roman"/>
          <w:sz w:val="24"/>
          <w:szCs w:val="24"/>
        </w:rPr>
        <w:t xml:space="preserve">found in the </w:t>
      </w:r>
      <w:r w:rsidR="007F73B5" w:rsidRPr="00BE57F3">
        <w:rPr>
          <w:rFonts w:ascii="Times New Roman" w:hAnsi="Times New Roman" w:cs="Times New Roman"/>
          <w:sz w:val="24"/>
          <w:szCs w:val="24"/>
        </w:rPr>
        <w:t>excrement of warm-blooded animals such as gulls</w:t>
      </w:r>
      <w:ins w:id="15" w:author="Benjamin Meyer" w:date="2021-02-22T10:15:00Z">
        <w:r w:rsidR="00F0008E">
          <w:rPr>
            <w:rFonts w:ascii="Times New Roman" w:hAnsi="Times New Roman" w:cs="Times New Roman"/>
            <w:sz w:val="24"/>
            <w:szCs w:val="24"/>
          </w:rPr>
          <w:t>, which</w:t>
        </w:r>
      </w:ins>
      <w:del w:id="16" w:author="Benjamin Meyer" w:date="2021-02-22T10:15:00Z">
        <w:r w:rsidR="00FB2C04" w:rsidDel="00F0008E">
          <w:rPr>
            <w:rFonts w:ascii="Times New Roman" w:hAnsi="Times New Roman" w:cs="Times New Roman"/>
            <w:sz w:val="24"/>
            <w:szCs w:val="24"/>
          </w:rPr>
          <w:delText xml:space="preserve">. </w:delText>
        </w:r>
      </w:del>
      <w:del w:id="17" w:author="Benjamin Meyer" w:date="2021-02-11T07:01:00Z">
        <w:r w:rsidR="001C1E72" w:rsidDel="00FD6F0D">
          <w:rPr>
            <w:rFonts w:ascii="Times New Roman" w:hAnsi="Times New Roman" w:cs="Times New Roman"/>
            <w:sz w:val="24"/>
            <w:szCs w:val="24"/>
          </w:rPr>
          <w:delText>It is speculated that g</w:delText>
        </w:r>
      </w:del>
      <w:del w:id="18" w:author="Benjamin Meyer" w:date="2021-02-22T10:15:00Z">
        <w:r w:rsidR="00FB2C04" w:rsidDel="00F0008E">
          <w:rPr>
            <w:rFonts w:ascii="Times New Roman" w:hAnsi="Times New Roman" w:cs="Times New Roman"/>
            <w:sz w:val="24"/>
            <w:szCs w:val="24"/>
          </w:rPr>
          <w:delText>ulls</w:delText>
        </w:r>
      </w:del>
      <w:r w:rsidR="00FB2C04">
        <w:rPr>
          <w:rFonts w:ascii="Times New Roman" w:hAnsi="Times New Roman" w:cs="Times New Roman"/>
          <w:sz w:val="24"/>
          <w:szCs w:val="24"/>
        </w:rPr>
        <w:t xml:space="preserve"> are attracted to Kenai beaches by </w:t>
      </w:r>
      <w:r w:rsidR="007F73B5" w:rsidRPr="00BE57F3">
        <w:rPr>
          <w:rFonts w:ascii="Times New Roman" w:hAnsi="Times New Roman" w:cs="Times New Roman"/>
          <w:sz w:val="24"/>
          <w:szCs w:val="24"/>
        </w:rPr>
        <w:t>fish carcasses</w:t>
      </w:r>
      <w:r w:rsidR="00FB2C04">
        <w:rPr>
          <w:rFonts w:ascii="Times New Roman" w:hAnsi="Times New Roman" w:cs="Times New Roman"/>
          <w:sz w:val="24"/>
          <w:szCs w:val="24"/>
        </w:rPr>
        <w:t xml:space="preserve"> produced</w:t>
      </w:r>
      <w:r w:rsidR="007F73B5" w:rsidRPr="00BE57F3">
        <w:rPr>
          <w:rFonts w:ascii="Times New Roman" w:hAnsi="Times New Roman" w:cs="Times New Roman"/>
          <w:sz w:val="24"/>
          <w:szCs w:val="24"/>
        </w:rPr>
        <w:t xml:space="preserve"> during the p</w:t>
      </w:r>
      <w:r w:rsidR="00FD6F0D">
        <w:rPr>
          <w:rFonts w:ascii="Times New Roman" w:hAnsi="Times New Roman" w:cs="Times New Roman"/>
          <w:sz w:val="24"/>
          <w:szCs w:val="24"/>
        </w:rPr>
        <w:t>ersonal use dipnet fishery</w:t>
      </w:r>
      <w:r w:rsidR="007F73B5" w:rsidRPr="00BE57F3">
        <w:rPr>
          <w:rFonts w:ascii="Times New Roman" w:hAnsi="Times New Roman" w:cs="Times New Roman"/>
          <w:sz w:val="24"/>
          <w:szCs w:val="24"/>
        </w:rPr>
        <w:t xml:space="preserve">. </w:t>
      </w:r>
      <w:r w:rsidR="001C1E72" w:rsidRPr="00BE57F3">
        <w:rPr>
          <w:rFonts w:ascii="Times New Roman" w:hAnsi="Times New Roman" w:cs="Times New Roman"/>
          <w:sz w:val="24"/>
          <w:szCs w:val="24"/>
        </w:rPr>
        <w:t>To</w:t>
      </w:r>
      <w:r w:rsidR="007F73B5" w:rsidRPr="00BE57F3">
        <w:rPr>
          <w:rFonts w:ascii="Times New Roman" w:hAnsi="Times New Roman" w:cs="Times New Roman"/>
          <w:sz w:val="24"/>
          <w:szCs w:val="24"/>
        </w:rPr>
        <w:t xml:space="preserve"> establish a baseline for bacteria</w:t>
      </w:r>
      <w:ins w:id="19" w:author="Benjamin Meyer" w:date="2021-02-22T10:16:00Z">
        <w:r w:rsidR="00F0008E">
          <w:rPr>
            <w:rFonts w:ascii="Times New Roman" w:hAnsi="Times New Roman" w:cs="Times New Roman"/>
            <w:sz w:val="24"/>
            <w:szCs w:val="24"/>
          </w:rPr>
          <w:t xml:space="preserve"> concentrations</w:t>
        </w:r>
      </w:ins>
      <w:r w:rsidR="007F73B5" w:rsidRPr="00BE57F3">
        <w:rPr>
          <w:rFonts w:ascii="Times New Roman" w:hAnsi="Times New Roman" w:cs="Times New Roman"/>
          <w:sz w:val="24"/>
          <w:szCs w:val="24"/>
        </w:rPr>
        <w:t xml:space="preserve">, </w:t>
      </w:r>
      <w:r w:rsidR="001C1E72">
        <w:rPr>
          <w:rFonts w:ascii="Times New Roman" w:hAnsi="Times New Roman" w:cs="Times New Roman"/>
          <w:sz w:val="24"/>
          <w:szCs w:val="24"/>
        </w:rPr>
        <w:t xml:space="preserve">and inform the public when criteria are exceeded, </w:t>
      </w:r>
      <w:r w:rsidR="007F73B5" w:rsidRPr="00BE57F3">
        <w:rPr>
          <w:rFonts w:ascii="Times New Roman" w:hAnsi="Times New Roman" w:cs="Times New Roman"/>
          <w:sz w:val="24"/>
          <w:szCs w:val="24"/>
        </w:rPr>
        <w:t>K</w:t>
      </w:r>
      <w:r w:rsidR="00FD6F0D">
        <w:rPr>
          <w:rFonts w:ascii="Times New Roman" w:hAnsi="Times New Roman" w:cs="Times New Roman"/>
          <w:sz w:val="24"/>
          <w:szCs w:val="24"/>
        </w:rPr>
        <w:t>enai Watershed Forum</w:t>
      </w:r>
      <w:r w:rsidR="007F73B5" w:rsidRPr="00BE57F3">
        <w:rPr>
          <w:rFonts w:ascii="Times New Roman" w:hAnsi="Times New Roman" w:cs="Times New Roman"/>
          <w:sz w:val="24"/>
          <w:szCs w:val="24"/>
        </w:rPr>
        <w:t xml:space="preserve"> </w:t>
      </w:r>
      <w:r w:rsidR="00454912" w:rsidRPr="00BE57F3">
        <w:rPr>
          <w:rFonts w:ascii="Times New Roman" w:hAnsi="Times New Roman" w:cs="Times New Roman"/>
          <w:sz w:val="24"/>
          <w:szCs w:val="24"/>
        </w:rPr>
        <w:t xml:space="preserve">began monitoring </w:t>
      </w:r>
      <w:r w:rsidR="001C1E72">
        <w:rPr>
          <w:rFonts w:ascii="Times New Roman" w:hAnsi="Times New Roman" w:cs="Times New Roman"/>
          <w:sz w:val="24"/>
          <w:szCs w:val="24"/>
        </w:rPr>
        <w:t>pathogens</w:t>
      </w:r>
      <w:r w:rsidR="0008328D" w:rsidRPr="0008328D">
        <w:rPr>
          <w:rFonts w:ascii="Times New Roman" w:hAnsi="Times New Roman" w:cs="Times New Roman"/>
          <w:sz w:val="24"/>
          <w:szCs w:val="24"/>
        </w:rPr>
        <w:t xml:space="preserve"> </w:t>
      </w:r>
      <w:r w:rsidR="00454912" w:rsidRPr="00BE57F3">
        <w:rPr>
          <w:rFonts w:ascii="Times New Roman" w:hAnsi="Times New Roman" w:cs="Times New Roman"/>
          <w:sz w:val="24"/>
          <w:szCs w:val="24"/>
        </w:rPr>
        <w:t xml:space="preserve">from 2010-2014 at </w:t>
      </w:r>
      <w:r w:rsidR="00580141">
        <w:rPr>
          <w:rFonts w:ascii="Times New Roman" w:hAnsi="Times New Roman" w:cs="Times New Roman"/>
          <w:sz w:val="24"/>
          <w:szCs w:val="24"/>
        </w:rPr>
        <w:t>selected sites</w:t>
      </w:r>
      <w:r w:rsidR="00CD63E0">
        <w:rPr>
          <w:rFonts w:ascii="Times New Roman" w:hAnsi="Times New Roman" w:cs="Times New Roman"/>
          <w:sz w:val="24"/>
          <w:szCs w:val="24"/>
        </w:rPr>
        <w:t xml:space="preserve">. </w:t>
      </w:r>
      <w:r w:rsidR="00454912" w:rsidRPr="00BE57F3">
        <w:rPr>
          <w:rFonts w:ascii="Times New Roman" w:hAnsi="Times New Roman" w:cs="Times New Roman"/>
          <w:sz w:val="24"/>
          <w:szCs w:val="24"/>
        </w:rPr>
        <w:t xml:space="preserve">In </w:t>
      </w:r>
      <w:commentRangeStart w:id="20"/>
      <w:commentRangeStart w:id="21"/>
      <w:r w:rsidR="00454912" w:rsidRPr="00BE57F3">
        <w:rPr>
          <w:rFonts w:ascii="Times New Roman" w:hAnsi="Times New Roman" w:cs="Times New Roman"/>
          <w:sz w:val="24"/>
          <w:szCs w:val="24"/>
        </w:rPr>
        <w:t>201</w:t>
      </w:r>
      <w:r>
        <w:rPr>
          <w:rFonts w:ascii="Times New Roman" w:hAnsi="Times New Roman" w:cs="Times New Roman"/>
          <w:sz w:val="24"/>
          <w:szCs w:val="24"/>
        </w:rPr>
        <w:t>5</w:t>
      </w:r>
      <w:commentRangeEnd w:id="20"/>
      <w:r w:rsidR="00596669">
        <w:rPr>
          <w:rStyle w:val="CommentReference"/>
        </w:rPr>
        <w:commentReference w:id="20"/>
      </w:r>
      <w:commentRangeEnd w:id="21"/>
      <w:r w:rsidR="00580141">
        <w:rPr>
          <w:rStyle w:val="CommentReference"/>
        </w:rPr>
        <w:commentReference w:id="21"/>
      </w:r>
      <w:r w:rsidR="00454912" w:rsidRPr="00BE57F3">
        <w:rPr>
          <w:rFonts w:ascii="Times New Roman" w:hAnsi="Times New Roman" w:cs="Times New Roman"/>
          <w:sz w:val="24"/>
          <w:szCs w:val="24"/>
        </w:rPr>
        <w:t xml:space="preserve">, </w:t>
      </w:r>
      <w:r w:rsidR="00425CAE" w:rsidRPr="00BE57F3">
        <w:rPr>
          <w:rFonts w:ascii="Times New Roman" w:hAnsi="Times New Roman" w:cs="Times New Roman"/>
          <w:sz w:val="24"/>
          <w:szCs w:val="24"/>
        </w:rPr>
        <w:t>b</w:t>
      </w:r>
      <w:r w:rsidR="00454912" w:rsidRPr="00BE57F3">
        <w:rPr>
          <w:rFonts w:ascii="Times New Roman" w:hAnsi="Times New Roman" w:cs="Times New Roman"/>
          <w:sz w:val="24"/>
          <w:szCs w:val="24"/>
        </w:rPr>
        <w:t xml:space="preserve">est </w:t>
      </w:r>
      <w:r w:rsidR="00425CAE" w:rsidRPr="00BE57F3">
        <w:rPr>
          <w:rFonts w:ascii="Times New Roman" w:hAnsi="Times New Roman" w:cs="Times New Roman"/>
          <w:sz w:val="24"/>
          <w:szCs w:val="24"/>
        </w:rPr>
        <w:t>m</w:t>
      </w:r>
      <w:r w:rsidR="00454912" w:rsidRPr="00BE57F3">
        <w:rPr>
          <w:rFonts w:ascii="Times New Roman" w:hAnsi="Times New Roman" w:cs="Times New Roman"/>
          <w:sz w:val="24"/>
          <w:szCs w:val="24"/>
        </w:rPr>
        <w:t xml:space="preserve">anagement </w:t>
      </w:r>
      <w:r w:rsidR="00425CAE" w:rsidRPr="00BE57F3">
        <w:rPr>
          <w:rFonts w:ascii="Times New Roman" w:hAnsi="Times New Roman" w:cs="Times New Roman"/>
          <w:sz w:val="24"/>
          <w:szCs w:val="24"/>
        </w:rPr>
        <w:t>p</w:t>
      </w:r>
      <w:r w:rsidR="00454912" w:rsidRPr="00BE57F3">
        <w:rPr>
          <w:rFonts w:ascii="Times New Roman" w:hAnsi="Times New Roman" w:cs="Times New Roman"/>
          <w:sz w:val="24"/>
          <w:szCs w:val="24"/>
        </w:rPr>
        <w:t>ractices were implemented by the City of Kenai, which included clearing fish carcasses</w:t>
      </w:r>
      <w:r w:rsidR="00425CAE" w:rsidRPr="00BE57F3">
        <w:rPr>
          <w:rFonts w:ascii="Times New Roman" w:hAnsi="Times New Roman" w:cs="Times New Roman"/>
          <w:sz w:val="24"/>
          <w:szCs w:val="24"/>
        </w:rPr>
        <w:t xml:space="preserve"> from the beaches at night during the </w:t>
      </w:r>
      <w:r w:rsidR="00FD6F0D">
        <w:rPr>
          <w:rFonts w:ascii="Times New Roman" w:hAnsi="Times New Roman" w:cs="Times New Roman"/>
          <w:sz w:val="24"/>
          <w:szCs w:val="24"/>
        </w:rPr>
        <w:t>personal use fishery</w:t>
      </w:r>
      <w:commentRangeStart w:id="22"/>
      <w:r w:rsidR="00580141">
        <w:rPr>
          <w:rStyle w:val="CommentReference"/>
        </w:rPr>
        <w:commentReference w:id="23"/>
      </w:r>
      <w:commentRangeEnd w:id="22"/>
      <w:r w:rsidR="004C0BD2">
        <w:rPr>
          <w:rStyle w:val="CommentReference"/>
        </w:rPr>
        <w:commentReference w:id="22"/>
      </w:r>
      <w:r w:rsidR="00425CAE" w:rsidRPr="00BE57F3">
        <w:rPr>
          <w:rFonts w:ascii="Times New Roman" w:hAnsi="Times New Roman" w:cs="Times New Roman"/>
          <w:sz w:val="24"/>
          <w:szCs w:val="24"/>
        </w:rPr>
        <w:t xml:space="preserve"> to reduce</w:t>
      </w:r>
      <w:r w:rsidR="00580141">
        <w:rPr>
          <w:rFonts w:ascii="Times New Roman" w:hAnsi="Times New Roman" w:cs="Times New Roman"/>
          <w:sz w:val="24"/>
          <w:szCs w:val="24"/>
        </w:rPr>
        <w:t xml:space="preserve"> attractants to gulls</w:t>
      </w:r>
      <w:r w:rsidR="00425CAE" w:rsidRPr="00BE57F3">
        <w:rPr>
          <w:rFonts w:ascii="Times New Roman" w:hAnsi="Times New Roman" w:cs="Times New Roman"/>
          <w:sz w:val="24"/>
          <w:szCs w:val="24"/>
        </w:rPr>
        <w:t>.</w:t>
      </w:r>
      <w:r w:rsidR="00454912" w:rsidRPr="00BE57F3">
        <w:rPr>
          <w:rFonts w:ascii="Times New Roman" w:hAnsi="Times New Roman" w:cs="Times New Roman"/>
          <w:sz w:val="24"/>
          <w:szCs w:val="24"/>
        </w:rPr>
        <w:t xml:space="preserve"> </w:t>
      </w:r>
      <w:r w:rsidR="00425CAE" w:rsidRPr="00BE57F3">
        <w:rPr>
          <w:rFonts w:ascii="Times New Roman" w:hAnsi="Times New Roman" w:cs="Times New Roman"/>
          <w:sz w:val="24"/>
          <w:szCs w:val="24"/>
        </w:rPr>
        <w:t xml:space="preserve">To assess changes in bacteria </w:t>
      </w:r>
      <w:r w:rsidR="0008328D" w:rsidRPr="0008328D">
        <w:rPr>
          <w:rFonts w:ascii="Times New Roman" w:hAnsi="Times New Roman" w:cs="Times New Roman"/>
          <w:sz w:val="24"/>
          <w:szCs w:val="24"/>
        </w:rPr>
        <w:t xml:space="preserve">concentrations </w:t>
      </w:r>
      <w:r w:rsidR="00FD6F0D">
        <w:rPr>
          <w:rFonts w:ascii="Times New Roman" w:hAnsi="Times New Roman" w:cs="Times New Roman"/>
          <w:sz w:val="24"/>
          <w:szCs w:val="24"/>
        </w:rPr>
        <w:t>post-</w:t>
      </w:r>
      <w:r w:rsidR="00425CAE" w:rsidRPr="00BE57F3">
        <w:rPr>
          <w:rFonts w:ascii="Times New Roman" w:hAnsi="Times New Roman" w:cs="Times New Roman"/>
          <w:sz w:val="24"/>
          <w:szCs w:val="24"/>
        </w:rPr>
        <w:t>implementation</w:t>
      </w:r>
      <w:r w:rsidR="00FD6F0D">
        <w:rPr>
          <w:rFonts w:ascii="Times New Roman" w:hAnsi="Times New Roman" w:cs="Times New Roman"/>
          <w:sz w:val="24"/>
          <w:szCs w:val="24"/>
        </w:rPr>
        <w:t xml:space="preserve"> </w:t>
      </w:r>
      <w:ins w:id="24" w:author="Benjamin Meyer" w:date="2021-02-11T07:02:00Z">
        <w:r w:rsidR="00FD6F0D">
          <w:rPr>
            <w:rFonts w:ascii="Times New Roman" w:hAnsi="Times New Roman" w:cs="Times New Roman"/>
            <w:sz w:val="24"/>
            <w:szCs w:val="24"/>
          </w:rPr>
          <w:t>of best management practices</w:t>
        </w:r>
      </w:ins>
      <w:r w:rsidR="005434F2">
        <w:rPr>
          <w:rFonts w:ascii="Times New Roman" w:hAnsi="Times New Roman" w:cs="Times New Roman"/>
          <w:sz w:val="24"/>
          <w:szCs w:val="24"/>
        </w:rPr>
        <w:t>, Kenai Watershed Forum</w:t>
      </w:r>
      <w:r w:rsidR="00425CAE" w:rsidRPr="00BE57F3">
        <w:rPr>
          <w:rFonts w:ascii="Times New Roman" w:hAnsi="Times New Roman" w:cs="Times New Roman"/>
          <w:sz w:val="24"/>
          <w:szCs w:val="24"/>
        </w:rPr>
        <w:t xml:space="preserve"> conducted monitoring</w:t>
      </w:r>
      <w:r w:rsidR="007F73B5" w:rsidRPr="00BE57F3">
        <w:rPr>
          <w:rFonts w:ascii="Times New Roman" w:hAnsi="Times New Roman" w:cs="Times New Roman"/>
          <w:sz w:val="24"/>
          <w:szCs w:val="24"/>
        </w:rPr>
        <w:t xml:space="preserve"> </w:t>
      </w:r>
      <w:r w:rsidR="00425CAE" w:rsidRPr="00BE57F3">
        <w:rPr>
          <w:rFonts w:ascii="Times New Roman" w:hAnsi="Times New Roman" w:cs="Times New Roman"/>
          <w:sz w:val="24"/>
          <w:szCs w:val="24"/>
        </w:rPr>
        <w:t>from 2018-20</w:t>
      </w:r>
      <w:r w:rsidR="00596669">
        <w:rPr>
          <w:rFonts w:ascii="Times New Roman" w:hAnsi="Times New Roman" w:cs="Times New Roman"/>
          <w:sz w:val="24"/>
          <w:szCs w:val="24"/>
        </w:rPr>
        <w:t>20</w:t>
      </w:r>
      <w:r w:rsidR="00425CAE" w:rsidRPr="00BE57F3">
        <w:rPr>
          <w:rFonts w:ascii="Times New Roman" w:hAnsi="Times New Roman" w:cs="Times New Roman"/>
          <w:sz w:val="24"/>
          <w:szCs w:val="24"/>
        </w:rPr>
        <w:t xml:space="preserve"> at </w:t>
      </w:r>
      <w:r w:rsidR="007F73B5" w:rsidRPr="00BE57F3">
        <w:rPr>
          <w:rFonts w:ascii="Times New Roman" w:hAnsi="Times New Roman" w:cs="Times New Roman"/>
          <w:sz w:val="24"/>
          <w:szCs w:val="24"/>
        </w:rPr>
        <w:t xml:space="preserve">sites </w:t>
      </w:r>
      <w:r w:rsidR="00425CAE" w:rsidRPr="00BE57F3">
        <w:rPr>
          <w:rFonts w:ascii="Times New Roman" w:hAnsi="Times New Roman" w:cs="Times New Roman"/>
          <w:sz w:val="24"/>
          <w:szCs w:val="24"/>
        </w:rPr>
        <w:t xml:space="preserve">located at the North and South Kenai Beaches; Warren Ames Memorial Bridge; and upstream and downstream of the gull rookery. </w:t>
      </w:r>
      <w:r w:rsidR="00FD6F0D">
        <w:rPr>
          <w:rFonts w:ascii="Times New Roman" w:hAnsi="Times New Roman" w:cs="Times New Roman"/>
          <w:sz w:val="24"/>
          <w:szCs w:val="24"/>
        </w:rPr>
        <w:t>Microbial source tracking</w:t>
      </w:r>
      <w:r w:rsidR="009400CA" w:rsidRPr="00BE57F3">
        <w:rPr>
          <w:rFonts w:ascii="Times New Roman" w:hAnsi="Times New Roman" w:cs="Times New Roman"/>
          <w:sz w:val="24"/>
          <w:szCs w:val="24"/>
        </w:rPr>
        <w:t xml:space="preserve"> was condu</w:t>
      </w:r>
      <w:r w:rsidR="005434F2">
        <w:rPr>
          <w:rFonts w:ascii="Times New Roman" w:hAnsi="Times New Roman" w:cs="Times New Roman"/>
          <w:sz w:val="24"/>
          <w:szCs w:val="24"/>
        </w:rPr>
        <w:t xml:space="preserve">cted prior to and during the </w:t>
      </w:r>
      <w:r w:rsidR="009400CA" w:rsidRPr="00BE57F3">
        <w:rPr>
          <w:rFonts w:ascii="Times New Roman" w:hAnsi="Times New Roman" w:cs="Times New Roman"/>
          <w:sz w:val="24"/>
          <w:szCs w:val="24"/>
        </w:rPr>
        <w:t>in order to identify sources of these bacteria</w:t>
      </w:r>
      <w:r w:rsidR="00596669">
        <w:rPr>
          <w:rFonts w:ascii="Times New Roman" w:hAnsi="Times New Roman" w:cs="Times New Roman"/>
          <w:sz w:val="24"/>
          <w:szCs w:val="24"/>
        </w:rPr>
        <w:t xml:space="preserve"> </w:t>
      </w:r>
      <w:r w:rsidR="00580141">
        <w:rPr>
          <w:rFonts w:ascii="Times New Roman" w:hAnsi="Times New Roman" w:cs="Times New Roman"/>
          <w:sz w:val="24"/>
          <w:szCs w:val="24"/>
        </w:rPr>
        <w:t>in 2019 and 2020</w:t>
      </w:r>
      <w:r w:rsidR="009400CA" w:rsidRPr="00BE57F3">
        <w:rPr>
          <w:rFonts w:ascii="Times New Roman" w:hAnsi="Times New Roman" w:cs="Times New Roman"/>
          <w:sz w:val="24"/>
          <w:szCs w:val="24"/>
        </w:rPr>
        <w:t>.</w:t>
      </w:r>
      <w:r w:rsidR="005434F2">
        <w:rPr>
          <w:rFonts w:ascii="Times New Roman" w:hAnsi="Times New Roman" w:cs="Times New Roman"/>
          <w:sz w:val="24"/>
          <w:szCs w:val="24"/>
        </w:rPr>
        <w:t xml:space="preserve"> </w:t>
      </w:r>
    </w:p>
    <w:p w14:paraId="28E4E4FF" w14:textId="77777777" w:rsidR="00890BF4" w:rsidRDefault="00890BF4">
      <w:pPr>
        <w:rPr>
          <w:rFonts w:ascii="Times New Roman" w:hAnsi="Times New Roman" w:cs="Times New Roman"/>
          <w:sz w:val="24"/>
          <w:szCs w:val="24"/>
        </w:rPr>
      </w:pPr>
    </w:p>
    <w:p w14:paraId="1A136D20" w14:textId="64AE6F76" w:rsidR="00F47E5A" w:rsidRDefault="00F0008E" w:rsidP="00F47E5A">
      <w:pPr>
        <w:rPr>
          <w:ins w:id="25" w:author="Benjamin Meyer" w:date="2021-02-14T21:40:00Z"/>
          <w:rFonts w:ascii="Times New Roman" w:hAnsi="Times New Roman" w:cs="Times New Roman"/>
          <w:sz w:val="24"/>
          <w:szCs w:val="24"/>
        </w:rPr>
      </w:pPr>
      <w:ins w:id="26" w:author="Benjamin Meyer" w:date="2021-02-22T10:16:00Z">
        <w:r>
          <w:rPr>
            <w:rFonts w:ascii="Times New Roman" w:hAnsi="Times New Roman" w:cs="Times New Roman"/>
            <w:sz w:val="24"/>
            <w:szCs w:val="24"/>
          </w:rPr>
          <w:t>In the</w:t>
        </w:r>
      </w:ins>
      <w:ins w:id="27" w:author="Benjamin Meyer" w:date="2021-02-14T21:40:00Z">
        <w:r>
          <w:rPr>
            <w:rFonts w:ascii="Times New Roman" w:hAnsi="Times New Roman" w:cs="Times New Roman"/>
            <w:sz w:val="24"/>
            <w:szCs w:val="24"/>
          </w:rPr>
          <w:t xml:space="preserve"> 2020 monitoring season, </w:t>
        </w:r>
        <w:r w:rsidR="00F47E5A">
          <w:rPr>
            <w:rFonts w:ascii="Times New Roman" w:hAnsi="Times New Roman" w:cs="Times New Roman"/>
            <w:sz w:val="24"/>
            <w:szCs w:val="24"/>
          </w:rPr>
          <w:t>data indicated instances of fecal coliform concentrations above advisory level for harvest of seafood for raw consumption at all sample sites, as well as</w:t>
        </w:r>
      </w:ins>
      <w:ins w:id="28" w:author="Benjamin Meyer" w:date="2021-02-22T10:17:00Z">
        <w:r w:rsidR="004A009C">
          <w:rPr>
            <w:rFonts w:ascii="Times New Roman" w:hAnsi="Times New Roman" w:cs="Times New Roman"/>
            <w:sz w:val="24"/>
            <w:szCs w:val="24"/>
          </w:rPr>
          <w:t xml:space="preserve"> some</w:t>
        </w:r>
      </w:ins>
      <w:ins w:id="29" w:author="Benjamin Meyer" w:date="2021-02-14T21:40:00Z">
        <w:r w:rsidR="00F47E5A">
          <w:rPr>
            <w:rFonts w:ascii="Times New Roman" w:hAnsi="Times New Roman" w:cs="Times New Roman"/>
            <w:sz w:val="24"/>
            <w:szCs w:val="24"/>
          </w:rPr>
          <w:t xml:space="preserve"> instances of enterococci concentrations above advisory level for contact recreation at South Kenai Beach.</w:t>
        </w:r>
      </w:ins>
      <w:ins w:id="30" w:author="Benjamin Meyer" w:date="2021-02-22T10:17:00Z">
        <w:r w:rsidR="004A009C">
          <w:rPr>
            <w:rFonts w:ascii="Times New Roman" w:hAnsi="Times New Roman" w:cs="Times New Roman"/>
            <w:sz w:val="24"/>
            <w:szCs w:val="24"/>
          </w:rPr>
          <w:t xml:space="preserve"> </w:t>
        </w:r>
      </w:ins>
      <w:ins w:id="31" w:author="Benjamin Meyer" w:date="2021-02-25T10:54:00Z">
        <w:r w:rsidR="00FF2D17">
          <w:rPr>
            <w:rFonts w:ascii="Times New Roman" w:hAnsi="Times New Roman" w:cs="Times New Roman"/>
            <w:sz w:val="24"/>
            <w:szCs w:val="24"/>
          </w:rPr>
          <w:t>Genetic data using m</w:t>
        </w:r>
        <w:r w:rsidR="003973BC">
          <w:rPr>
            <w:rFonts w:ascii="Times New Roman" w:hAnsi="Times New Roman" w:cs="Times New Roman"/>
            <w:sz w:val="24"/>
            <w:szCs w:val="24"/>
          </w:rPr>
          <w:t xml:space="preserve">icrobial source tracking indicated gulls as the primary species </w:t>
        </w:r>
      </w:ins>
      <w:ins w:id="32" w:author="Benjamin Meyer" w:date="2021-02-25T11:03:00Z">
        <w:r w:rsidR="00FF2D17">
          <w:rPr>
            <w:rFonts w:ascii="Times New Roman" w:hAnsi="Times New Roman" w:cs="Times New Roman"/>
            <w:sz w:val="24"/>
            <w:szCs w:val="24"/>
          </w:rPr>
          <w:t xml:space="preserve">producing fecal matter </w:t>
        </w:r>
      </w:ins>
      <w:ins w:id="33" w:author="Benjamin Meyer" w:date="2021-02-25T11:04:00Z">
        <w:r w:rsidR="00FF2D17">
          <w:rPr>
            <w:rFonts w:ascii="Times New Roman" w:hAnsi="Times New Roman" w:cs="Times New Roman"/>
            <w:sz w:val="24"/>
            <w:szCs w:val="24"/>
          </w:rPr>
          <w:t>at sites sampled in the lower Kenai River.</w:t>
        </w:r>
      </w:ins>
      <w:ins w:id="34" w:author="Benjamin Meyer" w:date="2021-02-25T10:54:00Z">
        <w:r w:rsidR="003973BC">
          <w:rPr>
            <w:rFonts w:ascii="Times New Roman" w:hAnsi="Times New Roman" w:cs="Times New Roman"/>
            <w:sz w:val="24"/>
            <w:szCs w:val="24"/>
          </w:rPr>
          <w:t xml:space="preserve"> </w:t>
        </w:r>
      </w:ins>
      <w:ins w:id="35" w:author="Benjamin Meyer" w:date="2021-02-14T21:40:00Z">
        <w:r w:rsidR="00F47E5A">
          <w:rPr>
            <w:rFonts w:ascii="Times New Roman" w:hAnsi="Times New Roman" w:cs="Times New Roman"/>
            <w:sz w:val="24"/>
            <w:szCs w:val="24"/>
          </w:rPr>
          <w:t>The report makes recommendations for the continuation of successful beach monitoring efforts in conjunction with the use of the Environmental Protection Agency’s Virtual Beach Model.</w:t>
        </w:r>
      </w:ins>
    </w:p>
    <w:p w14:paraId="7EC49FC9" w14:textId="45BAC27E" w:rsidR="00AD5A0C" w:rsidRDefault="00AD5A0C">
      <w:pPr>
        <w:rPr>
          <w:rFonts w:ascii="Times New Roman" w:hAnsi="Times New Roman" w:cs="Times New Roman"/>
          <w:sz w:val="24"/>
          <w:szCs w:val="24"/>
        </w:rPr>
      </w:pPr>
    </w:p>
    <w:p w14:paraId="28C430F8" w14:textId="77777777" w:rsidR="00AD5A0C" w:rsidRPr="00BE57F3" w:rsidRDefault="00AD5A0C">
      <w:pPr>
        <w:rPr>
          <w:rFonts w:ascii="Times New Roman" w:hAnsi="Times New Roman" w:cs="Times New Roman"/>
          <w:sz w:val="24"/>
          <w:szCs w:val="24"/>
        </w:rPr>
      </w:pPr>
    </w:p>
    <w:p w14:paraId="0670DFF8" w14:textId="77777777" w:rsidR="00DE3C2F" w:rsidRPr="00BE57F3" w:rsidRDefault="00DE3C2F">
      <w:pPr>
        <w:rPr>
          <w:rFonts w:ascii="Times New Roman" w:hAnsi="Times New Roman" w:cs="Times New Roman"/>
          <w:sz w:val="24"/>
          <w:szCs w:val="24"/>
        </w:rPr>
      </w:pPr>
    </w:p>
    <w:p w14:paraId="334CED15" w14:textId="77777777" w:rsidR="00DE3C2F" w:rsidRPr="00BE57F3" w:rsidRDefault="00DE3C2F">
      <w:pPr>
        <w:rPr>
          <w:rFonts w:ascii="Times New Roman" w:hAnsi="Times New Roman" w:cs="Times New Roman"/>
          <w:sz w:val="24"/>
          <w:szCs w:val="24"/>
        </w:rPr>
      </w:pPr>
    </w:p>
    <w:p w14:paraId="29301D1D" w14:textId="77777777" w:rsidR="00DE3C2F" w:rsidRPr="00BE57F3" w:rsidRDefault="00DE3C2F">
      <w:pPr>
        <w:rPr>
          <w:rFonts w:ascii="Times New Roman" w:hAnsi="Times New Roman" w:cs="Times New Roman"/>
          <w:sz w:val="24"/>
          <w:szCs w:val="24"/>
        </w:rPr>
      </w:pPr>
    </w:p>
    <w:p w14:paraId="35D9BD40" w14:textId="77777777" w:rsidR="00DE3C2F" w:rsidRPr="00BE57F3" w:rsidRDefault="00DE3C2F">
      <w:pPr>
        <w:rPr>
          <w:rFonts w:ascii="Times New Roman" w:hAnsi="Times New Roman" w:cs="Times New Roman"/>
          <w:sz w:val="24"/>
          <w:szCs w:val="24"/>
        </w:rPr>
      </w:pPr>
    </w:p>
    <w:p w14:paraId="7D3E004F" w14:textId="77777777" w:rsidR="00DE3C2F" w:rsidRPr="00BE57F3" w:rsidRDefault="00DE3C2F">
      <w:pPr>
        <w:rPr>
          <w:rFonts w:ascii="Times New Roman" w:hAnsi="Times New Roman" w:cs="Times New Roman"/>
          <w:sz w:val="24"/>
          <w:szCs w:val="24"/>
        </w:rPr>
      </w:pPr>
    </w:p>
    <w:p w14:paraId="4E9EE284" w14:textId="77777777" w:rsidR="00DE3C2F" w:rsidRPr="00BE57F3" w:rsidRDefault="00DE3C2F">
      <w:pPr>
        <w:rPr>
          <w:rFonts w:ascii="Times New Roman" w:hAnsi="Times New Roman" w:cs="Times New Roman"/>
          <w:sz w:val="24"/>
          <w:szCs w:val="24"/>
        </w:rPr>
      </w:pPr>
    </w:p>
    <w:p w14:paraId="4064B9B2" w14:textId="77777777" w:rsidR="00DE3C2F" w:rsidRPr="00BE57F3" w:rsidRDefault="00DE3C2F">
      <w:pPr>
        <w:rPr>
          <w:rFonts w:ascii="Times New Roman" w:hAnsi="Times New Roman" w:cs="Times New Roman"/>
          <w:sz w:val="24"/>
          <w:szCs w:val="24"/>
        </w:rPr>
      </w:pPr>
    </w:p>
    <w:p w14:paraId="7334B009" w14:textId="77777777" w:rsidR="00DE3C2F" w:rsidRPr="00BE57F3" w:rsidRDefault="00DE3C2F">
      <w:pPr>
        <w:rPr>
          <w:rFonts w:ascii="Times New Roman" w:hAnsi="Times New Roman" w:cs="Times New Roman"/>
          <w:sz w:val="24"/>
          <w:szCs w:val="24"/>
        </w:rPr>
      </w:pPr>
    </w:p>
    <w:p w14:paraId="47524952" w14:textId="77777777" w:rsidR="00DE3C2F" w:rsidRPr="00BE57F3" w:rsidRDefault="00DE3C2F">
      <w:pPr>
        <w:rPr>
          <w:rFonts w:ascii="Times New Roman" w:hAnsi="Times New Roman" w:cs="Times New Roman"/>
          <w:sz w:val="24"/>
          <w:szCs w:val="24"/>
        </w:rPr>
      </w:pPr>
    </w:p>
    <w:p w14:paraId="3AD3B8F7" w14:textId="77777777" w:rsidR="00DE3C2F" w:rsidRPr="00BE57F3" w:rsidRDefault="00DE3C2F">
      <w:pPr>
        <w:rPr>
          <w:rFonts w:ascii="Times New Roman" w:hAnsi="Times New Roman" w:cs="Times New Roman"/>
          <w:sz w:val="24"/>
          <w:szCs w:val="24"/>
        </w:rPr>
      </w:pPr>
    </w:p>
    <w:p w14:paraId="1AD1F1A4" w14:textId="77777777" w:rsidR="00DE3C2F" w:rsidRPr="00BE57F3" w:rsidRDefault="00DE3C2F">
      <w:pPr>
        <w:rPr>
          <w:rFonts w:ascii="Times New Roman" w:hAnsi="Times New Roman" w:cs="Times New Roman"/>
          <w:sz w:val="24"/>
          <w:szCs w:val="24"/>
        </w:rPr>
      </w:pPr>
    </w:p>
    <w:p w14:paraId="7ED62A36" w14:textId="2E280DF5" w:rsidR="00803BC6" w:rsidRPr="00B231A7" w:rsidRDefault="00DC2A08" w:rsidP="00AF26E5">
      <w:pPr>
        <w:pStyle w:val="Heading1"/>
        <w:rPr>
          <w:rFonts w:ascii="Times New Roman" w:hAnsi="Times New Roman" w:cs="Times New Roman"/>
          <w:b/>
          <w:color w:val="FF0000"/>
        </w:rPr>
      </w:pPr>
      <w:bookmarkStart w:id="36" w:name="_Toc64228860"/>
      <w:r w:rsidRPr="00BE57F3">
        <w:rPr>
          <w:rFonts w:ascii="Times New Roman" w:hAnsi="Times New Roman" w:cs="Times New Roman"/>
          <w:b/>
          <w:color w:val="2E74B5" w:themeColor="accent1" w:themeShade="BF"/>
        </w:rPr>
        <w:lastRenderedPageBreak/>
        <w:t>Introduction</w:t>
      </w:r>
      <w:bookmarkEnd w:id="36"/>
      <w:r w:rsidR="00B231A7">
        <w:rPr>
          <w:rFonts w:ascii="Times New Roman" w:hAnsi="Times New Roman" w:cs="Times New Roman"/>
          <w:b/>
          <w:color w:val="2E74B5" w:themeColor="accent1" w:themeShade="BF"/>
        </w:rPr>
        <w:t xml:space="preserve"> </w:t>
      </w:r>
    </w:p>
    <w:p w14:paraId="791E4D14" w14:textId="59B40891" w:rsidR="007F73B5" w:rsidRPr="00BE57F3" w:rsidRDefault="007F73B5" w:rsidP="007F73B5">
      <w:pPr>
        <w:rPr>
          <w:rFonts w:ascii="Times New Roman" w:hAnsi="Times New Roman" w:cs="Times New Roman"/>
          <w:sz w:val="24"/>
          <w:szCs w:val="24"/>
        </w:rPr>
      </w:pPr>
      <w:r w:rsidRPr="00BE57F3">
        <w:rPr>
          <w:rFonts w:ascii="Times New Roman" w:hAnsi="Times New Roman" w:cs="Times New Roman"/>
          <w:sz w:val="24"/>
          <w:szCs w:val="24"/>
        </w:rPr>
        <w:t>The Kenai River is a glacially-</w:t>
      </w:r>
      <w:r w:rsidR="00665522">
        <w:rPr>
          <w:rFonts w:ascii="Times New Roman" w:hAnsi="Times New Roman" w:cs="Times New Roman"/>
          <w:sz w:val="24"/>
          <w:szCs w:val="24"/>
        </w:rPr>
        <w:t>fed</w:t>
      </w:r>
      <w:r w:rsidRPr="00BE57F3">
        <w:rPr>
          <w:rFonts w:ascii="Times New Roman" w:hAnsi="Times New Roman" w:cs="Times New Roman"/>
          <w:sz w:val="24"/>
          <w:szCs w:val="24"/>
        </w:rPr>
        <w:t xml:space="preserve"> river located on Alaska’s Kenai Peninsula that begins at the outlet of Kenai Lake and flows into</w:t>
      </w:r>
      <w:r w:rsidR="00665522">
        <w:rPr>
          <w:rFonts w:ascii="Times New Roman" w:hAnsi="Times New Roman" w:cs="Times New Roman"/>
          <w:sz w:val="24"/>
          <w:szCs w:val="24"/>
        </w:rPr>
        <w:t xml:space="preserve"> Cook Inlet,</w:t>
      </w:r>
      <w:r w:rsidRPr="00BE57F3">
        <w:rPr>
          <w:rFonts w:ascii="Times New Roman" w:hAnsi="Times New Roman" w:cs="Times New Roman"/>
          <w:sz w:val="24"/>
          <w:szCs w:val="24"/>
        </w:rPr>
        <w:t xml:space="preserve"> a branch of the Gulf of </w:t>
      </w:r>
      <w:r w:rsidR="00150F7C" w:rsidRPr="00BE57F3">
        <w:rPr>
          <w:rFonts w:ascii="Times New Roman" w:hAnsi="Times New Roman" w:cs="Times New Roman"/>
          <w:sz w:val="24"/>
          <w:szCs w:val="24"/>
        </w:rPr>
        <w:t>Alaska</w:t>
      </w:r>
      <w:r w:rsidR="00150F7C">
        <w:rPr>
          <w:rFonts w:ascii="Times New Roman" w:hAnsi="Times New Roman" w:cs="Times New Roman"/>
          <w:sz w:val="24"/>
          <w:szCs w:val="24"/>
        </w:rPr>
        <w:t>.</w:t>
      </w:r>
      <w:r w:rsidR="005C5931">
        <w:rPr>
          <w:rFonts w:ascii="Times New Roman" w:hAnsi="Times New Roman" w:cs="Times New Roman"/>
          <w:sz w:val="24"/>
          <w:szCs w:val="24"/>
        </w:rPr>
        <w:t xml:space="preserve"> K</w:t>
      </w:r>
      <w:r w:rsidRPr="00BE57F3">
        <w:rPr>
          <w:rFonts w:ascii="Times New Roman" w:hAnsi="Times New Roman" w:cs="Times New Roman"/>
          <w:sz w:val="24"/>
          <w:szCs w:val="24"/>
        </w:rPr>
        <w:t>nown internationally for its prolific fisheries,</w:t>
      </w:r>
      <w:r w:rsidR="005C5931">
        <w:rPr>
          <w:rFonts w:ascii="Times New Roman" w:hAnsi="Times New Roman" w:cs="Times New Roman"/>
          <w:sz w:val="24"/>
          <w:szCs w:val="24"/>
        </w:rPr>
        <w:t xml:space="preserve"> the Kenai River</w:t>
      </w:r>
      <w:r w:rsidRPr="00BE57F3">
        <w:rPr>
          <w:rFonts w:ascii="Times New Roman" w:hAnsi="Times New Roman" w:cs="Times New Roman"/>
          <w:sz w:val="24"/>
          <w:szCs w:val="24"/>
        </w:rPr>
        <w:t xml:space="preserve"> </w:t>
      </w:r>
      <w:r w:rsidR="005C5931">
        <w:rPr>
          <w:rFonts w:ascii="Times New Roman" w:hAnsi="Times New Roman" w:cs="Times New Roman"/>
          <w:sz w:val="24"/>
          <w:szCs w:val="24"/>
        </w:rPr>
        <w:t xml:space="preserve">supports the Cook Inlet’s largest population of wild </w:t>
      </w:r>
      <w:r w:rsidRPr="00BE57F3">
        <w:rPr>
          <w:rFonts w:ascii="Times New Roman" w:hAnsi="Times New Roman" w:cs="Times New Roman"/>
          <w:sz w:val="24"/>
          <w:szCs w:val="24"/>
        </w:rPr>
        <w:t xml:space="preserve">Pacific Salmon. Each summer, thousands of </w:t>
      </w:r>
      <w:r w:rsidRPr="00BE57F3">
        <w:rPr>
          <w:rFonts w:ascii="Times New Roman" w:eastAsia="Times New Roman" w:hAnsi="Times New Roman" w:cs="Times New Roman"/>
          <w:color w:val="000000"/>
          <w:sz w:val="24"/>
          <w:szCs w:val="24"/>
        </w:rPr>
        <w:t xml:space="preserve">recreationists </w:t>
      </w:r>
      <w:r w:rsidRPr="00BE57F3">
        <w:rPr>
          <w:rFonts w:ascii="Times New Roman" w:hAnsi="Times New Roman" w:cs="Times New Roman"/>
          <w:sz w:val="24"/>
          <w:szCs w:val="24"/>
        </w:rPr>
        <w:t xml:space="preserve">participate in the Kenai River </w:t>
      </w:r>
      <w:r w:rsidR="00CE3874" w:rsidRPr="00BE57F3">
        <w:rPr>
          <w:rFonts w:ascii="Times New Roman" w:hAnsi="Times New Roman" w:cs="Times New Roman"/>
          <w:sz w:val="24"/>
          <w:szCs w:val="24"/>
        </w:rPr>
        <w:t xml:space="preserve">sport </w:t>
      </w:r>
      <w:r w:rsidR="00CE3874">
        <w:rPr>
          <w:rFonts w:ascii="Times New Roman" w:hAnsi="Times New Roman" w:cs="Times New Roman"/>
          <w:sz w:val="24"/>
          <w:szCs w:val="24"/>
        </w:rPr>
        <w:t>fishing</w:t>
      </w:r>
      <w:r w:rsidR="005C5931">
        <w:rPr>
          <w:rFonts w:ascii="Times New Roman" w:hAnsi="Times New Roman" w:cs="Times New Roman"/>
          <w:sz w:val="24"/>
          <w:szCs w:val="24"/>
        </w:rPr>
        <w:t xml:space="preserve"> season, which includes an Alaska resident-only </w:t>
      </w:r>
      <w:r w:rsidR="004C0BD2">
        <w:rPr>
          <w:rFonts w:ascii="Times New Roman" w:hAnsi="Times New Roman" w:cs="Times New Roman"/>
          <w:sz w:val="24"/>
          <w:szCs w:val="24"/>
        </w:rPr>
        <w:t>personal use fishery (</w:t>
      </w:r>
      <w:r w:rsidR="008A3093">
        <w:rPr>
          <w:rFonts w:ascii="Times New Roman" w:hAnsi="Times New Roman" w:cs="Times New Roman"/>
          <w:sz w:val="24"/>
          <w:szCs w:val="24"/>
        </w:rPr>
        <w:t>PUF</w:t>
      </w:r>
      <w:r w:rsidR="004C0BD2">
        <w:rPr>
          <w:rFonts w:ascii="Times New Roman" w:hAnsi="Times New Roman" w:cs="Times New Roman"/>
          <w:sz w:val="24"/>
          <w:szCs w:val="24"/>
        </w:rPr>
        <w:t>)</w:t>
      </w:r>
      <w:r w:rsidR="008A3093">
        <w:rPr>
          <w:rFonts w:ascii="Times New Roman" w:hAnsi="Times New Roman" w:cs="Times New Roman"/>
          <w:sz w:val="24"/>
          <w:szCs w:val="24"/>
        </w:rPr>
        <w:t xml:space="preserve"> </w:t>
      </w:r>
      <w:r w:rsidRPr="00BE57F3">
        <w:rPr>
          <w:rFonts w:ascii="Times New Roman" w:hAnsi="Times New Roman" w:cs="Times New Roman"/>
          <w:sz w:val="24"/>
          <w:szCs w:val="24"/>
        </w:rPr>
        <w:t>during much of July.</w:t>
      </w:r>
    </w:p>
    <w:p w14:paraId="1A7FF506" w14:textId="77777777" w:rsidR="007F73B5" w:rsidRPr="00BE57F3" w:rsidRDefault="007F73B5" w:rsidP="007F73B5">
      <w:pPr>
        <w:rPr>
          <w:rFonts w:ascii="Times New Roman" w:hAnsi="Times New Roman" w:cs="Times New Roman"/>
          <w:sz w:val="24"/>
          <w:szCs w:val="24"/>
        </w:rPr>
      </w:pPr>
    </w:p>
    <w:p w14:paraId="39E7AB4A" w14:textId="22F85B3D" w:rsidR="000A79D4" w:rsidRPr="00BE57F3" w:rsidRDefault="007F73B5" w:rsidP="007F73B5">
      <w:pPr>
        <w:rPr>
          <w:rFonts w:ascii="Times New Roman" w:hAnsi="Times New Roman" w:cs="Times New Roman"/>
          <w:sz w:val="24"/>
          <w:szCs w:val="24"/>
        </w:rPr>
      </w:pPr>
      <w:r w:rsidRPr="00BE57F3">
        <w:rPr>
          <w:rFonts w:ascii="Times New Roman" w:hAnsi="Times New Roman" w:cs="Times New Roman"/>
          <w:sz w:val="24"/>
          <w:szCs w:val="24"/>
        </w:rPr>
        <w:t>Since 1996, the Alaska Department of Fish and Game (</w:t>
      </w:r>
      <w:r w:rsidR="005C5931">
        <w:rPr>
          <w:rFonts w:ascii="Times New Roman" w:hAnsi="Times New Roman" w:cs="Times New Roman"/>
          <w:sz w:val="24"/>
          <w:szCs w:val="24"/>
        </w:rPr>
        <w:t xml:space="preserve">ADFG) has managed the dipnet </w:t>
      </w:r>
      <w:r w:rsidR="004A3C15">
        <w:rPr>
          <w:rFonts w:ascii="Times New Roman" w:hAnsi="Times New Roman" w:cs="Times New Roman"/>
          <w:sz w:val="24"/>
          <w:szCs w:val="24"/>
        </w:rPr>
        <w:t>PUF</w:t>
      </w:r>
      <w:r w:rsidRPr="00BE57F3">
        <w:rPr>
          <w:rFonts w:ascii="Times New Roman" w:hAnsi="Times New Roman" w:cs="Times New Roman"/>
          <w:sz w:val="24"/>
          <w:szCs w:val="24"/>
        </w:rPr>
        <w:t xml:space="preserve"> for Alaska residents under the Kenai River Late-Run Sockeye Salmon Management Plan</w:t>
      </w:r>
      <w:r w:rsidR="005C5931">
        <w:rPr>
          <w:rFonts w:ascii="Times New Roman" w:hAnsi="Times New Roman" w:cs="Times New Roman"/>
          <w:sz w:val="24"/>
          <w:szCs w:val="24"/>
        </w:rPr>
        <w:t xml:space="preserve"> (5 AAC 21.350</w:t>
      </w:r>
      <w:r w:rsidR="00960837">
        <w:rPr>
          <w:rFonts w:ascii="Times New Roman" w:hAnsi="Times New Roman" w:cs="Times New Roman"/>
          <w:sz w:val="24"/>
          <w:szCs w:val="24"/>
        </w:rPr>
        <w:t xml:space="preserve">, 2020). The </w:t>
      </w:r>
      <w:r w:rsidR="00D30AA3">
        <w:rPr>
          <w:rFonts w:ascii="Times New Roman" w:hAnsi="Times New Roman" w:cs="Times New Roman"/>
          <w:sz w:val="24"/>
          <w:szCs w:val="24"/>
        </w:rPr>
        <w:t>PUF</w:t>
      </w:r>
      <w:r w:rsidRPr="00BE57F3">
        <w:rPr>
          <w:rFonts w:ascii="Times New Roman" w:hAnsi="Times New Roman" w:cs="Times New Roman"/>
          <w:sz w:val="24"/>
          <w:szCs w:val="24"/>
        </w:rPr>
        <w:t xml:space="preserve"> is </w:t>
      </w:r>
      <w:r w:rsidR="00665522">
        <w:rPr>
          <w:rFonts w:ascii="Times New Roman" w:hAnsi="Times New Roman" w:cs="Times New Roman"/>
          <w:sz w:val="24"/>
          <w:szCs w:val="24"/>
        </w:rPr>
        <w:t xml:space="preserve">generally </w:t>
      </w:r>
      <w:r w:rsidRPr="00BE57F3">
        <w:rPr>
          <w:rFonts w:ascii="Times New Roman" w:hAnsi="Times New Roman" w:cs="Times New Roman"/>
          <w:sz w:val="24"/>
          <w:szCs w:val="24"/>
        </w:rPr>
        <w:t xml:space="preserve">open from July 10th to July 31st </w:t>
      </w:r>
      <w:r w:rsidR="00665522">
        <w:rPr>
          <w:rFonts w:ascii="Times New Roman" w:hAnsi="Times New Roman" w:cs="Times New Roman"/>
          <w:sz w:val="24"/>
          <w:szCs w:val="24"/>
        </w:rPr>
        <w:t xml:space="preserve">starting </w:t>
      </w:r>
      <w:r w:rsidRPr="00BE57F3">
        <w:rPr>
          <w:rFonts w:ascii="Times New Roman" w:hAnsi="Times New Roman" w:cs="Times New Roman"/>
          <w:sz w:val="24"/>
          <w:szCs w:val="24"/>
        </w:rPr>
        <w:t xml:space="preserve">from the Warren Ames Memorial Bridge between </w:t>
      </w:r>
      <w:r w:rsidR="00934B5D" w:rsidRPr="00BE57F3">
        <w:rPr>
          <w:rFonts w:ascii="Times New Roman" w:hAnsi="Times New Roman" w:cs="Times New Roman"/>
          <w:sz w:val="24"/>
          <w:szCs w:val="24"/>
        </w:rPr>
        <w:t>miles</w:t>
      </w:r>
      <w:r w:rsidRPr="00BE57F3">
        <w:rPr>
          <w:rFonts w:ascii="Times New Roman" w:hAnsi="Times New Roman" w:cs="Times New Roman"/>
          <w:sz w:val="24"/>
          <w:szCs w:val="24"/>
        </w:rPr>
        <w:t xml:space="preserve"> five and six of the Kenai River</w:t>
      </w:r>
      <w:r w:rsidR="00665522">
        <w:rPr>
          <w:rFonts w:ascii="Times New Roman" w:hAnsi="Times New Roman" w:cs="Times New Roman"/>
          <w:sz w:val="24"/>
          <w:szCs w:val="24"/>
        </w:rPr>
        <w:t>,</w:t>
      </w:r>
      <w:r w:rsidRPr="00BE57F3">
        <w:rPr>
          <w:rFonts w:ascii="Times New Roman" w:hAnsi="Times New Roman" w:cs="Times New Roman"/>
          <w:sz w:val="24"/>
          <w:szCs w:val="24"/>
        </w:rPr>
        <w:t xml:space="preserve"> to the mouth of the river, where the boundary extends along the North and South Kenai Beaches</w:t>
      </w:r>
      <w:r w:rsidR="001674A1">
        <w:rPr>
          <w:rFonts w:ascii="Times New Roman" w:hAnsi="Times New Roman" w:cs="Times New Roman"/>
          <w:sz w:val="24"/>
          <w:szCs w:val="24"/>
        </w:rPr>
        <w:t xml:space="preserve"> (</w:t>
      </w:r>
      <w:r w:rsidR="001674A1">
        <w:rPr>
          <w:rFonts w:ascii="Times New Roman" w:hAnsi="Times New Roman" w:cs="Times New Roman"/>
          <w:sz w:val="24"/>
          <w:szCs w:val="24"/>
        </w:rPr>
        <w:fldChar w:fldCharType="begin"/>
      </w:r>
      <w:r w:rsidR="001674A1">
        <w:rPr>
          <w:rFonts w:ascii="Times New Roman" w:hAnsi="Times New Roman" w:cs="Times New Roman"/>
          <w:sz w:val="24"/>
          <w:szCs w:val="24"/>
        </w:rPr>
        <w:instrText xml:space="preserve"> REF _Ref61425460 \h </w:instrText>
      </w:r>
      <w:r w:rsidR="001674A1">
        <w:rPr>
          <w:rFonts w:ascii="Times New Roman" w:hAnsi="Times New Roman" w:cs="Times New Roman"/>
          <w:sz w:val="24"/>
          <w:szCs w:val="24"/>
        </w:rPr>
      </w:r>
      <w:r w:rsidR="001674A1">
        <w:rPr>
          <w:rFonts w:ascii="Times New Roman" w:hAnsi="Times New Roman" w:cs="Times New Roman"/>
          <w:sz w:val="24"/>
          <w:szCs w:val="24"/>
        </w:rPr>
        <w:fldChar w:fldCharType="separate"/>
      </w:r>
      <w:r w:rsidR="00C873D4" w:rsidRPr="001674A1">
        <w:rPr>
          <w:rFonts w:ascii="Times New Roman" w:hAnsi="Times New Roman" w:cs="Times New Roman"/>
          <w:sz w:val="24"/>
          <w:szCs w:val="24"/>
        </w:rPr>
        <w:t xml:space="preserve">Figure </w:t>
      </w:r>
      <w:r w:rsidR="00C873D4">
        <w:rPr>
          <w:rFonts w:ascii="Times New Roman" w:hAnsi="Times New Roman" w:cs="Times New Roman"/>
          <w:noProof/>
          <w:sz w:val="24"/>
          <w:szCs w:val="24"/>
        </w:rPr>
        <w:t>1</w:t>
      </w:r>
      <w:r w:rsidR="001674A1">
        <w:rPr>
          <w:rFonts w:ascii="Times New Roman" w:hAnsi="Times New Roman" w:cs="Times New Roman"/>
          <w:sz w:val="24"/>
          <w:szCs w:val="24"/>
        </w:rPr>
        <w:fldChar w:fldCharType="end"/>
      </w:r>
      <w:r w:rsidR="001674A1">
        <w:rPr>
          <w:rFonts w:ascii="Times New Roman" w:hAnsi="Times New Roman" w:cs="Times New Roman"/>
          <w:sz w:val="24"/>
          <w:szCs w:val="24"/>
        </w:rPr>
        <w:t>).</w:t>
      </w:r>
      <w:r w:rsidR="00D30AA3">
        <w:rPr>
          <w:rFonts w:ascii="Times New Roman" w:hAnsi="Times New Roman" w:cs="Times New Roman"/>
          <w:sz w:val="24"/>
          <w:szCs w:val="24"/>
        </w:rPr>
        <w:t xml:space="preserve"> </w:t>
      </w:r>
      <w:r w:rsidRPr="00BE57F3">
        <w:rPr>
          <w:rFonts w:ascii="Times New Roman" w:hAnsi="Times New Roman" w:cs="Times New Roman"/>
          <w:sz w:val="24"/>
          <w:szCs w:val="24"/>
        </w:rPr>
        <w:t xml:space="preserve">While providing ample fishing and recreational opportunities for </w:t>
      </w:r>
      <w:r w:rsidR="00B562FD">
        <w:rPr>
          <w:rFonts w:ascii="Times New Roman" w:hAnsi="Times New Roman" w:cs="Times New Roman"/>
          <w:sz w:val="24"/>
          <w:szCs w:val="24"/>
        </w:rPr>
        <w:t xml:space="preserve">state </w:t>
      </w:r>
      <w:r w:rsidRPr="00BE57F3">
        <w:rPr>
          <w:rFonts w:ascii="Times New Roman" w:hAnsi="Times New Roman" w:cs="Times New Roman"/>
          <w:sz w:val="24"/>
          <w:szCs w:val="24"/>
        </w:rPr>
        <w:t xml:space="preserve">resident </w:t>
      </w:r>
      <w:r w:rsidRPr="00BE57F3">
        <w:rPr>
          <w:rFonts w:ascii="Times New Roman" w:eastAsia="Times New Roman" w:hAnsi="Times New Roman" w:cs="Times New Roman"/>
          <w:color w:val="000000"/>
          <w:sz w:val="24"/>
          <w:szCs w:val="24"/>
        </w:rPr>
        <w:t>recreationists</w:t>
      </w:r>
      <w:r w:rsidR="00B562FD">
        <w:rPr>
          <w:rFonts w:ascii="Times New Roman" w:hAnsi="Times New Roman" w:cs="Times New Roman"/>
          <w:sz w:val="24"/>
          <w:szCs w:val="24"/>
        </w:rPr>
        <w:t xml:space="preserve">, the </w:t>
      </w:r>
      <w:r w:rsidR="00D30AA3">
        <w:rPr>
          <w:rFonts w:ascii="Times New Roman" w:hAnsi="Times New Roman" w:cs="Times New Roman"/>
          <w:sz w:val="24"/>
          <w:szCs w:val="24"/>
        </w:rPr>
        <w:t>PUF</w:t>
      </w:r>
      <w:r w:rsidRPr="00BE57F3">
        <w:rPr>
          <w:rFonts w:ascii="Times New Roman" w:hAnsi="Times New Roman" w:cs="Times New Roman"/>
          <w:sz w:val="24"/>
          <w:szCs w:val="24"/>
        </w:rPr>
        <w:t xml:space="preserve"> also </w:t>
      </w:r>
      <w:r w:rsidR="005246CC">
        <w:rPr>
          <w:rFonts w:ascii="Times New Roman" w:hAnsi="Times New Roman" w:cs="Times New Roman"/>
          <w:sz w:val="24"/>
          <w:szCs w:val="24"/>
        </w:rPr>
        <w:t>bolsters</w:t>
      </w:r>
      <w:r w:rsidR="00665522">
        <w:rPr>
          <w:rFonts w:ascii="Times New Roman" w:hAnsi="Times New Roman" w:cs="Times New Roman"/>
          <w:sz w:val="24"/>
          <w:szCs w:val="24"/>
        </w:rPr>
        <w:t xml:space="preserve"> </w:t>
      </w:r>
      <w:r w:rsidRPr="00BE57F3">
        <w:rPr>
          <w:rFonts w:ascii="Times New Roman" w:hAnsi="Times New Roman" w:cs="Times New Roman"/>
          <w:sz w:val="24"/>
          <w:szCs w:val="24"/>
        </w:rPr>
        <w:t>the local economy and is highly valued by many throughout the</w:t>
      </w:r>
      <w:r w:rsidR="00B562FD">
        <w:rPr>
          <w:rFonts w:ascii="Times New Roman" w:hAnsi="Times New Roman" w:cs="Times New Roman"/>
          <w:sz w:val="24"/>
          <w:szCs w:val="24"/>
        </w:rPr>
        <w:t xml:space="preserve"> state. However, the fishery annually results</w:t>
      </w:r>
      <w:r w:rsidRPr="00BE57F3">
        <w:rPr>
          <w:rFonts w:ascii="Times New Roman" w:hAnsi="Times New Roman" w:cs="Times New Roman"/>
          <w:sz w:val="24"/>
          <w:szCs w:val="24"/>
        </w:rPr>
        <w:t xml:space="preserve"> in accumulation of fish carcass waste along the North and South Kenai beaches</w:t>
      </w:r>
      <w:r w:rsidR="00665522">
        <w:rPr>
          <w:rFonts w:ascii="Times New Roman" w:hAnsi="Times New Roman" w:cs="Times New Roman"/>
          <w:sz w:val="24"/>
          <w:szCs w:val="24"/>
        </w:rPr>
        <w:t xml:space="preserve"> </w:t>
      </w:r>
      <w:r w:rsidR="00B562FD">
        <w:rPr>
          <w:rFonts w:ascii="Times New Roman" w:hAnsi="Times New Roman" w:cs="Times New Roman"/>
          <w:sz w:val="24"/>
          <w:szCs w:val="24"/>
        </w:rPr>
        <w:t>from fish cleaned on site by users</w:t>
      </w:r>
      <w:r w:rsidRPr="00BE57F3">
        <w:rPr>
          <w:rFonts w:ascii="Times New Roman" w:hAnsi="Times New Roman" w:cs="Times New Roman"/>
          <w:sz w:val="24"/>
          <w:szCs w:val="24"/>
        </w:rPr>
        <w:t>.</w:t>
      </w:r>
    </w:p>
    <w:p w14:paraId="07A313FF" w14:textId="77777777" w:rsidR="000A79D4" w:rsidRPr="00BE57F3" w:rsidRDefault="000A79D4" w:rsidP="000A79D4">
      <w:pPr>
        <w:contextualSpacing w:val="0"/>
        <w:jc w:val="center"/>
        <w:rPr>
          <w:rFonts w:ascii="Times New Roman" w:hAnsi="Times New Roman" w:cs="Times New Roman"/>
        </w:rPr>
      </w:pPr>
      <w:r w:rsidRPr="00BE57F3">
        <w:rPr>
          <w:rFonts w:ascii="Times New Roman" w:hAnsi="Times New Roman" w:cs="Times New Roman"/>
          <w:noProof/>
          <w:sz w:val="24"/>
          <w:szCs w:val="24"/>
        </w:rPr>
        <w:drawing>
          <wp:inline distT="114300" distB="114300" distL="114300" distR="114300" wp14:anchorId="3C92B21E" wp14:editId="62C8097B">
            <wp:extent cx="3310890" cy="3523580"/>
            <wp:effectExtent l="76200" t="76200" r="137160" b="134620"/>
            <wp:docPr id="16"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1" cstate="print"/>
                    <a:srcRect/>
                    <a:stretch>
                      <a:fillRect/>
                    </a:stretch>
                  </pic:blipFill>
                  <pic:spPr>
                    <a:xfrm>
                      <a:off x="0" y="0"/>
                      <a:ext cx="3345342" cy="35602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EF2DC5E" w14:textId="7A2454F8" w:rsidR="001674A1" w:rsidRDefault="001674A1" w:rsidP="001674A1">
      <w:pPr>
        <w:pStyle w:val="Caption"/>
        <w:jc w:val="center"/>
        <w:rPr>
          <w:rFonts w:ascii="Times New Roman" w:hAnsi="Times New Roman" w:cs="Times New Roman"/>
          <w:sz w:val="24"/>
          <w:szCs w:val="24"/>
        </w:rPr>
      </w:pPr>
      <w:bookmarkStart w:id="37" w:name="_Ref61425460"/>
      <w:bookmarkStart w:id="38" w:name="_Ref61429707"/>
      <w:bookmarkStart w:id="39" w:name="_Toc64229495"/>
      <w:r w:rsidRPr="001674A1">
        <w:rPr>
          <w:rFonts w:ascii="Times New Roman" w:hAnsi="Times New Roman" w:cs="Times New Roman"/>
          <w:sz w:val="24"/>
          <w:szCs w:val="24"/>
        </w:rPr>
        <w:t xml:space="preserve">Figure </w:t>
      </w:r>
      <w:r w:rsidRPr="001674A1">
        <w:rPr>
          <w:rFonts w:ascii="Times New Roman" w:hAnsi="Times New Roman" w:cs="Times New Roman"/>
          <w:sz w:val="24"/>
          <w:szCs w:val="24"/>
        </w:rPr>
        <w:fldChar w:fldCharType="begin"/>
      </w:r>
      <w:r w:rsidRPr="001674A1">
        <w:rPr>
          <w:rFonts w:ascii="Times New Roman" w:hAnsi="Times New Roman" w:cs="Times New Roman"/>
          <w:sz w:val="24"/>
          <w:szCs w:val="24"/>
        </w:rPr>
        <w:instrText xml:space="preserve"> SEQ Figure \* ARABIC </w:instrText>
      </w:r>
      <w:r w:rsidRPr="001674A1">
        <w:rPr>
          <w:rFonts w:ascii="Times New Roman" w:hAnsi="Times New Roman" w:cs="Times New Roman"/>
          <w:sz w:val="24"/>
          <w:szCs w:val="24"/>
        </w:rPr>
        <w:fldChar w:fldCharType="separate"/>
      </w:r>
      <w:r w:rsidR="00C873D4">
        <w:rPr>
          <w:rFonts w:ascii="Times New Roman" w:hAnsi="Times New Roman" w:cs="Times New Roman"/>
          <w:noProof/>
          <w:sz w:val="24"/>
          <w:szCs w:val="24"/>
        </w:rPr>
        <w:t>1</w:t>
      </w:r>
      <w:r w:rsidRPr="001674A1">
        <w:rPr>
          <w:rFonts w:ascii="Times New Roman" w:hAnsi="Times New Roman" w:cs="Times New Roman"/>
          <w:sz w:val="24"/>
          <w:szCs w:val="24"/>
        </w:rPr>
        <w:fldChar w:fldCharType="end"/>
      </w:r>
      <w:bookmarkEnd w:id="37"/>
      <w:r w:rsidR="00890BF4">
        <w:rPr>
          <w:rFonts w:ascii="Times New Roman" w:hAnsi="Times New Roman" w:cs="Times New Roman"/>
          <w:sz w:val="24"/>
          <w:szCs w:val="24"/>
        </w:rPr>
        <w:t xml:space="preserve"> -</w:t>
      </w:r>
      <w:r>
        <w:rPr>
          <w:rFonts w:ascii="Times New Roman" w:hAnsi="Times New Roman" w:cs="Times New Roman"/>
          <w:sz w:val="24"/>
          <w:szCs w:val="24"/>
        </w:rPr>
        <w:t xml:space="preserve"> Kenai River and Kenai Beach dipnet personal use</w:t>
      </w:r>
      <w:bookmarkEnd w:id="38"/>
      <w:bookmarkEnd w:id="39"/>
      <w:r>
        <w:rPr>
          <w:rFonts w:ascii="Times New Roman" w:hAnsi="Times New Roman" w:cs="Times New Roman"/>
          <w:sz w:val="24"/>
          <w:szCs w:val="24"/>
        </w:rPr>
        <w:t xml:space="preserve"> </w:t>
      </w:r>
    </w:p>
    <w:p w14:paraId="3E1DEDC6" w14:textId="2F0D586A" w:rsidR="007F73B5" w:rsidRPr="00BE57F3" w:rsidRDefault="001674A1" w:rsidP="001674A1">
      <w:pPr>
        <w:pStyle w:val="Caption"/>
        <w:jc w:val="center"/>
        <w:rPr>
          <w:rFonts w:ascii="Times New Roman" w:hAnsi="Times New Roman" w:cs="Times New Roman"/>
          <w:sz w:val="24"/>
          <w:szCs w:val="24"/>
        </w:rPr>
      </w:pPr>
      <w:r>
        <w:rPr>
          <w:rFonts w:ascii="Times New Roman" w:hAnsi="Times New Roman" w:cs="Times New Roman"/>
          <w:sz w:val="24"/>
          <w:szCs w:val="24"/>
        </w:rPr>
        <w:t>fishery access locations (Alaska Department of Fish and Game, 2018).</w:t>
      </w:r>
    </w:p>
    <w:p w14:paraId="1D3787C5" w14:textId="07F640E5" w:rsidR="005D79DC" w:rsidRPr="0008328D" w:rsidRDefault="007F73B5" w:rsidP="007F73B5">
      <w:pPr>
        <w:rPr>
          <w:rFonts w:ascii="Times New Roman" w:hAnsi="Times New Roman" w:cs="Times New Roman"/>
          <w:sz w:val="24"/>
          <w:szCs w:val="24"/>
        </w:rPr>
      </w:pPr>
      <w:r w:rsidRPr="00BE57F3">
        <w:rPr>
          <w:rFonts w:ascii="Times New Roman" w:hAnsi="Times New Roman" w:cs="Times New Roman"/>
          <w:sz w:val="24"/>
          <w:szCs w:val="24"/>
        </w:rPr>
        <w:lastRenderedPageBreak/>
        <w:t>Common practice of recr</w:t>
      </w:r>
      <w:r w:rsidR="00B562FD">
        <w:rPr>
          <w:rFonts w:ascii="Times New Roman" w:hAnsi="Times New Roman" w:cs="Times New Roman"/>
          <w:sz w:val="24"/>
          <w:szCs w:val="24"/>
        </w:rPr>
        <w:t xml:space="preserve">eationists within the dipnet </w:t>
      </w:r>
      <w:r w:rsidR="004A3C15">
        <w:rPr>
          <w:rFonts w:ascii="Times New Roman" w:hAnsi="Times New Roman" w:cs="Times New Roman"/>
          <w:sz w:val="24"/>
          <w:szCs w:val="24"/>
        </w:rPr>
        <w:t>PUF</w:t>
      </w:r>
      <w:r w:rsidRPr="00BE57F3">
        <w:rPr>
          <w:rFonts w:ascii="Times New Roman" w:hAnsi="Times New Roman" w:cs="Times New Roman"/>
          <w:sz w:val="24"/>
          <w:szCs w:val="24"/>
        </w:rPr>
        <w:t xml:space="preserve"> involves processing fish and discarding the waste along the beaches or within nearshore ocean water. It is also common to store </w:t>
      </w:r>
      <w:r w:rsidR="001E763C" w:rsidRPr="00BE57F3">
        <w:rPr>
          <w:rFonts w:ascii="Times New Roman" w:hAnsi="Times New Roman" w:cs="Times New Roman"/>
          <w:sz w:val="24"/>
          <w:szCs w:val="24"/>
        </w:rPr>
        <w:t>freshly caught</w:t>
      </w:r>
      <w:r w:rsidRPr="00BE57F3">
        <w:rPr>
          <w:rFonts w:ascii="Times New Roman" w:hAnsi="Times New Roman" w:cs="Times New Roman"/>
          <w:sz w:val="24"/>
          <w:szCs w:val="24"/>
        </w:rPr>
        <w:t xml:space="preserve"> fish on the beaches before processing them. The fish and resulting waste exposed along the beaches draws thousands of gulls from an established upstream gull rookery to the area each day to feed. The excrement from these gulls carries bacteria including fecal coliform </w:t>
      </w:r>
      <w:r w:rsidR="00B562FD">
        <w:rPr>
          <w:rFonts w:ascii="Times New Roman" w:hAnsi="Times New Roman" w:cs="Times New Roman"/>
          <w:sz w:val="24"/>
          <w:szCs w:val="24"/>
        </w:rPr>
        <w:t>bacteria and enterococci, which affect</w:t>
      </w:r>
      <w:r w:rsidRPr="00BE57F3">
        <w:rPr>
          <w:rFonts w:ascii="Times New Roman" w:hAnsi="Times New Roman" w:cs="Times New Roman"/>
          <w:sz w:val="24"/>
          <w:szCs w:val="24"/>
        </w:rPr>
        <w:t xml:space="preserve"> </w:t>
      </w:r>
      <w:r w:rsidRPr="00C32EF9">
        <w:rPr>
          <w:rFonts w:ascii="Times New Roman" w:hAnsi="Times New Roman" w:cs="Times New Roman"/>
          <w:sz w:val="24"/>
          <w:szCs w:val="24"/>
        </w:rPr>
        <w:t xml:space="preserve">water quality along the North and South Kenai Beaches. When in exceedance of </w:t>
      </w:r>
      <w:r w:rsidR="00983DDF" w:rsidRPr="00C32EF9">
        <w:rPr>
          <w:rFonts w:ascii="Times New Roman" w:hAnsi="Times New Roman" w:cs="Times New Roman"/>
          <w:sz w:val="24"/>
          <w:szCs w:val="24"/>
        </w:rPr>
        <w:t xml:space="preserve">State of Alaska </w:t>
      </w:r>
      <w:commentRangeStart w:id="40"/>
      <w:commentRangeStart w:id="41"/>
      <w:r w:rsidR="00983DDF" w:rsidRPr="00C32EF9">
        <w:rPr>
          <w:rFonts w:ascii="Times New Roman" w:hAnsi="Times New Roman" w:cs="Times New Roman"/>
          <w:sz w:val="24"/>
          <w:szCs w:val="24"/>
        </w:rPr>
        <w:t>W</w:t>
      </w:r>
      <w:r w:rsidRPr="00C32EF9">
        <w:rPr>
          <w:rFonts w:ascii="Times New Roman" w:hAnsi="Times New Roman" w:cs="Times New Roman"/>
          <w:sz w:val="24"/>
          <w:szCs w:val="24"/>
        </w:rPr>
        <w:t xml:space="preserve">ater </w:t>
      </w:r>
      <w:r w:rsidR="00983DDF" w:rsidRPr="00C32EF9">
        <w:rPr>
          <w:rFonts w:ascii="Times New Roman" w:hAnsi="Times New Roman" w:cs="Times New Roman"/>
          <w:sz w:val="24"/>
          <w:szCs w:val="24"/>
        </w:rPr>
        <w:t>Q</w:t>
      </w:r>
      <w:r w:rsidRPr="00C32EF9">
        <w:rPr>
          <w:rFonts w:ascii="Times New Roman" w:hAnsi="Times New Roman" w:cs="Times New Roman"/>
          <w:sz w:val="24"/>
          <w:szCs w:val="24"/>
        </w:rPr>
        <w:t xml:space="preserve">uality </w:t>
      </w:r>
      <w:r w:rsidR="00983DDF" w:rsidRPr="00C32EF9">
        <w:rPr>
          <w:rFonts w:ascii="Times New Roman" w:hAnsi="Times New Roman" w:cs="Times New Roman"/>
          <w:sz w:val="24"/>
          <w:szCs w:val="24"/>
        </w:rPr>
        <w:t>S</w:t>
      </w:r>
      <w:r w:rsidRPr="00C32EF9">
        <w:rPr>
          <w:rFonts w:ascii="Times New Roman" w:hAnsi="Times New Roman" w:cs="Times New Roman"/>
          <w:sz w:val="24"/>
          <w:szCs w:val="24"/>
        </w:rPr>
        <w:t>tandards</w:t>
      </w:r>
      <w:commentRangeEnd w:id="40"/>
      <w:r w:rsidR="00983DDF" w:rsidRPr="00C32EF9">
        <w:rPr>
          <w:rStyle w:val="CommentReference"/>
          <w:rFonts w:ascii="Times New Roman" w:hAnsi="Times New Roman" w:cs="Times New Roman"/>
          <w:sz w:val="24"/>
          <w:szCs w:val="24"/>
        </w:rPr>
        <w:commentReference w:id="40"/>
      </w:r>
      <w:commentRangeEnd w:id="41"/>
      <w:r w:rsidR="004A3C15">
        <w:rPr>
          <w:rStyle w:val="CommentReference"/>
        </w:rPr>
        <w:commentReference w:id="41"/>
      </w:r>
      <w:r w:rsidR="00C32EF9" w:rsidRPr="00C32EF9">
        <w:rPr>
          <w:rFonts w:ascii="Times New Roman" w:hAnsi="Times New Roman" w:cs="Times New Roman"/>
          <w:sz w:val="24"/>
          <w:szCs w:val="24"/>
        </w:rPr>
        <w:t xml:space="preserve"> (18 AAC 70)</w:t>
      </w:r>
      <w:r w:rsidRPr="00C32EF9">
        <w:rPr>
          <w:rFonts w:ascii="Times New Roman" w:hAnsi="Times New Roman" w:cs="Times New Roman"/>
          <w:sz w:val="24"/>
          <w:szCs w:val="24"/>
        </w:rPr>
        <w:t xml:space="preserve">, these bacteria can be indicative of water containing </w:t>
      </w:r>
      <w:r w:rsidR="0008328D" w:rsidRPr="00C32EF9">
        <w:rPr>
          <w:rFonts w:ascii="Times New Roman" w:hAnsi="Times New Roman" w:cs="Times New Roman"/>
          <w:sz w:val="24"/>
          <w:szCs w:val="24"/>
        </w:rPr>
        <w:t xml:space="preserve">concentrations </w:t>
      </w:r>
      <w:r w:rsidRPr="00C32EF9">
        <w:rPr>
          <w:rFonts w:ascii="Times New Roman" w:hAnsi="Times New Roman" w:cs="Times New Roman"/>
          <w:sz w:val="24"/>
          <w:szCs w:val="24"/>
        </w:rPr>
        <w:t xml:space="preserve">of other bacteria that </w:t>
      </w:r>
      <w:r w:rsidR="0008328D" w:rsidRPr="00C32EF9">
        <w:rPr>
          <w:rFonts w:ascii="Times New Roman" w:hAnsi="Times New Roman" w:cs="Times New Roman"/>
          <w:sz w:val="24"/>
          <w:szCs w:val="24"/>
        </w:rPr>
        <w:t>could</w:t>
      </w:r>
      <w:r w:rsidR="0008328D">
        <w:rPr>
          <w:rFonts w:ascii="Times New Roman" w:hAnsi="Times New Roman" w:cs="Times New Roman"/>
          <w:sz w:val="24"/>
          <w:szCs w:val="24"/>
        </w:rPr>
        <w:t xml:space="preserve"> induce </w:t>
      </w:r>
      <w:r w:rsidR="00C32EF9">
        <w:rPr>
          <w:rFonts w:ascii="Times New Roman" w:hAnsi="Times New Roman" w:cs="Times New Roman"/>
          <w:sz w:val="24"/>
          <w:szCs w:val="24"/>
        </w:rPr>
        <w:t>human illness.</w:t>
      </w:r>
    </w:p>
    <w:p w14:paraId="766044F0" w14:textId="77777777" w:rsidR="005D79DC" w:rsidRPr="00BE57F3" w:rsidRDefault="005D79DC" w:rsidP="007F73B5">
      <w:pPr>
        <w:rPr>
          <w:rFonts w:ascii="Times New Roman" w:hAnsi="Times New Roman" w:cs="Times New Roman"/>
          <w:sz w:val="24"/>
          <w:szCs w:val="24"/>
        </w:rPr>
      </w:pPr>
    </w:p>
    <w:p w14:paraId="6641AA1D" w14:textId="395FA39F" w:rsidR="005D79DC" w:rsidRPr="00BE57F3" w:rsidRDefault="00C7354D" w:rsidP="007F73B5">
      <w:pPr>
        <w:rPr>
          <w:rFonts w:ascii="Times New Roman" w:hAnsi="Times New Roman" w:cs="Times New Roman"/>
          <w:sz w:val="24"/>
          <w:szCs w:val="24"/>
        </w:rPr>
      </w:pPr>
      <w:r>
        <w:rPr>
          <w:rFonts w:ascii="Times New Roman" w:hAnsi="Times New Roman" w:cs="Times New Roman"/>
          <w:sz w:val="24"/>
          <w:szCs w:val="24"/>
        </w:rPr>
        <w:t xml:space="preserve">Monitoring for fecal </w:t>
      </w:r>
      <w:r w:rsidRPr="00C32EF9">
        <w:rPr>
          <w:rFonts w:ascii="Times New Roman" w:hAnsi="Times New Roman" w:cs="Times New Roman"/>
          <w:sz w:val="24"/>
          <w:szCs w:val="24"/>
        </w:rPr>
        <w:t>colifor</w:t>
      </w:r>
      <w:r w:rsidR="00FB2C04" w:rsidRPr="00C32EF9">
        <w:rPr>
          <w:rFonts w:ascii="Times New Roman" w:hAnsi="Times New Roman" w:cs="Times New Roman"/>
          <w:sz w:val="24"/>
          <w:szCs w:val="24"/>
        </w:rPr>
        <w:t>m and enterococci bacteria was initiated in</w:t>
      </w:r>
      <w:r w:rsidR="00150F7C" w:rsidRPr="00C32EF9">
        <w:rPr>
          <w:rFonts w:ascii="Times New Roman" w:hAnsi="Times New Roman" w:cs="Times New Roman"/>
          <w:sz w:val="24"/>
          <w:szCs w:val="24"/>
        </w:rPr>
        <w:t xml:space="preserve"> 2010</w:t>
      </w:r>
      <w:r w:rsidR="00983DDF" w:rsidRPr="00C32EF9">
        <w:rPr>
          <w:rFonts w:ascii="Times New Roman" w:hAnsi="Times New Roman" w:cs="Times New Roman"/>
          <w:sz w:val="24"/>
          <w:szCs w:val="24"/>
        </w:rPr>
        <w:t xml:space="preserve"> as part of the Alaska Beach Monitoring Program</w:t>
      </w:r>
      <w:r w:rsidR="000E77E1" w:rsidRPr="00C32EF9">
        <w:rPr>
          <w:rFonts w:ascii="Times New Roman" w:hAnsi="Times New Roman" w:cs="Times New Roman"/>
          <w:sz w:val="24"/>
          <w:szCs w:val="24"/>
        </w:rPr>
        <w:t xml:space="preserve">, </w:t>
      </w:r>
      <w:commentRangeStart w:id="42"/>
      <w:commentRangeStart w:id="43"/>
      <w:r w:rsidR="000E77E1" w:rsidRPr="00C32EF9">
        <w:rPr>
          <w:rFonts w:ascii="Times New Roman" w:hAnsi="Times New Roman" w:cs="Times New Roman"/>
          <w:sz w:val="24"/>
          <w:szCs w:val="24"/>
        </w:rPr>
        <w:t>p</w:t>
      </w:r>
      <w:r w:rsidR="00D30AA3">
        <w:rPr>
          <w:rFonts w:ascii="Times New Roman" w:hAnsi="Times New Roman" w:cs="Times New Roman"/>
          <w:sz w:val="24"/>
          <w:szCs w:val="24"/>
        </w:rPr>
        <w:t>art of the Environmental Protection Agency’s (EPA)</w:t>
      </w:r>
      <w:r w:rsidR="000E77E1" w:rsidRPr="00C32EF9">
        <w:rPr>
          <w:rFonts w:ascii="Times New Roman" w:hAnsi="Times New Roman" w:cs="Times New Roman"/>
          <w:sz w:val="24"/>
          <w:szCs w:val="24"/>
        </w:rPr>
        <w:t xml:space="preserve"> BEACH Program</w:t>
      </w:r>
      <w:commentRangeEnd w:id="42"/>
      <w:r w:rsidR="000E77E1" w:rsidRPr="00C32EF9">
        <w:rPr>
          <w:rStyle w:val="CommentReference"/>
          <w:rFonts w:ascii="Times New Roman" w:hAnsi="Times New Roman" w:cs="Times New Roman"/>
          <w:sz w:val="24"/>
          <w:szCs w:val="24"/>
        </w:rPr>
        <w:commentReference w:id="42"/>
      </w:r>
      <w:commentRangeEnd w:id="43"/>
      <w:r w:rsidR="00C32EF9">
        <w:rPr>
          <w:rStyle w:val="CommentReference"/>
        </w:rPr>
        <w:commentReference w:id="43"/>
      </w:r>
      <w:r w:rsidR="00C32EF9" w:rsidRPr="00C32EF9">
        <w:rPr>
          <w:rFonts w:ascii="Times New Roman" w:hAnsi="Times New Roman" w:cs="Times New Roman"/>
          <w:sz w:val="24"/>
          <w:szCs w:val="24"/>
        </w:rPr>
        <w:t>, a national effort to decrease the incidence of water-born</w:t>
      </w:r>
      <w:r w:rsidR="009730F4">
        <w:rPr>
          <w:rFonts w:ascii="Times New Roman" w:hAnsi="Times New Roman" w:cs="Times New Roman"/>
          <w:sz w:val="24"/>
          <w:szCs w:val="24"/>
        </w:rPr>
        <w:t>e</w:t>
      </w:r>
      <w:r w:rsidR="00C32EF9" w:rsidRPr="00C32EF9">
        <w:rPr>
          <w:rFonts w:ascii="Times New Roman" w:hAnsi="Times New Roman" w:cs="Times New Roman"/>
          <w:sz w:val="24"/>
          <w:szCs w:val="24"/>
        </w:rPr>
        <w:t xml:space="preserve"> illnesses at public beaches under the federal Beaches Environmental Assessment and Coastal Health Act (BEACH)</w:t>
      </w:r>
      <w:r w:rsidR="00C32EF9">
        <w:rPr>
          <w:rFonts w:ascii="Times New Roman" w:hAnsi="Times New Roman" w:cs="Times New Roman"/>
          <w:sz w:val="24"/>
          <w:szCs w:val="24"/>
        </w:rPr>
        <w:t>.</w:t>
      </w:r>
      <w:del w:id="44" w:author="Benjamin Meyer" w:date="2021-02-22T10:19:00Z">
        <w:r w:rsidR="00C32EF9" w:rsidDel="00F12A12">
          <w:rPr>
            <w:rFonts w:ascii="Times New Roman" w:hAnsi="Times New Roman" w:cs="Times New Roman"/>
            <w:sz w:val="24"/>
            <w:szCs w:val="24"/>
          </w:rPr>
          <w:delText xml:space="preserve">  </w:delText>
        </w:r>
      </w:del>
      <w:ins w:id="45" w:author="Benjamin Meyer" w:date="2021-02-22T10:19:00Z">
        <w:r w:rsidR="00F12A12">
          <w:rPr>
            <w:rFonts w:ascii="Times New Roman" w:hAnsi="Times New Roman" w:cs="Times New Roman"/>
            <w:sz w:val="24"/>
            <w:szCs w:val="24"/>
          </w:rPr>
          <w:t xml:space="preserve"> </w:t>
        </w:r>
      </w:ins>
      <w:r w:rsidR="00D83E72">
        <w:rPr>
          <w:rFonts w:ascii="Times New Roman" w:hAnsi="Times New Roman" w:cs="Times New Roman"/>
          <w:sz w:val="24"/>
          <w:szCs w:val="24"/>
        </w:rPr>
        <w:t>Throughout the 2010-2014 monitoring seasons, b</w:t>
      </w:r>
      <w:r w:rsidR="005D79DC" w:rsidRPr="00BE57F3">
        <w:rPr>
          <w:rFonts w:ascii="Times New Roman" w:hAnsi="Times New Roman" w:cs="Times New Roman"/>
          <w:sz w:val="24"/>
          <w:szCs w:val="24"/>
        </w:rPr>
        <w:t xml:space="preserve">acteria </w:t>
      </w:r>
      <w:r w:rsidR="0008328D" w:rsidRPr="0008328D">
        <w:rPr>
          <w:rFonts w:ascii="Times New Roman" w:hAnsi="Times New Roman" w:cs="Times New Roman"/>
          <w:sz w:val="24"/>
          <w:szCs w:val="24"/>
        </w:rPr>
        <w:t xml:space="preserve">concentrations </w:t>
      </w:r>
      <w:r w:rsidR="005D79DC" w:rsidRPr="00BE57F3">
        <w:rPr>
          <w:rFonts w:ascii="Times New Roman" w:hAnsi="Times New Roman" w:cs="Times New Roman"/>
          <w:sz w:val="24"/>
          <w:szCs w:val="24"/>
        </w:rPr>
        <w:t>were found to periodically exceed</w:t>
      </w:r>
      <w:r w:rsidR="001F090B" w:rsidRPr="00BE57F3">
        <w:rPr>
          <w:rFonts w:ascii="Times New Roman" w:hAnsi="Times New Roman" w:cs="Times New Roman"/>
          <w:sz w:val="24"/>
          <w:szCs w:val="24"/>
        </w:rPr>
        <w:t xml:space="preserve"> the state standards throughout this</w:t>
      </w:r>
      <w:r w:rsidR="00B562FD">
        <w:rPr>
          <w:rFonts w:ascii="Times New Roman" w:hAnsi="Times New Roman" w:cs="Times New Roman"/>
          <w:sz w:val="24"/>
          <w:szCs w:val="24"/>
        </w:rPr>
        <w:t xml:space="preserve"> timeframe</w:t>
      </w:r>
      <w:r w:rsidR="008A3093">
        <w:rPr>
          <w:rFonts w:ascii="Times New Roman" w:hAnsi="Times New Roman" w:cs="Times New Roman"/>
          <w:sz w:val="24"/>
          <w:szCs w:val="24"/>
        </w:rPr>
        <w:t>. I</w:t>
      </w:r>
      <w:r w:rsidR="00B562FD">
        <w:rPr>
          <w:rFonts w:ascii="Times New Roman" w:hAnsi="Times New Roman" w:cs="Times New Roman"/>
          <w:sz w:val="24"/>
          <w:szCs w:val="24"/>
        </w:rPr>
        <w:t xml:space="preserve">n response, the </w:t>
      </w:r>
      <w:r w:rsidR="00D30AA3">
        <w:rPr>
          <w:rFonts w:ascii="Times New Roman" w:hAnsi="Times New Roman" w:cs="Times New Roman"/>
          <w:sz w:val="24"/>
          <w:szCs w:val="24"/>
        </w:rPr>
        <w:t>City of Kenai</w:t>
      </w:r>
      <w:r w:rsidR="00DA3F96">
        <w:rPr>
          <w:rFonts w:ascii="Times New Roman" w:hAnsi="Times New Roman" w:cs="Times New Roman"/>
          <w:sz w:val="24"/>
          <w:szCs w:val="24"/>
        </w:rPr>
        <w:t xml:space="preserve"> </w:t>
      </w:r>
      <w:r w:rsidR="00D30AA3">
        <w:rPr>
          <w:rFonts w:ascii="Times New Roman" w:hAnsi="Times New Roman" w:cs="Times New Roman"/>
          <w:sz w:val="24"/>
          <w:szCs w:val="24"/>
        </w:rPr>
        <w:t xml:space="preserve">(CoK) </w:t>
      </w:r>
      <w:r w:rsidR="008A3093">
        <w:rPr>
          <w:rFonts w:ascii="Times New Roman" w:hAnsi="Times New Roman" w:cs="Times New Roman"/>
          <w:sz w:val="24"/>
          <w:szCs w:val="24"/>
        </w:rPr>
        <w:t xml:space="preserve">developed </w:t>
      </w:r>
      <w:r w:rsidR="00D30AA3">
        <w:rPr>
          <w:rFonts w:ascii="Times New Roman" w:hAnsi="Times New Roman" w:cs="Times New Roman"/>
          <w:sz w:val="24"/>
          <w:szCs w:val="24"/>
        </w:rPr>
        <w:t>best management practice</w:t>
      </w:r>
      <w:r w:rsidR="001F090B" w:rsidRPr="00BE57F3">
        <w:rPr>
          <w:rFonts w:ascii="Times New Roman" w:hAnsi="Times New Roman" w:cs="Times New Roman"/>
          <w:sz w:val="24"/>
          <w:szCs w:val="24"/>
        </w:rPr>
        <w:t>s</w:t>
      </w:r>
      <w:r w:rsidR="00D30AA3">
        <w:rPr>
          <w:rFonts w:ascii="Times New Roman" w:hAnsi="Times New Roman" w:cs="Times New Roman"/>
          <w:sz w:val="24"/>
          <w:szCs w:val="24"/>
        </w:rPr>
        <w:t xml:space="preserve"> (BMPs)</w:t>
      </w:r>
      <w:r w:rsidR="001F090B" w:rsidRPr="00BE57F3">
        <w:rPr>
          <w:rFonts w:ascii="Times New Roman" w:hAnsi="Times New Roman" w:cs="Times New Roman"/>
          <w:sz w:val="24"/>
          <w:szCs w:val="24"/>
        </w:rPr>
        <w:t xml:space="preserve"> in </w:t>
      </w:r>
      <w:commentRangeStart w:id="46"/>
      <w:r w:rsidR="001F090B" w:rsidRPr="00BE57F3">
        <w:rPr>
          <w:rFonts w:ascii="Times New Roman" w:hAnsi="Times New Roman" w:cs="Times New Roman"/>
          <w:sz w:val="24"/>
          <w:szCs w:val="24"/>
        </w:rPr>
        <w:t>2014</w:t>
      </w:r>
      <w:commentRangeEnd w:id="46"/>
      <w:r w:rsidR="005246CC">
        <w:rPr>
          <w:rStyle w:val="CommentReference"/>
        </w:rPr>
        <w:commentReference w:id="46"/>
      </w:r>
      <w:r w:rsidR="008A3093">
        <w:rPr>
          <w:rFonts w:ascii="Times New Roman" w:hAnsi="Times New Roman" w:cs="Times New Roman"/>
          <w:sz w:val="24"/>
          <w:szCs w:val="24"/>
        </w:rPr>
        <w:t>, and implemented them during the 2015 recreational season</w:t>
      </w:r>
      <w:r w:rsidR="001F090B" w:rsidRPr="00BE57F3">
        <w:rPr>
          <w:rFonts w:ascii="Times New Roman" w:hAnsi="Times New Roman" w:cs="Times New Roman"/>
          <w:sz w:val="24"/>
          <w:szCs w:val="24"/>
        </w:rPr>
        <w:t>. The</w:t>
      </w:r>
      <w:r w:rsidR="001E763C">
        <w:rPr>
          <w:rFonts w:ascii="Times New Roman" w:hAnsi="Times New Roman" w:cs="Times New Roman"/>
          <w:sz w:val="24"/>
          <w:szCs w:val="24"/>
        </w:rPr>
        <w:t>se</w:t>
      </w:r>
      <w:r w:rsidR="008A3093">
        <w:rPr>
          <w:rFonts w:ascii="Times New Roman" w:hAnsi="Times New Roman" w:cs="Times New Roman"/>
          <w:sz w:val="24"/>
          <w:szCs w:val="24"/>
        </w:rPr>
        <w:t xml:space="preserve"> BMPs included </w:t>
      </w:r>
      <w:r w:rsidR="001F090B" w:rsidRPr="00BE57F3">
        <w:rPr>
          <w:rFonts w:ascii="Times New Roman" w:hAnsi="Times New Roman" w:cs="Times New Roman"/>
          <w:sz w:val="24"/>
          <w:szCs w:val="24"/>
        </w:rPr>
        <w:t>nightly clearing of fish carcasses from North and South Kenai Beaches and installing</w:t>
      </w:r>
      <w:r w:rsidR="00B562FD">
        <w:rPr>
          <w:rFonts w:ascii="Times New Roman" w:hAnsi="Times New Roman" w:cs="Times New Roman"/>
          <w:sz w:val="24"/>
          <w:szCs w:val="24"/>
        </w:rPr>
        <w:t xml:space="preserve"> portable toilets during the </w:t>
      </w:r>
      <w:r w:rsidR="00D30AA3">
        <w:rPr>
          <w:rFonts w:ascii="Times New Roman" w:hAnsi="Times New Roman" w:cs="Times New Roman"/>
          <w:sz w:val="24"/>
          <w:szCs w:val="24"/>
        </w:rPr>
        <w:t>PUF</w:t>
      </w:r>
      <w:r w:rsidR="00B562FD">
        <w:rPr>
          <w:rFonts w:ascii="Times New Roman" w:hAnsi="Times New Roman" w:cs="Times New Roman"/>
          <w:sz w:val="24"/>
          <w:szCs w:val="24"/>
        </w:rPr>
        <w:t xml:space="preserve"> season</w:t>
      </w:r>
      <w:r w:rsidR="001F090B" w:rsidRPr="00BE57F3">
        <w:rPr>
          <w:rFonts w:ascii="Times New Roman" w:hAnsi="Times New Roman" w:cs="Times New Roman"/>
          <w:sz w:val="24"/>
          <w:szCs w:val="24"/>
        </w:rPr>
        <w:t>. Such practices were executed with the</w:t>
      </w:r>
      <w:r w:rsidR="00D83E72">
        <w:rPr>
          <w:rFonts w:ascii="Times New Roman" w:hAnsi="Times New Roman" w:cs="Times New Roman"/>
          <w:sz w:val="24"/>
          <w:szCs w:val="24"/>
        </w:rPr>
        <w:t xml:space="preserve"> </w:t>
      </w:r>
      <w:r w:rsidR="001F090B" w:rsidRPr="00BE57F3">
        <w:rPr>
          <w:rFonts w:ascii="Times New Roman" w:hAnsi="Times New Roman" w:cs="Times New Roman"/>
          <w:sz w:val="24"/>
          <w:szCs w:val="24"/>
        </w:rPr>
        <w:t xml:space="preserve">goal of reducing sources of bacteria, thereby </w:t>
      </w:r>
      <w:r w:rsidR="00E705B9" w:rsidRPr="00BE57F3">
        <w:rPr>
          <w:rFonts w:ascii="Times New Roman" w:hAnsi="Times New Roman" w:cs="Times New Roman"/>
          <w:sz w:val="24"/>
          <w:szCs w:val="24"/>
        </w:rPr>
        <w:t>minimizing</w:t>
      </w:r>
      <w:r w:rsidR="001F090B" w:rsidRPr="00BE57F3">
        <w:rPr>
          <w:rFonts w:ascii="Times New Roman" w:hAnsi="Times New Roman" w:cs="Times New Roman"/>
          <w:sz w:val="24"/>
          <w:szCs w:val="24"/>
        </w:rPr>
        <w:t xml:space="preserve"> t</w:t>
      </w:r>
      <w:r w:rsidR="00AA4C41" w:rsidRPr="00BE57F3">
        <w:rPr>
          <w:rFonts w:ascii="Times New Roman" w:hAnsi="Times New Roman" w:cs="Times New Roman"/>
          <w:sz w:val="24"/>
          <w:szCs w:val="24"/>
        </w:rPr>
        <w:t>he exposure of recreationists</w:t>
      </w:r>
      <w:r w:rsidR="00E705B9" w:rsidRPr="00BE57F3">
        <w:rPr>
          <w:rFonts w:ascii="Times New Roman" w:hAnsi="Times New Roman" w:cs="Times New Roman"/>
          <w:sz w:val="24"/>
          <w:szCs w:val="24"/>
        </w:rPr>
        <w:t xml:space="preserve"> and fishermen</w:t>
      </w:r>
      <w:r w:rsidR="00AA4C41" w:rsidRPr="00BE57F3">
        <w:rPr>
          <w:rFonts w:ascii="Times New Roman" w:hAnsi="Times New Roman" w:cs="Times New Roman"/>
          <w:sz w:val="24"/>
          <w:szCs w:val="24"/>
        </w:rPr>
        <w:t>.</w:t>
      </w:r>
      <w:r w:rsidR="001E763C">
        <w:rPr>
          <w:rFonts w:ascii="Times New Roman" w:hAnsi="Times New Roman" w:cs="Times New Roman"/>
          <w:sz w:val="24"/>
          <w:szCs w:val="24"/>
        </w:rPr>
        <w:t xml:space="preserve"> </w:t>
      </w:r>
      <w:commentRangeStart w:id="47"/>
      <w:r w:rsidR="001E763C">
        <w:rPr>
          <w:rFonts w:ascii="Times New Roman" w:hAnsi="Times New Roman" w:cs="Times New Roman"/>
          <w:sz w:val="24"/>
          <w:szCs w:val="24"/>
        </w:rPr>
        <w:t>Bacteria monitoring was paused during this period to allow for the implementation of BMPs.</w:t>
      </w:r>
      <w:commentRangeEnd w:id="47"/>
      <w:r w:rsidR="00A420D0">
        <w:rPr>
          <w:rStyle w:val="CommentReference"/>
        </w:rPr>
        <w:commentReference w:id="47"/>
      </w:r>
    </w:p>
    <w:p w14:paraId="00280F5A" w14:textId="77777777" w:rsidR="005D79DC" w:rsidRPr="00BE57F3" w:rsidRDefault="005D79DC" w:rsidP="007F73B5">
      <w:pPr>
        <w:rPr>
          <w:rFonts w:ascii="Times New Roman" w:hAnsi="Times New Roman" w:cs="Times New Roman"/>
          <w:sz w:val="24"/>
          <w:szCs w:val="24"/>
        </w:rPr>
      </w:pPr>
    </w:p>
    <w:p w14:paraId="3E1E7873" w14:textId="39EE8504" w:rsidR="00122169" w:rsidRDefault="00D30AA3" w:rsidP="007F73B5">
      <w:pPr>
        <w:rPr>
          <w:rFonts w:ascii="Times New Roman" w:hAnsi="Times New Roman" w:cs="Times New Roman"/>
          <w:sz w:val="24"/>
          <w:szCs w:val="24"/>
        </w:rPr>
      </w:pPr>
      <w:r>
        <w:rPr>
          <w:rFonts w:ascii="Times New Roman" w:hAnsi="Times New Roman" w:cs="Times New Roman"/>
          <w:sz w:val="24"/>
          <w:szCs w:val="24"/>
        </w:rPr>
        <w:t>Starting in 2018, Kenai Watershed Forum (KWF</w:t>
      </w:r>
      <w:r w:rsidR="007916BE">
        <w:rPr>
          <w:rFonts w:ascii="Times New Roman" w:hAnsi="Times New Roman" w:cs="Times New Roman"/>
          <w:sz w:val="24"/>
          <w:szCs w:val="24"/>
        </w:rPr>
        <w:t>)</w:t>
      </w:r>
      <w:r w:rsidR="001E763C">
        <w:rPr>
          <w:rFonts w:ascii="Times New Roman" w:hAnsi="Times New Roman" w:cs="Times New Roman"/>
          <w:sz w:val="24"/>
          <w:szCs w:val="24"/>
        </w:rPr>
        <w:t xml:space="preserve">, </w:t>
      </w:r>
      <w:r w:rsidR="007F73B5" w:rsidRPr="00BE57F3">
        <w:rPr>
          <w:rFonts w:ascii="Times New Roman" w:hAnsi="Times New Roman" w:cs="Times New Roman"/>
          <w:sz w:val="24"/>
          <w:szCs w:val="24"/>
        </w:rPr>
        <w:t xml:space="preserve">contracted </w:t>
      </w:r>
      <w:r w:rsidR="009426ED">
        <w:rPr>
          <w:rFonts w:ascii="Times New Roman" w:hAnsi="Times New Roman" w:cs="Times New Roman"/>
          <w:sz w:val="24"/>
          <w:szCs w:val="24"/>
        </w:rPr>
        <w:t>through the</w:t>
      </w:r>
      <w:r w:rsidR="007F73B5" w:rsidRPr="00BE57F3">
        <w:rPr>
          <w:rFonts w:ascii="Times New Roman" w:hAnsi="Times New Roman" w:cs="Times New Roman"/>
          <w:sz w:val="24"/>
          <w:szCs w:val="24"/>
        </w:rPr>
        <w:t xml:space="preserve"> </w:t>
      </w:r>
      <w:r w:rsidR="001E763C">
        <w:rPr>
          <w:rFonts w:ascii="Times New Roman" w:hAnsi="Times New Roman" w:cs="Times New Roman"/>
          <w:sz w:val="24"/>
          <w:szCs w:val="24"/>
        </w:rPr>
        <w:t xml:space="preserve">CoK, </w:t>
      </w:r>
      <w:r w:rsidR="007F73B5" w:rsidRPr="00BE57F3">
        <w:rPr>
          <w:rFonts w:ascii="Times New Roman" w:hAnsi="Times New Roman" w:cs="Times New Roman"/>
          <w:sz w:val="24"/>
          <w:szCs w:val="24"/>
        </w:rPr>
        <w:t>work</w:t>
      </w:r>
      <w:r w:rsidR="001E763C">
        <w:rPr>
          <w:rFonts w:ascii="Times New Roman" w:hAnsi="Times New Roman" w:cs="Times New Roman"/>
          <w:sz w:val="24"/>
          <w:szCs w:val="24"/>
        </w:rPr>
        <w:t>ed</w:t>
      </w:r>
      <w:r w:rsidR="007F73B5" w:rsidRPr="00BE57F3">
        <w:rPr>
          <w:rFonts w:ascii="Times New Roman" w:hAnsi="Times New Roman" w:cs="Times New Roman"/>
          <w:sz w:val="24"/>
          <w:szCs w:val="24"/>
        </w:rPr>
        <w:t xml:space="preserve"> with </w:t>
      </w:r>
      <w:r w:rsidR="00D47126" w:rsidRPr="00BE57F3">
        <w:rPr>
          <w:rFonts w:ascii="Times New Roman" w:hAnsi="Times New Roman" w:cs="Times New Roman"/>
          <w:sz w:val="24"/>
          <w:szCs w:val="24"/>
        </w:rPr>
        <w:t>A</w:t>
      </w:r>
      <w:r w:rsidR="007F73B5" w:rsidRPr="00BE57F3">
        <w:rPr>
          <w:rFonts w:ascii="Times New Roman" w:hAnsi="Times New Roman" w:cs="Times New Roman"/>
          <w:sz w:val="24"/>
          <w:szCs w:val="24"/>
        </w:rPr>
        <w:t xml:space="preserve">DEC to </w:t>
      </w:r>
      <w:r w:rsidR="009426ED">
        <w:rPr>
          <w:rFonts w:ascii="Times New Roman" w:hAnsi="Times New Roman" w:cs="Times New Roman"/>
          <w:sz w:val="24"/>
          <w:szCs w:val="24"/>
        </w:rPr>
        <w:t>sample</w:t>
      </w:r>
      <w:r w:rsidR="007F73B5" w:rsidRPr="00BE57F3">
        <w:rPr>
          <w:rFonts w:ascii="Times New Roman" w:hAnsi="Times New Roman" w:cs="Times New Roman"/>
          <w:sz w:val="24"/>
          <w:szCs w:val="24"/>
        </w:rPr>
        <w:t xml:space="preserve"> for fecal coliform bacteria and enterococci </w:t>
      </w:r>
      <w:r w:rsidR="009426ED">
        <w:rPr>
          <w:rFonts w:ascii="Times New Roman" w:hAnsi="Times New Roman" w:cs="Times New Roman"/>
          <w:sz w:val="24"/>
          <w:szCs w:val="24"/>
        </w:rPr>
        <w:t>concentrations</w:t>
      </w:r>
      <w:r w:rsidR="007F73B5" w:rsidRPr="00BE57F3">
        <w:rPr>
          <w:rFonts w:ascii="Times New Roman" w:hAnsi="Times New Roman" w:cs="Times New Roman"/>
          <w:sz w:val="24"/>
          <w:szCs w:val="24"/>
        </w:rPr>
        <w:t xml:space="preserve">. </w:t>
      </w:r>
      <w:r w:rsidR="00B562FD">
        <w:rPr>
          <w:rFonts w:ascii="Times New Roman" w:hAnsi="Times New Roman" w:cs="Times New Roman"/>
          <w:sz w:val="24"/>
          <w:szCs w:val="24"/>
        </w:rPr>
        <w:t>The</w:t>
      </w:r>
      <w:r w:rsidR="00F174C9" w:rsidRPr="00BE57F3">
        <w:rPr>
          <w:rFonts w:ascii="Times New Roman" w:hAnsi="Times New Roman" w:cs="Times New Roman"/>
          <w:sz w:val="24"/>
          <w:szCs w:val="24"/>
        </w:rPr>
        <w:t xml:space="preserve"> sampling objective was to monitor changes in these bacteria </w:t>
      </w:r>
      <w:r w:rsidR="0008328D" w:rsidRPr="0008328D">
        <w:rPr>
          <w:rFonts w:ascii="Times New Roman" w:hAnsi="Times New Roman" w:cs="Times New Roman"/>
          <w:sz w:val="24"/>
          <w:szCs w:val="24"/>
        </w:rPr>
        <w:t xml:space="preserve">concentrations </w:t>
      </w:r>
      <w:r w:rsidR="00F174C9" w:rsidRPr="00BE57F3">
        <w:rPr>
          <w:rFonts w:ascii="Times New Roman" w:hAnsi="Times New Roman" w:cs="Times New Roman"/>
          <w:sz w:val="24"/>
          <w:szCs w:val="24"/>
        </w:rPr>
        <w:t xml:space="preserve">post-BMP implementation. </w:t>
      </w:r>
      <w:r w:rsidR="001E763C">
        <w:rPr>
          <w:rFonts w:ascii="Times New Roman" w:hAnsi="Times New Roman" w:cs="Times New Roman"/>
          <w:sz w:val="24"/>
          <w:szCs w:val="24"/>
        </w:rPr>
        <w:t>W</w:t>
      </w:r>
      <w:r w:rsidR="007F73B5" w:rsidRPr="00BE57F3">
        <w:rPr>
          <w:rFonts w:ascii="Times New Roman" w:hAnsi="Times New Roman" w:cs="Times New Roman"/>
          <w:sz w:val="24"/>
          <w:szCs w:val="24"/>
        </w:rPr>
        <w:t>eekly bacteria</w:t>
      </w:r>
      <w:r w:rsidR="001E763C">
        <w:rPr>
          <w:rFonts w:ascii="Times New Roman" w:hAnsi="Times New Roman" w:cs="Times New Roman"/>
          <w:sz w:val="24"/>
          <w:szCs w:val="24"/>
        </w:rPr>
        <w:t xml:space="preserve"> </w:t>
      </w:r>
      <w:r w:rsidR="007F73B5" w:rsidRPr="00BE57F3">
        <w:rPr>
          <w:rFonts w:ascii="Times New Roman" w:hAnsi="Times New Roman" w:cs="Times New Roman"/>
          <w:sz w:val="24"/>
          <w:szCs w:val="24"/>
        </w:rPr>
        <w:t xml:space="preserve">sampling </w:t>
      </w:r>
      <w:r w:rsidR="001E763C">
        <w:rPr>
          <w:rFonts w:ascii="Times New Roman" w:hAnsi="Times New Roman" w:cs="Times New Roman"/>
          <w:sz w:val="24"/>
          <w:szCs w:val="24"/>
        </w:rPr>
        <w:t xml:space="preserve">was conducted </w:t>
      </w:r>
      <w:r w:rsidR="007F73B5" w:rsidRPr="00BE57F3">
        <w:rPr>
          <w:rFonts w:ascii="Times New Roman" w:hAnsi="Times New Roman" w:cs="Times New Roman"/>
          <w:sz w:val="24"/>
          <w:szCs w:val="24"/>
        </w:rPr>
        <w:t xml:space="preserve">from </w:t>
      </w:r>
      <w:r w:rsidR="005246CC">
        <w:rPr>
          <w:rFonts w:ascii="Times New Roman" w:hAnsi="Times New Roman" w:cs="Times New Roman"/>
          <w:sz w:val="24"/>
          <w:szCs w:val="24"/>
        </w:rPr>
        <w:t>May-</w:t>
      </w:r>
      <w:r w:rsidR="007F73B5" w:rsidRPr="00BE57F3">
        <w:rPr>
          <w:rFonts w:ascii="Times New Roman" w:hAnsi="Times New Roman" w:cs="Times New Roman"/>
          <w:sz w:val="24"/>
          <w:szCs w:val="24"/>
        </w:rPr>
        <w:t>September 201</w:t>
      </w:r>
      <w:r w:rsidR="005246CC">
        <w:rPr>
          <w:rFonts w:ascii="Times New Roman" w:hAnsi="Times New Roman" w:cs="Times New Roman"/>
          <w:sz w:val="24"/>
          <w:szCs w:val="24"/>
        </w:rPr>
        <w:t>9</w:t>
      </w:r>
      <w:r w:rsidR="006F0F99">
        <w:rPr>
          <w:rFonts w:ascii="Times New Roman" w:hAnsi="Times New Roman" w:cs="Times New Roman"/>
          <w:sz w:val="24"/>
          <w:szCs w:val="24"/>
        </w:rPr>
        <w:t xml:space="preserve"> and 2020 </w:t>
      </w:r>
      <w:r w:rsidR="007F73B5" w:rsidRPr="00BE57F3">
        <w:rPr>
          <w:rFonts w:ascii="Times New Roman" w:hAnsi="Times New Roman" w:cs="Times New Roman"/>
          <w:sz w:val="24"/>
          <w:szCs w:val="24"/>
        </w:rPr>
        <w:t>at the North and South Kenai Beaches</w:t>
      </w:r>
      <w:r w:rsidR="000A79D4" w:rsidRPr="00BE57F3">
        <w:rPr>
          <w:rFonts w:ascii="Times New Roman" w:hAnsi="Times New Roman" w:cs="Times New Roman"/>
          <w:sz w:val="24"/>
          <w:szCs w:val="24"/>
        </w:rPr>
        <w:t xml:space="preserve">, </w:t>
      </w:r>
      <w:r w:rsidR="007F73B5" w:rsidRPr="00BE57F3">
        <w:rPr>
          <w:rFonts w:ascii="Times New Roman" w:hAnsi="Times New Roman" w:cs="Times New Roman"/>
          <w:sz w:val="24"/>
          <w:szCs w:val="24"/>
        </w:rPr>
        <w:t>two sites near the upriver gull rookery</w:t>
      </w:r>
      <w:r w:rsidR="000A79D4" w:rsidRPr="00BE57F3">
        <w:rPr>
          <w:rFonts w:ascii="Times New Roman" w:hAnsi="Times New Roman" w:cs="Times New Roman"/>
          <w:sz w:val="24"/>
          <w:szCs w:val="24"/>
        </w:rPr>
        <w:t xml:space="preserve">, </w:t>
      </w:r>
      <w:r w:rsidR="007F73B5" w:rsidRPr="00BE57F3">
        <w:rPr>
          <w:rFonts w:ascii="Times New Roman" w:hAnsi="Times New Roman" w:cs="Times New Roman"/>
          <w:sz w:val="24"/>
          <w:szCs w:val="24"/>
        </w:rPr>
        <w:t xml:space="preserve">and </w:t>
      </w:r>
      <w:r w:rsidR="00F174C9" w:rsidRPr="00BE57F3">
        <w:rPr>
          <w:rFonts w:ascii="Times New Roman" w:hAnsi="Times New Roman" w:cs="Times New Roman"/>
          <w:sz w:val="24"/>
          <w:szCs w:val="24"/>
        </w:rPr>
        <w:t>near</w:t>
      </w:r>
      <w:r w:rsidR="007F73B5" w:rsidRPr="00BE57F3">
        <w:rPr>
          <w:rFonts w:ascii="Times New Roman" w:hAnsi="Times New Roman" w:cs="Times New Roman"/>
          <w:sz w:val="24"/>
          <w:szCs w:val="24"/>
        </w:rPr>
        <w:t xml:space="preserve"> the Warren Ames Memorial Bridge</w:t>
      </w:r>
      <w:r w:rsidR="00F174C9" w:rsidRPr="00BE57F3">
        <w:rPr>
          <w:rFonts w:ascii="Times New Roman" w:hAnsi="Times New Roman" w:cs="Times New Roman"/>
          <w:sz w:val="24"/>
          <w:szCs w:val="24"/>
        </w:rPr>
        <w:t xml:space="preserve"> (</w:t>
      </w:r>
      <w:r w:rsidR="0008328D">
        <w:fldChar w:fldCharType="begin"/>
      </w:r>
      <w:r w:rsidR="0008328D">
        <w:instrText xml:space="preserve"> REF _Ref29890297 \h  \* MERGEFORMAT </w:instrText>
      </w:r>
      <w:r w:rsidR="0008328D">
        <w:fldChar w:fldCharType="separate"/>
      </w:r>
      <w:r w:rsidR="00C873D4" w:rsidRPr="00BE57F3">
        <w:rPr>
          <w:rFonts w:ascii="Times New Roman" w:hAnsi="Times New Roman" w:cs="Times New Roman"/>
          <w:sz w:val="24"/>
          <w:szCs w:val="24"/>
        </w:rPr>
        <w:t xml:space="preserve">Figure </w:t>
      </w:r>
      <w:r w:rsidR="00C873D4">
        <w:rPr>
          <w:rFonts w:ascii="Times New Roman" w:hAnsi="Times New Roman" w:cs="Times New Roman"/>
          <w:sz w:val="24"/>
          <w:szCs w:val="24"/>
        </w:rPr>
        <w:t>2</w:t>
      </w:r>
      <w:r w:rsidR="0008328D">
        <w:fldChar w:fldCharType="end"/>
      </w:r>
      <w:r w:rsidR="005246CC">
        <w:t>)</w:t>
      </w:r>
      <w:r w:rsidR="005246CC">
        <w:rPr>
          <w:rFonts w:ascii="Times New Roman" w:hAnsi="Times New Roman" w:cs="Times New Roman"/>
          <w:sz w:val="24"/>
          <w:szCs w:val="24"/>
        </w:rPr>
        <w:t>.</w:t>
      </w:r>
    </w:p>
    <w:p w14:paraId="35E5B699" w14:textId="77777777" w:rsidR="00122169" w:rsidRDefault="00122169" w:rsidP="007F73B5">
      <w:pPr>
        <w:rPr>
          <w:rFonts w:ascii="Times New Roman" w:hAnsi="Times New Roman" w:cs="Times New Roman"/>
          <w:sz w:val="24"/>
          <w:szCs w:val="24"/>
        </w:rPr>
      </w:pPr>
    </w:p>
    <w:p w14:paraId="1BE1A9FE" w14:textId="4D1EB190" w:rsidR="002C6A21" w:rsidRDefault="001E763C" w:rsidP="007F73B5">
      <w:pPr>
        <w:rPr>
          <w:rFonts w:ascii="Times New Roman" w:hAnsi="Times New Roman" w:cs="Times New Roman"/>
          <w:sz w:val="24"/>
          <w:szCs w:val="24"/>
        </w:rPr>
      </w:pPr>
      <w:r>
        <w:rPr>
          <w:rFonts w:ascii="Times New Roman" w:hAnsi="Times New Roman" w:cs="Times New Roman"/>
          <w:sz w:val="24"/>
          <w:szCs w:val="24"/>
        </w:rPr>
        <w:t>P</w:t>
      </w:r>
      <w:r w:rsidR="00122169">
        <w:rPr>
          <w:rFonts w:ascii="Times New Roman" w:hAnsi="Times New Roman" w:cs="Times New Roman"/>
          <w:sz w:val="24"/>
          <w:szCs w:val="24"/>
        </w:rPr>
        <w:t>otential sources of terrestrial feces (gull, human, and dog)</w:t>
      </w:r>
      <w:r>
        <w:rPr>
          <w:rFonts w:ascii="Times New Roman" w:hAnsi="Times New Roman" w:cs="Times New Roman"/>
          <w:sz w:val="24"/>
          <w:szCs w:val="24"/>
        </w:rPr>
        <w:t xml:space="preserve"> were examined using </w:t>
      </w:r>
      <w:r w:rsidR="00517C61">
        <w:rPr>
          <w:rFonts w:ascii="Times New Roman" w:hAnsi="Times New Roman" w:cs="Times New Roman"/>
          <w:sz w:val="24"/>
          <w:szCs w:val="24"/>
        </w:rPr>
        <w:t>microbial source tracking (</w:t>
      </w:r>
      <w:r w:rsidR="00B81F2C" w:rsidRPr="00BE57F3">
        <w:rPr>
          <w:rFonts w:ascii="Times New Roman" w:hAnsi="Times New Roman" w:cs="Times New Roman"/>
          <w:sz w:val="24"/>
          <w:szCs w:val="24"/>
        </w:rPr>
        <w:t>MST</w:t>
      </w:r>
      <w:r w:rsidR="00517C61">
        <w:rPr>
          <w:rFonts w:ascii="Times New Roman" w:hAnsi="Times New Roman" w:cs="Times New Roman"/>
          <w:sz w:val="24"/>
          <w:szCs w:val="24"/>
        </w:rPr>
        <w:t>)</w:t>
      </w:r>
      <w:r w:rsidR="004A6FF7">
        <w:rPr>
          <w:rFonts w:ascii="Times New Roman" w:hAnsi="Times New Roman" w:cs="Times New Roman"/>
          <w:sz w:val="24"/>
          <w:szCs w:val="24"/>
        </w:rPr>
        <w:t xml:space="preserve"> (Green et al., 2019)</w:t>
      </w:r>
      <w:r w:rsidR="00E43388">
        <w:rPr>
          <w:rFonts w:ascii="Times New Roman" w:hAnsi="Times New Roman" w:cs="Times New Roman"/>
          <w:sz w:val="24"/>
          <w:szCs w:val="24"/>
        </w:rPr>
        <w:t xml:space="preserve">, </w:t>
      </w:r>
      <w:ins w:id="48" w:author="Benjamin Meyer" w:date="2021-02-22T10:25:00Z">
        <w:r w:rsidR="00DC5BD7">
          <w:rPr>
            <w:rFonts w:ascii="Times New Roman" w:hAnsi="Times New Roman" w:cs="Times New Roman"/>
            <w:sz w:val="24"/>
            <w:szCs w:val="24"/>
          </w:rPr>
          <w:t xml:space="preserve">a method used to identify sources of fecal contamination based on species-specific genetic markers (e.g. DNA) present in samples.  MST analysis is able to detect trace amounts of DNA in a sample, and in this study was used to quantify the proportional contribution from each animal species to fecal matter concentrations. </w:t>
        </w:r>
      </w:ins>
      <w:r w:rsidR="00E43388">
        <w:rPr>
          <w:rFonts w:ascii="Times New Roman" w:hAnsi="Times New Roman" w:cs="Times New Roman"/>
          <w:sz w:val="24"/>
          <w:szCs w:val="24"/>
        </w:rPr>
        <w:t xml:space="preserve">MST </w:t>
      </w:r>
      <w:r w:rsidR="00DB6A83">
        <w:rPr>
          <w:rFonts w:ascii="Times New Roman" w:hAnsi="Times New Roman" w:cs="Times New Roman"/>
          <w:sz w:val="24"/>
          <w:szCs w:val="24"/>
        </w:rPr>
        <w:t xml:space="preserve">analyses </w:t>
      </w:r>
      <w:r w:rsidR="0063019B">
        <w:rPr>
          <w:rFonts w:ascii="Times New Roman" w:hAnsi="Times New Roman" w:cs="Times New Roman"/>
          <w:sz w:val="24"/>
          <w:szCs w:val="24"/>
        </w:rPr>
        <w:t>were</w:t>
      </w:r>
      <w:r w:rsidR="005246CC">
        <w:rPr>
          <w:rFonts w:ascii="Times New Roman" w:hAnsi="Times New Roman" w:cs="Times New Roman"/>
          <w:sz w:val="24"/>
          <w:szCs w:val="24"/>
        </w:rPr>
        <w:t xml:space="preserve"> </w:t>
      </w:r>
      <w:r w:rsidR="00B81F2C" w:rsidRPr="00BE57F3">
        <w:rPr>
          <w:rFonts w:ascii="Times New Roman" w:hAnsi="Times New Roman" w:cs="Times New Roman"/>
          <w:sz w:val="24"/>
          <w:szCs w:val="24"/>
        </w:rPr>
        <w:t xml:space="preserve">conducted </w:t>
      </w:r>
      <w:r w:rsidR="005246CC">
        <w:rPr>
          <w:rFonts w:ascii="Times New Roman" w:hAnsi="Times New Roman" w:cs="Times New Roman"/>
          <w:sz w:val="24"/>
          <w:szCs w:val="24"/>
        </w:rPr>
        <w:t xml:space="preserve">in </w:t>
      </w:r>
      <w:commentRangeStart w:id="49"/>
      <w:commentRangeStart w:id="50"/>
      <w:r w:rsidR="005246CC">
        <w:rPr>
          <w:rFonts w:ascii="Times New Roman" w:hAnsi="Times New Roman" w:cs="Times New Roman"/>
          <w:sz w:val="24"/>
          <w:szCs w:val="24"/>
        </w:rPr>
        <w:t xml:space="preserve">2019 and 2020 </w:t>
      </w:r>
      <w:r w:rsidR="00B81F2C" w:rsidRPr="00BE57F3">
        <w:rPr>
          <w:rFonts w:ascii="Times New Roman" w:hAnsi="Times New Roman" w:cs="Times New Roman"/>
          <w:sz w:val="24"/>
          <w:szCs w:val="24"/>
        </w:rPr>
        <w:t>before a</w:t>
      </w:r>
      <w:r w:rsidR="00122169">
        <w:rPr>
          <w:rFonts w:ascii="Times New Roman" w:hAnsi="Times New Roman" w:cs="Times New Roman"/>
          <w:sz w:val="24"/>
          <w:szCs w:val="24"/>
        </w:rPr>
        <w:t xml:space="preserve">nd during the </w:t>
      </w:r>
      <w:r>
        <w:rPr>
          <w:rFonts w:ascii="Times New Roman" w:hAnsi="Times New Roman" w:cs="Times New Roman"/>
          <w:sz w:val="24"/>
          <w:szCs w:val="24"/>
        </w:rPr>
        <w:t>PUF.</w:t>
      </w:r>
      <w:commentRangeEnd w:id="49"/>
      <w:r>
        <w:rPr>
          <w:rStyle w:val="CommentReference"/>
        </w:rPr>
        <w:commentReference w:id="49"/>
      </w:r>
      <w:commentRangeEnd w:id="50"/>
      <w:r w:rsidR="006C14E8">
        <w:rPr>
          <w:rStyle w:val="CommentReference"/>
        </w:rPr>
        <w:commentReference w:id="50"/>
      </w:r>
    </w:p>
    <w:p w14:paraId="3B4334E4" w14:textId="77777777" w:rsidR="002C6A21" w:rsidRDefault="002C6A21" w:rsidP="007F73B5">
      <w:pPr>
        <w:rPr>
          <w:rFonts w:ascii="Times New Roman" w:hAnsi="Times New Roman" w:cs="Times New Roman"/>
          <w:sz w:val="24"/>
          <w:szCs w:val="24"/>
        </w:rPr>
      </w:pPr>
    </w:p>
    <w:p w14:paraId="1C50D8DC" w14:textId="5B7213D5" w:rsidR="007F73B5" w:rsidRDefault="001E763C" w:rsidP="007F73B5">
      <w:pPr>
        <w:rPr>
          <w:rFonts w:ascii="Times New Roman" w:hAnsi="Times New Roman" w:cs="Times New Roman"/>
          <w:sz w:val="24"/>
          <w:szCs w:val="24"/>
        </w:rPr>
      </w:pPr>
      <w:r>
        <w:rPr>
          <w:rFonts w:ascii="Times New Roman" w:hAnsi="Times New Roman" w:cs="Times New Roman"/>
          <w:sz w:val="24"/>
          <w:szCs w:val="24"/>
        </w:rPr>
        <w:t xml:space="preserve">Water </w:t>
      </w:r>
      <w:r w:rsidR="007F73B5" w:rsidRPr="00BE57F3">
        <w:rPr>
          <w:rFonts w:ascii="Times New Roman" w:hAnsi="Times New Roman" w:cs="Times New Roman"/>
          <w:sz w:val="24"/>
          <w:szCs w:val="24"/>
        </w:rPr>
        <w:t xml:space="preserve">quality exceedances of </w:t>
      </w:r>
      <w:r w:rsidR="00F174C9" w:rsidRPr="00BE57F3">
        <w:rPr>
          <w:rFonts w:ascii="Times New Roman" w:hAnsi="Times New Roman" w:cs="Times New Roman"/>
          <w:sz w:val="24"/>
          <w:szCs w:val="24"/>
        </w:rPr>
        <w:t>both fecal coliform and enterococci</w:t>
      </w:r>
      <w:r w:rsidR="007F73B5" w:rsidRPr="00BE57F3">
        <w:rPr>
          <w:rFonts w:ascii="Times New Roman" w:hAnsi="Times New Roman" w:cs="Times New Roman"/>
          <w:sz w:val="24"/>
          <w:szCs w:val="24"/>
        </w:rPr>
        <w:t xml:space="preserve"> were identified</w:t>
      </w:r>
      <w:r>
        <w:rPr>
          <w:rFonts w:ascii="Times New Roman" w:hAnsi="Times New Roman" w:cs="Times New Roman"/>
          <w:sz w:val="24"/>
          <w:szCs w:val="24"/>
        </w:rPr>
        <w:t xml:space="preserve"> throughout the 2018-2020 recreational seasons</w:t>
      </w:r>
      <w:r w:rsidR="00DB6A83">
        <w:rPr>
          <w:rFonts w:ascii="Times New Roman" w:hAnsi="Times New Roman" w:cs="Times New Roman"/>
          <w:sz w:val="24"/>
          <w:szCs w:val="24"/>
        </w:rPr>
        <w:t>, particularly at the North and South Kenai Beach sampling locations</w:t>
      </w:r>
      <w:r w:rsidR="007F73B5" w:rsidRPr="00BE57F3">
        <w:rPr>
          <w:rFonts w:ascii="Times New Roman" w:hAnsi="Times New Roman" w:cs="Times New Roman"/>
          <w:sz w:val="24"/>
          <w:szCs w:val="24"/>
        </w:rPr>
        <w:t xml:space="preserve">. </w:t>
      </w:r>
      <w:r w:rsidR="00517C61">
        <w:rPr>
          <w:rFonts w:ascii="Times New Roman" w:hAnsi="Times New Roman" w:cs="Times New Roman"/>
          <w:sz w:val="24"/>
          <w:szCs w:val="24"/>
        </w:rPr>
        <w:t>In response, K</w:t>
      </w:r>
      <w:r>
        <w:rPr>
          <w:rFonts w:ascii="Times New Roman" w:hAnsi="Times New Roman" w:cs="Times New Roman"/>
          <w:sz w:val="24"/>
          <w:szCs w:val="24"/>
        </w:rPr>
        <w:t>WF</w:t>
      </w:r>
      <w:r w:rsidR="00517C61">
        <w:rPr>
          <w:rFonts w:ascii="Times New Roman" w:hAnsi="Times New Roman" w:cs="Times New Roman"/>
          <w:sz w:val="24"/>
          <w:szCs w:val="24"/>
        </w:rPr>
        <w:t xml:space="preserve"> collaborated with the C</w:t>
      </w:r>
      <w:r>
        <w:rPr>
          <w:rFonts w:ascii="Times New Roman" w:hAnsi="Times New Roman" w:cs="Times New Roman"/>
          <w:sz w:val="24"/>
          <w:szCs w:val="24"/>
        </w:rPr>
        <w:t>oK</w:t>
      </w:r>
      <w:r w:rsidR="007F73B5" w:rsidRPr="00BE57F3">
        <w:rPr>
          <w:rFonts w:ascii="Times New Roman" w:hAnsi="Times New Roman" w:cs="Times New Roman"/>
          <w:sz w:val="24"/>
          <w:szCs w:val="24"/>
        </w:rPr>
        <w:t xml:space="preserve"> and </w:t>
      </w:r>
      <w:r w:rsidR="00D47126" w:rsidRPr="00BE57F3">
        <w:rPr>
          <w:rFonts w:ascii="Times New Roman" w:hAnsi="Times New Roman" w:cs="Times New Roman"/>
          <w:sz w:val="24"/>
          <w:szCs w:val="24"/>
        </w:rPr>
        <w:t>A</w:t>
      </w:r>
      <w:r>
        <w:rPr>
          <w:rFonts w:ascii="Times New Roman" w:hAnsi="Times New Roman" w:cs="Times New Roman"/>
          <w:sz w:val="24"/>
          <w:szCs w:val="24"/>
        </w:rPr>
        <w:t>DEC</w:t>
      </w:r>
      <w:r w:rsidR="007F73B5" w:rsidRPr="00BE57F3">
        <w:rPr>
          <w:rFonts w:ascii="Times New Roman" w:hAnsi="Times New Roman" w:cs="Times New Roman"/>
          <w:sz w:val="24"/>
          <w:szCs w:val="24"/>
        </w:rPr>
        <w:t xml:space="preserve"> to conduct public outreach </w:t>
      </w:r>
      <w:r w:rsidR="007F73B5" w:rsidRPr="00BE57F3">
        <w:rPr>
          <w:rFonts w:ascii="Times New Roman" w:hAnsi="Times New Roman" w:cs="Times New Roman"/>
          <w:sz w:val="24"/>
          <w:szCs w:val="24"/>
        </w:rPr>
        <w:lastRenderedPageBreak/>
        <w:t xml:space="preserve">and education centered </w:t>
      </w:r>
      <w:r w:rsidR="00260F5E">
        <w:rPr>
          <w:rFonts w:ascii="Times New Roman" w:hAnsi="Times New Roman" w:cs="Times New Roman"/>
          <w:sz w:val="24"/>
          <w:szCs w:val="24"/>
        </w:rPr>
        <w:t>on</w:t>
      </w:r>
      <w:r w:rsidR="007F73B5" w:rsidRPr="00BE57F3">
        <w:rPr>
          <w:rFonts w:ascii="Times New Roman" w:hAnsi="Times New Roman" w:cs="Times New Roman"/>
          <w:sz w:val="24"/>
          <w:szCs w:val="24"/>
        </w:rPr>
        <w:t xml:space="preserve"> preventative </w:t>
      </w:r>
      <w:r w:rsidR="00DB6A83">
        <w:rPr>
          <w:rFonts w:ascii="Times New Roman" w:hAnsi="Times New Roman" w:cs="Times New Roman"/>
          <w:sz w:val="24"/>
          <w:szCs w:val="24"/>
        </w:rPr>
        <w:t>measures</w:t>
      </w:r>
      <w:r w:rsidR="007F73B5" w:rsidRPr="00BE57F3">
        <w:rPr>
          <w:rFonts w:ascii="Times New Roman" w:hAnsi="Times New Roman" w:cs="Times New Roman"/>
          <w:sz w:val="24"/>
          <w:szCs w:val="24"/>
        </w:rPr>
        <w:t xml:space="preserve"> the public could </w:t>
      </w:r>
      <w:r w:rsidR="00DB6A83">
        <w:rPr>
          <w:rFonts w:ascii="Times New Roman" w:hAnsi="Times New Roman" w:cs="Times New Roman"/>
          <w:sz w:val="24"/>
          <w:szCs w:val="24"/>
        </w:rPr>
        <w:t>take in order</w:t>
      </w:r>
      <w:r w:rsidR="007F73B5" w:rsidRPr="00BE57F3">
        <w:rPr>
          <w:rFonts w:ascii="Times New Roman" w:hAnsi="Times New Roman" w:cs="Times New Roman"/>
          <w:sz w:val="24"/>
          <w:szCs w:val="24"/>
        </w:rPr>
        <w:t xml:space="preserve"> to avoid contact with contaminated water.</w:t>
      </w:r>
    </w:p>
    <w:p w14:paraId="6D2E634F" w14:textId="6C379342" w:rsidR="00F67CDF" w:rsidRDefault="00F67CDF" w:rsidP="007F73B5">
      <w:pPr>
        <w:rPr>
          <w:rFonts w:ascii="Times New Roman" w:hAnsi="Times New Roman" w:cs="Times New Roman"/>
          <w:sz w:val="24"/>
          <w:szCs w:val="24"/>
        </w:rPr>
      </w:pPr>
    </w:p>
    <w:p w14:paraId="2B194A48" w14:textId="5EB4D802" w:rsidR="00F67CDF" w:rsidRDefault="00F67CDF" w:rsidP="007F73B5">
      <w:pPr>
        <w:rPr>
          <w:rFonts w:ascii="Times New Roman" w:hAnsi="Times New Roman" w:cs="Times New Roman"/>
          <w:sz w:val="24"/>
          <w:szCs w:val="24"/>
        </w:rPr>
      </w:pPr>
      <w:r>
        <w:rPr>
          <w:rFonts w:ascii="Times New Roman" w:hAnsi="Times New Roman" w:cs="Times New Roman"/>
          <w:sz w:val="24"/>
          <w:szCs w:val="24"/>
        </w:rPr>
        <w:t xml:space="preserve">This report focuses on the </w:t>
      </w:r>
      <w:r w:rsidR="00B425BD">
        <w:rPr>
          <w:rFonts w:ascii="Times New Roman" w:hAnsi="Times New Roman" w:cs="Times New Roman"/>
          <w:sz w:val="24"/>
          <w:szCs w:val="24"/>
        </w:rPr>
        <w:t>2020 monitoring season</w:t>
      </w:r>
      <w:r>
        <w:rPr>
          <w:rFonts w:ascii="Times New Roman" w:hAnsi="Times New Roman" w:cs="Times New Roman"/>
          <w:sz w:val="24"/>
          <w:szCs w:val="24"/>
        </w:rPr>
        <w:t>.</w:t>
      </w:r>
      <w:r w:rsidR="00F12A12">
        <w:rPr>
          <w:rFonts w:ascii="Times New Roman" w:hAnsi="Times New Roman" w:cs="Times New Roman"/>
          <w:sz w:val="24"/>
          <w:szCs w:val="24"/>
        </w:rPr>
        <w:t xml:space="preserve"> </w:t>
      </w:r>
      <w:r w:rsidR="00CD63E0">
        <w:rPr>
          <w:rFonts w:ascii="Times New Roman" w:hAnsi="Times New Roman" w:cs="Times New Roman"/>
          <w:sz w:val="24"/>
          <w:szCs w:val="24"/>
        </w:rPr>
        <w:t>Some</w:t>
      </w:r>
      <w:r w:rsidR="00695CD3">
        <w:rPr>
          <w:rFonts w:ascii="Times New Roman" w:hAnsi="Times New Roman" w:cs="Times New Roman"/>
          <w:sz w:val="24"/>
          <w:szCs w:val="24"/>
        </w:rPr>
        <w:t xml:space="preserve"> r</w:t>
      </w:r>
      <w:r>
        <w:rPr>
          <w:rFonts w:ascii="Times New Roman" w:hAnsi="Times New Roman" w:cs="Times New Roman"/>
          <w:sz w:val="24"/>
          <w:szCs w:val="24"/>
        </w:rPr>
        <w:t xml:space="preserve">esults from the </w:t>
      </w:r>
      <w:r w:rsidR="00632EC9">
        <w:rPr>
          <w:rFonts w:ascii="Times New Roman" w:hAnsi="Times New Roman" w:cs="Times New Roman"/>
          <w:sz w:val="24"/>
          <w:szCs w:val="24"/>
        </w:rPr>
        <w:t>2019</w:t>
      </w:r>
      <w:r w:rsidR="000E77E1">
        <w:rPr>
          <w:rFonts w:ascii="Times New Roman" w:hAnsi="Times New Roman" w:cs="Times New Roman"/>
          <w:sz w:val="24"/>
          <w:szCs w:val="24"/>
        </w:rPr>
        <w:t xml:space="preserve"> are included for comparison. A complete analysis of the 2019</w:t>
      </w:r>
      <w:r w:rsidR="00632EC9">
        <w:rPr>
          <w:rFonts w:ascii="Times New Roman" w:hAnsi="Times New Roman" w:cs="Times New Roman"/>
          <w:sz w:val="24"/>
          <w:szCs w:val="24"/>
        </w:rPr>
        <w:t xml:space="preserve"> and </w:t>
      </w:r>
      <w:r>
        <w:rPr>
          <w:rFonts w:ascii="Times New Roman" w:hAnsi="Times New Roman" w:cs="Times New Roman"/>
          <w:sz w:val="24"/>
          <w:szCs w:val="24"/>
        </w:rPr>
        <w:t>2018</w:t>
      </w:r>
      <w:r w:rsidR="00113036">
        <w:rPr>
          <w:rFonts w:ascii="Times New Roman" w:hAnsi="Times New Roman" w:cs="Times New Roman"/>
          <w:sz w:val="24"/>
          <w:szCs w:val="24"/>
        </w:rPr>
        <w:t xml:space="preserve"> field season</w:t>
      </w:r>
      <w:r w:rsidR="00632EC9">
        <w:rPr>
          <w:rFonts w:ascii="Times New Roman" w:hAnsi="Times New Roman" w:cs="Times New Roman"/>
          <w:sz w:val="24"/>
          <w:szCs w:val="24"/>
        </w:rPr>
        <w:t>s</w:t>
      </w:r>
      <w:r w:rsidR="00113036">
        <w:rPr>
          <w:rFonts w:ascii="Times New Roman" w:hAnsi="Times New Roman" w:cs="Times New Roman"/>
          <w:sz w:val="24"/>
          <w:szCs w:val="24"/>
        </w:rPr>
        <w:t xml:space="preserve"> are included </w:t>
      </w:r>
      <w:r w:rsidR="00C708EE">
        <w:rPr>
          <w:rFonts w:ascii="Times New Roman" w:hAnsi="Times New Roman" w:cs="Times New Roman"/>
          <w:sz w:val="24"/>
          <w:szCs w:val="24"/>
        </w:rPr>
        <w:t>in a previously published report</w:t>
      </w:r>
      <w:r w:rsidR="00113036">
        <w:rPr>
          <w:rFonts w:ascii="Times New Roman" w:hAnsi="Times New Roman" w:cs="Times New Roman"/>
          <w:sz w:val="24"/>
          <w:szCs w:val="24"/>
        </w:rPr>
        <w:t xml:space="preserve"> (Harings, 2020</w:t>
      </w:r>
      <w:r w:rsidR="00C708EE">
        <w:rPr>
          <w:rFonts w:ascii="Times New Roman" w:hAnsi="Times New Roman" w:cs="Times New Roman"/>
          <w:sz w:val="24"/>
          <w:szCs w:val="24"/>
        </w:rPr>
        <w:t>).</w:t>
      </w:r>
    </w:p>
    <w:p w14:paraId="5ACF9F3D" w14:textId="46FCAE92" w:rsidR="008B4EF2" w:rsidRDefault="008B4EF2" w:rsidP="007F73B5">
      <w:pPr>
        <w:rPr>
          <w:ins w:id="51" w:author="Benjamin Meyer" w:date="2021-02-23T12:21:00Z"/>
          <w:rFonts w:ascii="Times New Roman" w:hAnsi="Times New Roman" w:cs="Times New Roman"/>
          <w:sz w:val="24"/>
          <w:szCs w:val="24"/>
        </w:rPr>
      </w:pPr>
    </w:p>
    <w:p w14:paraId="66C1EFD4" w14:textId="60F418F4" w:rsidR="00472482" w:rsidRDefault="00472482" w:rsidP="007F73B5">
      <w:pPr>
        <w:rPr>
          <w:rFonts w:ascii="Times New Roman" w:hAnsi="Times New Roman" w:cs="Times New Roman"/>
          <w:sz w:val="24"/>
          <w:szCs w:val="24"/>
        </w:rPr>
      </w:pPr>
      <w:ins w:id="52" w:author="Benjamin Meyer" w:date="2021-02-23T12:21:00Z">
        <w:r>
          <w:rPr>
            <w:rFonts w:ascii="Times New Roman" w:hAnsi="Times New Roman" w:cs="Times New Roman"/>
            <w:sz w:val="24"/>
            <w:szCs w:val="24"/>
          </w:rPr>
          <w:t>In addition to examining data from the recent field season in detail, all available data related to bacteria sampling 2010 – 2020 were downloaded and prepared for use in the EPA Virtual Beach model. ADEC intends to employ the Virtual Beach model in monitoring bacteria concentrations in the lower Kenai River in future field seasons.</w:t>
        </w:r>
      </w:ins>
    </w:p>
    <w:p w14:paraId="57AD3334" w14:textId="58EDBF16" w:rsidR="00AF26E5" w:rsidRPr="00BE57F3" w:rsidRDefault="00C104B4" w:rsidP="00AF26E5">
      <w:pPr>
        <w:pStyle w:val="Heading1"/>
        <w:rPr>
          <w:rFonts w:ascii="Times New Roman" w:hAnsi="Times New Roman" w:cs="Times New Roman"/>
          <w:b/>
          <w:color w:val="2E74B5" w:themeColor="accent1" w:themeShade="BF"/>
        </w:rPr>
      </w:pPr>
      <w:bookmarkStart w:id="53" w:name="_Toc64228861"/>
      <w:r w:rsidRPr="00BE57F3">
        <w:rPr>
          <w:rFonts w:ascii="Times New Roman" w:hAnsi="Times New Roman" w:cs="Times New Roman"/>
          <w:b/>
          <w:color w:val="2E74B5" w:themeColor="accent1" w:themeShade="BF"/>
        </w:rPr>
        <w:t>Methods</w:t>
      </w:r>
      <w:bookmarkEnd w:id="53"/>
    </w:p>
    <w:p w14:paraId="2A924428" w14:textId="2DD948E2" w:rsidR="007F73B5" w:rsidRPr="00BE57F3" w:rsidRDefault="007F73B5" w:rsidP="007F73B5">
      <w:pPr>
        <w:rPr>
          <w:rFonts w:ascii="Times New Roman" w:hAnsi="Times New Roman" w:cs="Times New Roman"/>
          <w:sz w:val="24"/>
          <w:szCs w:val="24"/>
        </w:rPr>
      </w:pPr>
      <w:r w:rsidRPr="00BE57F3">
        <w:rPr>
          <w:rFonts w:ascii="Times New Roman" w:hAnsi="Times New Roman" w:cs="Times New Roman"/>
          <w:sz w:val="24"/>
          <w:szCs w:val="24"/>
        </w:rPr>
        <w:t>Prior to monitoring</w:t>
      </w:r>
      <w:r w:rsidR="004E08EB" w:rsidRPr="00BE57F3">
        <w:rPr>
          <w:rFonts w:ascii="Times New Roman" w:hAnsi="Times New Roman" w:cs="Times New Roman"/>
          <w:sz w:val="24"/>
          <w:szCs w:val="24"/>
        </w:rPr>
        <w:t xml:space="preserve"> </w:t>
      </w:r>
      <w:r w:rsidR="00E25C45">
        <w:rPr>
          <w:rFonts w:ascii="Times New Roman" w:hAnsi="Times New Roman" w:cs="Times New Roman"/>
          <w:sz w:val="24"/>
          <w:szCs w:val="24"/>
        </w:rPr>
        <w:t>each sampling season</w:t>
      </w:r>
      <w:r w:rsidRPr="00BE57F3">
        <w:rPr>
          <w:rFonts w:ascii="Times New Roman" w:hAnsi="Times New Roman" w:cs="Times New Roman"/>
          <w:sz w:val="24"/>
          <w:szCs w:val="24"/>
        </w:rPr>
        <w:t xml:space="preserve">, the </w:t>
      </w:r>
      <w:r w:rsidR="00D47126" w:rsidRPr="00BE57F3">
        <w:rPr>
          <w:rFonts w:ascii="Times New Roman" w:hAnsi="Times New Roman" w:cs="Times New Roman"/>
          <w:sz w:val="24"/>
          <w:szCs w:val="24"/>
        </w:rPr>
        <w:t>A</w:t>
      </w:r>
      <w:r w:rsidR="00024295">
        <w:rPr>
          <w:rFonts w:ascii="Times New Roman" w:hAnsi="Times New Roman" w:cs="Times New Roman"/>
          <w:sz w:val="24"/>
          <w:szCs w:val="24"/>
        </w:rPr>
        <w:t>laska Department of Environmental Conservation’s (ADEC)</w:t>
      </w:r>
      <w:r w:rsidRPr="00BE57F3">
        <w:rPr>
          <w:rFonts w:ascii="Times New Roman" w:hAnsi="Times New Roman" w:cs="Times New Roman"/>
          <w:sz w:val="24"/>
          <w:szCs w:val="24"/>
        </w:rPr>
        <w:t xml:space="preserve"> BEACH Water Quality Monitoring and Pathogen Detection Quality Assurance Project Plan (QAPP) was revised for sampling </w:t>
      </w:r>
      <w:r w:rsidR="00E25C45">
        <w:rPr>
          <w:rFonts w:ascii="Times New Roman" w:hAnsi="Times New Roman" w:cs="Times New Roman"/>
          <w:sz w:val="24"/>
          <w:szCs w:val="24"/>
        </w:rPr>
        <w:t xml:space="preserve">at </w:t>
      </w:r>
      <w:r w:rsidRPr="00BE57F3">
        <w:rPr>
          <w:rFonts w:ascii="Times New Roman" w:hAnsi="Times New Roman" w:cs="Times New Roman"/>
          <w:sz w:val="24"/>
          <w:szCs w:val="24"/>
        </w:rPr>
        <w:t>five predetermined sites within the lower reaches of the Kenai River as well as along the No</w:t>
      </w:r>
      <w:r w:rsidR="00D401C6">
        <w:rPr>
          <w:rFonts w:ascii="Times New Roman" w:hAnsi="Times New Roman" w:cs="Times New Roman"/>
          <w:sz w:val="24"/>
          <w:szCs w:val="24"/>
        </w:rPr>
        <w:t xml:space="preserve">rth and South Kenai Beaches. </w:t>
      </w:r>
      <w:r w:rsidR="00695CD3">
        <w:rPr>
          <w:rFonts w:ascii="Times New Roman" w:hAnsi="Times New Roman" w:cs="Times New Roman"/>
          <w:sz w:val="24"/>
          <w:szCs w:val="24"/>
        </w:rPr>
        <w:t>Kenai Watershed Forum (KWF)</w:t>
      </w:r>
      <w:r w:rsidR="001E763C">
        <w:rPr>
          <w:rFonts w:ascii="Times New Roman" w:hAnsi="Times New Roman" w:cs="Times New Roman"/>
          <w:sz w:val="24"/>
          <w:szCs w:val="24"/>
        </w:rPr>
        <w:t xml:space="preserve"> </w:t>
      </w:r>
      <w:r w:rsidR="00D401C6">
        <w:rPr>
          <w:rFonts w:ascii="Times New Roman" w:hAnsi="Times New Roman" w:cs="Times New Roman"/>
          <w:sz w:val="24"/>
          <w:szCs w:val="24"/>
        </w:rPr>
        <w:t>personnel were trained in</w:t>
      </w:r>
      <w:r w:rsidRPr="00BE57F3">
        <w:rPr>
          <w:rFonts w:ascii="Times New Roman" w:hAnsi="Times New Roman" w:cs="Times New Roman"/>
          <w:sz w:val="24"/>
          <w:szCs w:val="24"/>
        </w:rPr>
        <w:t xml:space="preserve"> sampling techniques using the methods outlined in the QAPP and sampling was </w:t>
      </w:r>
      <w:r w:rsidR="00D401C6">
        <w:rPr>
          <w:rFonts w:ascii="Times New Roman" w:hAnsi="Times New Roman" w:cs="Times New Roman"/>
          <w:sz w:val="24"/>
          <w:szCs w:val="24"/>
        </w:rPr>
        <w:t>supervised by senior personnel</w:t>
      </w:r>
      <w:r w:rsidRPr="00BE57F3">
        <w:rPr>
          <w:rFonts w:ascii="Times New Roman" w:hAnsi="Times New Roman" w:cs="Times New Roman"/>
          <w:sz w:val="24"/>
          <w:szCs w:val="24"/>
        </w:rPr>
        <w:t xml:space="preserve"> throughout the summer for consistency and technique.</w:t>
      </w:r>
      <w:r w:rsidR="00E25C45">
        <w:rPr>
          <w:rFonts w:ascii="Times New Roman" w:hAnsi="Times New Roman" w:cs="Times New Roman"/>
          <w:sz w:val="24"/>
          <w:szCs w:val="24"/>
        </w:rPr>
        <w:t xml:space="preserve"> ADEC also joined for one sampling event each season for quality assurance.</w:t>
      </w:r>
    </w:p>
    <w:p w14:paraId="484D8C72" w14:textId="77777777" w:rsidR="000A79D4" w:rsidRPr="00BE57F3" w:rsidRDefault="000A79D4" w:rsidP="000A79D4">
      <w:pPr>
        <w:pStyle w:val="Heading2"/>
        <w:rPr>
          <w:rFonts w:ascii="Times New Roman" w:hAnsi="Times New Roman" w:cs="Times New Roman"/>
          <w:b/>
          <w:color w:val="2E74B5" w:themeColor="accent1" w:themeShade="BF"/>
          <w:sz w:val="24"/>
          <w:szCs w:val="24"/>
        </w:rPr>
      </w:pPr>
      <w:bookmarkStart w:id="54" w:name="_Toc64228862"/>
      <w:r w:rsidRPr="00BE57F3">
        <w:rPr>
          <w:rFonts w:ascii="Times New Roman" w:hAnsi="Times New Roman" w:cs="Times New Roman"/>
          <w:b/>
          <w:color w:val="2E74B5" w:themeColor="accent1" w:themeShade="BF"/>
        </w:rPr>
        <w:t>Monitoring locations</w:t>
      </w:r>
      <w:bookmarkEnd w:id="54"/>
    </w:p>
    <w:p w14:paraId="05A4E89A" w14:textId="3D1B5109" w:rsidR="00D401C6" w:rsidRDefault="002C548C" w:rsidP="00D401C6">
      <w:pPr>
        <w:rPr>
          <w:rFonts w:ascii="Times New Roman" w:hAnsi="Times New Roman" w:cs="Times New Roman"/>
          <w:sz w:val="24"/>
          <w:szCs w:val="24"/>
        </w:rPr>
      </w:pPr>
      <w:r w:rsidRPr="00BE57F3">
        <w:rPr>
          <w:rFonts w:ascii="Times New Roman" w:hAnsi="Times New Roman" w:cs="Times New Roman"/>
          <w:sz w:val="24"/>
          <w:szCs w:val="24"/>
        </w:rPr>
        <w:t xml:space="preserve">All </w:t>
      </w:r>
      <w:r w:rsidR="00D401C6">
        <w:rPr>
          <w:rFonts w:ascii="Times New Roman" w:hAnsi="Times New Roman" w:cs="Times New Roman"/>
          <w:sz w:val="24"/>
          <w:szCs w:val="24"/>
        </w:rPr>
        <w:t>five</w:t>
      </w:r>
      <w:r w:rsidR="005E50AC" w:rsidRPr="00BE57F3">
        <w:rPr>
          <w:rFonts w:ascii="Times New Roman" w:hAnsi="Times New Roman" w:cs="Times New Roman"/>
          <w:sz w:val="24"/>
          <w:szCs w:val="24"/>
        </w:rPr>
        <w:t xml:space="preserve"> </w:t>
      </w:r>
      <w:r w:rsidRPr="00BE57F3">
        <w:rPr>
          <w:rFonts w:ascii="Times New Roman" w:hAnsi="Times New Roman" w:cs="Times New Roman"/>
          <w:sz w:val="24"/>
          <w:szCs w:val="24"/>
        </w:rPr>
        <w:t>monitoring locations</w:t>
      </w:r>
      <w:r w:rsidR="00D401C6">
        <w:rPr>
          <w:rFonts w:ascii="Times New Roman" w:hAnsi="Times New Roman" w:cs="Times New Roman"/>
          <w:sz w:val="24"/>
          <w:szCs w:val="24"/>
        </w:rPr>
        <w:t xml:space="preserve"> (</w:t>
      </w:r>
      <w:r w:rsidR="005E6B13">
        <w:rPr>
          <w:rFonts w:ascii="Times New Roman" w:hAnsi="Times New Roman" w:cs="Times New Roman"/>
          <w:sz w:val="24"/>
          <w:szCs w:val="24"/>
        </w:rPr>
        <w:fldChar w:fldCharType="begin"/>
      </w:r>
      <w:r w:rsidR="005E6B13">
        <w:rPr>
          <w:rFonts w:ascii="Times New Roman" w:hAnsi="Times New Roman" w:cs="Times New Roman"/>
          <w:sz w:val="24"/>
          <w:szCs w:val="24"/>
        </w:rPr>
        <w:instrText xml:space="preserve"> REF _Ref61425561 \h </w:instrText>
      </w:r>
      <w:r w:rsidR="005E6B13">
        <w:rPr>
          <w:rFonts w:ascii="Times New Roman" w:hAnsi="Times New Roman" w:cs="Times New Roman"/>
          <w:sz w:val="24"/>
          <w:szCs w:val="24"/>
        </w:rPr>
      </w:r>
      <w:r w:rsidR="005E6B13">
        <w:rPr>
          <w:rFonts w:ascii="Times New Roman" w:hAnsi="Times New Roman" w:cs="Times New Roman"/>
          <w:sz w:val="24"/>
          <w:szCs w:val="24"/>
        </w:rPr>
        <w:fldChar w:fldCharType="separate"/>
      </w:r>
      <w:r w:rsidR="00C873D4" w:rsidRPr="00BE57F3">
        <w:rPr>
          <w:rFonts w:ascii="Times New Roman" w:hAnsi="Times New Roman" w:cs="Times New Roman"/>
          <w:sz w:val="24"/>
          <w:szCs w:val="24"/>
        </w:rPr>
        <w:t xml:space="preserve">Table </w:t>
      </w:r>
      <w:r w:rsidR="00C873D4">
        <w:rPr>
          <w:rFonts w:ascii="Times New Roman" w:hAnsi="Times New Roman" w:cs="Times New Roman"/>
          <w:noProof/>
          <w:sz w:val="24"/>
          <w:szCs w:val="24"/>
        </w:rPr>
        <w:t>1</w:t>
      </w:r>
      <w:r w:rsidR="005E6B13">
        <w:rPr>
          <w:rFonts w:ascii="Times New Roman" w:hAnsi="Times New Roman" w:cs="Times New Roman"/>
          <w:sz w:val="24"/>
          <w:szCs w:val="24"/>
        </w:rPr>
        <w:fldChar w:fldCharType="end"/>
      </w:r>
      <w:r w:rsidR="005E6B13">
        <w:rPr>
          <w:rFonts w:ascii="Times New Roman" w:hAnsi="Times New Roman" w:cs="Times New Roman"/>
          <w:sz w:val="24"/>
          <w:szCs w:val="24"/>
        </w:rPr>
        <w:t xml:space="preserve"> </w:t>
      </w:r>
      <w:r w:rsidR="00D401C6">
        <w:rPr>
          <w:rFonts w:ascii="Times New Roman" w:hAnsi="Times New Roman" w:cs="Times New Roman"/>
          <w:sz w:val="24"/>
          <w:szCs w:val="24"/>
        </w:rPr>
        <w:t>and</w:t>
      </w:r>
      <w:r w:rsidR="005E6B13">
        <w:rPr>
          <w:rFonts w:ascii="Times New Roman" w:hAnsi="Times New Roman" w:cs="Times New Roman"/>
          <w:sz w:val="24"/>
          <w:szCs w:val="24"/>
        </w:rPr>
        <w:t xml:space="preserve"> </w:t>
      </w:r>
      <w:r w:rsidR="005E6B13">
        <w:rPr>
          <w:rFonts w:ascii="Times New Roman" w:hAnsi="Times New Roman" w:cs="Times New Roman"/>
          <w:sz w:val="24"/>
          <w:szCs w:val="24"/>
        </w:rPr>
        <w:fldChar w:fldCharType="begin"/>
      </w:r>
      <w:r w:rsidR="005E6B13">
        <w:rPr>
          <w:rFonts w:ascii="Times New Roman" w:hAnsi="Times New Roman" w:cs="Times New Roman"/>
          <w:sz w:val="24"/>
          <w:szCs w:val="24"/>
        </w:rPr>
        <w:instrText xml:space="preserve"> REF _Ref29890297 \h </w:instrText>
      </w:r>
      <w:r w:rsidR="005E6B13">
        <w:rPr>
          <w:rFonts w:ascii="Times New Roman" w:hAnsi="Times New Roman" w:cs="Times New Roman"/>
          <w:sz w:val="24"/>
          <w:szCs w:val="24"/>
        </w:rPr>
      </w:r>
      <w:r w:rsidR="005E6B13">
        <w:rPr>
          <w:rFonts w:ascii="Times New Roman" w:hAnsi="Times New Roman" w:cs="Times New Roman"/>
          <w:sz w:val="24"/>
          <w:szCs w:val="24"/>
        </w:rPr>
        <w:fldChar w:fldCharType="separate"/>
      </w:r>
      <w:r w:rsidR="00C873D4" w:rsidRPr="00BE57F3">
        <w:rPr>
          <w:rFonts w:ascii="Times New Roman" w:hAnsi="Times New Roman" w:cs="Times New Roman"/>
          <w:sz w:val="24"/>
          <w:szCs w:val="24"/>
        </w:rPr>
        <w:t xml:space="preserve">Figure </w:t>
      </w:r>
      <w:r w:rsidR="00C873D4">
        <w:rPr>
          <w:rFonts w:ascii="Times New Roman" w:hAnsi="Times New Roman" w:cs="Times New Roman"/>
          <w:noProof/>
          <w:sz w:val="24"/>
          <w:szCs w:val="24"/>
        </w:rPr>
        <w:t>2</w:t>
      </w:r>
      <w:r w:rsidR="005E6B13">
        <w:rPr>
          <w:rFonts w:ascii="Times New Roman" w:hAnsi="Times New Roman" w:cs="Times New Roman"/>
          <w:sz w:val="24"/>
          <w:szCs w:val="24"/>
        </w:rPr>
        <w:fldChar w:fldCharType="end"/>
      </w:r>
      <w:r w:rsidR="00D401C6">
        <w:rPr>
          <w:rFonts w:ascii="Times New Roman" w:hAnsi="Times New Roman" w:cs="Times New Roman"/>
          <w:sz w:val="24"/>
          <w:szCs w:val="24"/>
        </w:rPr>
        <w:t>)</w:t>
      </w:r>
      <w:r w:rsidR="005E50AC" w:rsidRPr="00BE57F3">
        <w:rPr>
          <w:rFonts w:ascii="Times New Roman" w:hAnsi="Times New Roman" w:cs="Times New Roman"/>
          <w:sz w:val="24"/>
          <w:szCs w:val="24"/>
        </w:rPr>
        <w:t xml:space="preserve"> are located </w:t>
      </w:r>
      <w:r w:rsidR="001E763C">
        <w:rPr>
          <w:rFonts w:ascii="Times New Roman" w:hAnsi="Times New Roman" w:cs="Times New Roman"/>
          <w:sz w:val="24"/>
          <w:szCs w:val="24"/>
        </w:rPr>
        <w:t>within</w:t>
      </w:r>
      <w:r w:rsidR="005E50AC" w:rsidRPr="00BE57F3">
        <w:rPr>
          <w:rFonts w:ascii="Times New Roman" w:hAnsi="Times New Roman" w:cs="Times New Roman"/>
          <w:sz w:val="24"/>
          <w:szCs w:val="24"/>
        </w:rPr>
        <w:t xml:space="preserve"> the lower six miles of the Kenai River. During peak recreation and fishing periods in July and August, this area experiences high pressure from both commercial and personal-use power boats as well as bank</w:t>
      </w:r>
      <w:r w:rsidR="00D401C6">
        <w:rPr>
          <w:rFonts w:ascii="Times New Roman" w:hAnsi="Times New Roman" w:cs="Times New Roman"/>
          <w:sz w:val="24"/>
          <w:szCs w:val="24"/>
        </w:rPr>
        <w:t xml:space="preserve"> fisherman during the dipnet personal use fishery</w:t>
      </w:r>
      <w:r w:rsidR="00024295">
        <w:rPr>
          <w:rFonts w:ascii="Times New Roman" w:hAnsi="Times New Roman" w:cs="Times New Roman"/>
          <w:sz w:val="24"/>
          <w:szCs w:val="24"/>
        </w:rPr>
        <w:t xml:space="preserve"> (PUF)</w:t>
      </w:r>
      <w:r w:rsidR="005E50AC" w:rsidRPr="00BE57F3">
        <w:rPr>
          <w:rFonts w:ascii="Times New Roman" w:hAnsi="Times New Roman" w:cs="Times New Roman"/>
          <w:sz w:val="24"/>
          <w:szCs w:val="24"/>
        </w:rPr>
        <w:t xml:space="preserve"> from July 10</w:t>
      </w:r>
      <w:r w:rsidR="005E50AC" w:rsidRPr="00BE57F3">
        <w:rPr>
          <w:rFonts w:ascii="Times New Roman" w:hAnsi="Times New Roman" w:cs="Times New Roman"/>
          <w:sz w:val="24"/>
          <w:szCs w:val="24"/>
          <w:vertAlign w:val="superscript"/>
        </w:rPr>
        <w:t>th</w:t>
      </w:r>
      <w:r w:rsidR="005E50AC" w:rsidRPr="00BE57F3">
        <w:rPr>
          <w:rFonts w:ascii="Times New Roman" w:hAnsi="Times New Roman" w:cs="Times New Roman"/>
          <w:sz w:val="24"/>
          <w:szCs w:val="24"/>
        </w:rPr>
        <w:t xml:space="preserve"> -</w:t>
      </w:r>
      <w:r w:rsidR="00320D1A">
        <w:rPr>
          <w:rFonts w:ascii="Times New Roman" w:hAnsi="Times New Roman" w:cs="Times New Roman"/>
          <w:sz w:val="24"/>
          <w:szCs w:val="24"/>
        </w:rPr>
        <w:t xml:space="preserve"> </w:t>
      </w:r>
      <w:r w:rsidR="005E50AC" w:rsidRPr="00BE57F3">
        <w:rPr>
          <w:rFonts w:ascii="Times New Roman" w:hAnsi="Times New Roman" w:cs="Times New Roman"/>
          <w:sz w:val="24"/>
          <w:szCs w:val="24"/>
        </w:rPr>
        <w:t>July 31</w:t>
      </w:r>
      <w:r w:rsidR="005E50AC" w:rsidRPr="00BE57F3">
        <w:rPr>
          <w:rFonts w:ascii="Times New Roman" w:hAnsi="Times New Roman" w:cs="Times New Roman"/>
          <w:sz w:val="24"/>
          <w:szCs w:val="24"/>
          <w:vertAlign w:val="superscript"/>
        </w:rPr>
        <w:t>st</w:t>
      </w:r>
      <w:r w:rsidR="005E50AC" w:rsidRPr="00BE57F3">
        <w:rPr>
          <w:rFonts w:ascii="Times New Roman" w:hAnsi="Times New Roman" w:cs="Times New Roman"/>
          <w:sz w:val="24"/>
          <w:szCs w:val="24"/>
        </w:rPr>
        <w:t xml:space="preserve">. The </w:t>
      </w:r>
      <w:r w:rsidR="00D401C6">
        <w:rPr>
          <w:rFonts w:ascii="Times New Roman" w:hAnsi="Times New Roman" w:cs="Times New Roman"/>
          <w:sz w:val="24"/>
          <w:szCs w:val="24"/>
        </w:rPr>
        <w:t>most upstream</w:t>
      </w:r>
      <w:r w:rsidR="005E50AC" w:rsidRPr="00BE57F3">
        <w:rPr>
          <w:rFonts w:ascii="Times New Roman" w:hAnsi="Times New Roman" w:cs="Times New Roman"/>
          <w:sz w:val="24"/>
          <w:szCs w:val="24"/>
        </w:rPr>
        <w:t xml:space="preserve"> site, Warren Ames Memorial Bridge, receives little pressure from fishermen and was chosen as a monitoring site for background </w:t>
      </w:r>
      <w:r w:rsidR="0019713F">
        <w:rPr>
          <w:rFonts w:ascii="Times New Roman" w:hAnsi="Times New Roman" w:cs="Times New Roman"/>
          <w:sz w:val="24"/>
          <w:szCs w:val="24"/>
        </w:rPr>
        <w:t xml:space="preserve">pathogen </w:t>
      </w:r>
      <w:r w:rsidR="0008328D" w:rsidRPr="0008328D">
        <w:rPr>
          <w:rFonts w:ascii="Times New Roman" w:hAnsi="Times New Roman" w:cs="Times New Roman"/>
          <w:sz w:val="24"/>
          <w:szCs w:val="24"/>
        </w:rPr>
        <w:t>concentrations</w:t>
      </w:r>
      <w:r w:rsidR="005E50AC" w:rsidRPr="00BE57F3">
        <w:rPr>
          <w:rFonts w:ascii="Times New Roman" w:hAnsi="Times New Roman" w:cs="Times New Roman"/>
          <w:sz w:val="24"/>
          <w:szCs w:val="24"/>
        </w:rPr>
        <w:t>. Further downstream near the Kenai River outlet is a large gull rookery located on river left</w:t>
      </w:r>
      <w:r w:rsidR="00BB2AD5">
        <w:rPr>
          <w:rFonts w:ascii="Times New Roman" w:hAnsi="Times New Roman" w:cs="Times New Roman"/>
          <w:sz w:val="24"/>
          <w:szCs w:val="24"/>
        </w:rPr>
        <w:t xml:space="preserve"> that</w:t>
      </w:r>
      <w:r w:rsidR="00A4288D" w:rsidRPr="00BE57F3">
        <w:rPr>
          <w:rFonts w:ascii="Times New Roman" w:hAnsi="Times New Roman" w:cs="Times New Roman"/>
          <w:sz w:val="24"/>
          <w:szCs w:val="24"/>
        </w:rPr>
        <w:t xml:space="preserve"> </w:t>
      </w:r>
      <w:r w:rsidR="00BB2AD5">
        <w:rPr>
          <w:rFonts w:ascii="Times New Roman" w:hAnsi="Times New Roman" w:cs="Times New Roman"/>
          <w:sz w:val="24"/>
          <w:szCs w:val="24"/>
        </w:rPr>
        <w:t>pl</w:t>
      </w:r>
      <w:commentRangeStart w:id="55"/>
      <w:commentRangeStart w:id="56"/>
      <w:r w:rsidR="00A4288D" w:rsidRPr="00BE57F3">
        <w:rPr>
          <w:rFonts w:ascii="Times New Roman" w:hAnsi="Times New Roman" w:cs="Times New Roman"/>
          <w:sz w:val="24"/>
          <w:szCs w:val="24"/>
        </w:rPr>
        <w:t>a</w:t>
      </w:r>
      <w:r w:rsidR="00BB2AD5">
        <w:rPr>
          <w:rFonts w:ascii="Times New Roman" w:hAnsi="Times New Roman" w:cs="Times New Roman"/>
          <w:sz w:val="24"/>
          <w:szCs w:val="24"/>
        </w:rPr>
        <w:t>ys</w:t>
      </w:r>
      <w:commentRangeEnd w:id="55"/>
      <w:r w:rsidR="0019713F">
        <w:rPr>
          <w:rStyle w:val="CommentReference"/>
        </w:rPr>
        <w:commentReference w:id="55"/>
      </w:r>
      <w:commentRangeEnd w:id="56"/>
      <w:r w:rsidR="00320D1A">
        <w:rPr>
          <w:rStyle w:val="CommentReference"/>
        </w:rPr>
        <w:commentReference w:id="56"/>
      </w:r>
      <w:r w:rsidR="00A4288D" w:rsidRPr="00BE57F3">
        <w:rPr>
          <w:rFonts w:ascii="Times New Roman" w:hAnsi="Times New Roman" w:cs="Times New Roman"/>
          <w:sz w:val="24"/>
          <w:szCs w:val="24"/>
        </w:rPr>
        <w:t xml:space="preserve"> host to </w:t>
      </w:r>
      <w:r w:rsidR="003F7591">
        <w:rPr>
          <w:rFonts w:ascii="Times New Roman" w:hAnsi="Times New Roman" w:cs="Times New Roman"/>
          <w:sz w:val="24"/>
          <w:szCs w:val="24"/>
        </w:rPr>
        <w:t>thousands</w:t>
      </w:r>
      <w:r w:rsidR="00A4288D" w:rsidRPr="00BE57F3">
        <w:rPr>
          <w:rFonts w:ascii="Times New Roman" w:hAnsi="Times New Roman" w:cs="Times New Roman"/>
          <w:sz w:val="24"/>
          <w:szCs w:val="24"/>
        </w:rPr>
        <w:t xml:space="preserve"> of gulls</w:t>
      </w:r>
      <w:ins w:id="57" w:author="Benjamin Meyer" w:date="2021-02-04T11:41:00Z">
        <w:r w:rsidR="005D0A9B">
          <w:rPr>
            <w:rFonts w:ascii="Times New Roman" w:hAnsi="Times New Roman" w:cs="Times New Roman"/>
            <w:sz w:val="24"/>
            <w:szCs w:val="24"/>
          </w:rPr>
          <w:t xml:space="preserve"> in summer</w:t>
        </w:r>
      </w:ins>
      <w:r w:rsidR="00DF6E7E">
        <w:rPr>
          <w:rFonts w:ascii="Times New Roman" w:hAnsi="Times New Roman" w:cs="Times New Roman"/>
          <w:sz w:val="24"/>
          <w:szCs w:val="24"/>
        </w:rPr>
        <w:t>. T</w:t>
      </w:r>
      <w:r w:rsidR="003C1D46" w:rsidRPr="00BE57F3">
        <w:rPr>
          <w:rFonts w:ascii="Times New Roman" w:hAnsi="Times New Roman" w:cs="Times New Roman"/>
          <w:sz w:val="24"/>
          <w:szCs w:val="24"/>
        </w:rPr>
        <w:t>he North and South Kenai Beaches located near the Kenai River outlet draw</w:t>
      </w:r>
      <w:r w:rsidR="0016557A">
        <w:rPr>
          <w:rFonts w:ascii="Times New Roman" w:hAnsi="Times New Roman" w:cs="Times New Roman"/>
          <w:sz w:val="24"/>
          <w:szCs w:val="24"/>
        </w:rPr>
        <w:t>s</w:t>
      </w:r>
      <w:r w:rsidR="003C1D46" w:rsidRPr="00BE57F3">
        <w:rPr>
          <w:rFonts w:ascii="Times New Roman" w:hAnsi="Times New Roman" w:cs="Times New Roman"/>
          <w:sz w:val="24"/>
          <w:szCs w:val="24"/>
        </w:rPr>
        <w:t xml:space="preserve"> </w:t>
      </w:r>
      <w:commentRangeStart w:id="58"/>
      <w:commentRangeStart w:id="59"/>
      <w:r w:rsidR="003C1D46" w:rsidRPr="00BE57F3">
        <w:rPr>
          <w:rFonts w:ascii="Times New Roman" w:hAnsi="Times New Roman" w:cs="Times New Roman"/>
          <w:sz w:val="24"/>
          <w:szCs w:val="24"/>
        </w:rPr>
        <w:t>t</w:t>
      </w:r>
      <w:r w:rsidR="0016557A">
        <w:rPr>
          <w:rFonts w:ascii="Times New Roman" w:hAnsi="Times New Roman" w:cs="Times New Roman"/>
          <w:sz w:val="24"/>
          <w:szCs w:val="24"/>
        </w:rPr>
        <w:t>wenty to thirty thousand</w:t>
      </w:r>
      <w:commentRangeEnd w:id="58"/>
      <w:r w:rsidR="0019713F">
        <w:rPr>
          <w:rStyle w:val="CommentReference"/>
        </w:rPr>
        <w:commentReference w:id="58"/>
      </w:r>
      <w:commentRangeEnd w:id="59"/>
      <w:r w:rsidR="005D0A9B">
        <w:rPr>
          <w:rStyle w:val="CommentReference"/>
        </w:rPr>
        <w:commentReference w:id="59"/>
      </w:r>
      <w:r w:rsidR="003C1D46" w:rsidRPr="00BE57F3">
        <w:rPr>
          <w:rFonts w:ascii="Times New Roman" w:hAnsi="Times New Roman" w:cs="Times New Roman"/>
          <w:sz w:val="24"/>
          <w:szCs w:val="24"/>
        </w:rPr>
        <w:t xml:space="preserve"> dipnetter</w:t>
      </w:r>
      <w:r w:rsidR="00CF6E85" w:rsidRPr="00BE57F3">
        <w:rPr>
          <w:rFonts w:ascii="Times New Roman" w:hAnsi="Times New Roman" w:cs="Times New Roman"/>
          <w:sz w:val="24"/>
          <w:szCs w:val="24"/>
        </w:rPr>
        <w:t>s</w:t>
      </w:r>
      <w:r w:rsidR="00024295">
        <w:rPr>
          <w:rFonts w:ascii="Times New Roman" w:hAnsi="Times New Roman" w:cs="Times New Roman"/>
          <w:sz w:val="24"/>
          <w:szCs w:val="24"/>
        </w:rPr>
        <w:t xml:space="preserve"> </w:t>
      </w:r>
      <w:ins w:id="60" w:author="Benjamin Meyer" w:date="2021-02-11T07:25:00Z">
        <w:r w:rsidR="00024295">
          <w:rPr>
            <w:rFonts w:ascii="Times New Roman" w:hAnsi="Times New Roman" w:cs="Times New Roman"/>
            <w:sz w:val="24"/>
            <w:szCs w:val="24"/>
          </w:rPr>
          <w:t>annually</w:t>
        </w:r>
      </w:ins>
      <w:r w:rsidR="00D401C6">
        <w:rPr>
          <w:rFonts w:ascii="Times New Roman" w:hAnsi="Times New Roman" w:cs="Times New Roman"/>
          <w:sz w:val="24"/>
          <w:szCs w:val="24"/>
        </w:rPr>
        <w:t xml:space="preserve"> during the personal use fishery</w:t>
      </w:r>
      <w:r w:rsidR="00B12AA9">
        <w:rPr>
          <w:rFonts w:ascii="Times New Roman" w:hAnsi="Times New Roman" w:cs="Times New Roman"/>
          <w:sz w:val="24"/>
          <w:szCs w:val="24"/>
        </w:rPr>
        <w:t xml:space="preserve"> season</w:t>
      </w:r>
      <w:r w:rsidR="0016557A">
        <w:rPr>
          <w:rFonts w:ascii="Times New Roman" w:hAnsi="Times New Roman" w:cs="Times New Roman"/>
          <w:sz w:val="24"/>
          <w:szCs w:val="24"/>
        </w:rPr>
        <w:t xml:space="preserve"> (ADFG, 2021)</w:t>
      </w:r>
      <w:r w:rsidR="00B12AA9">
        <w:rPr>
          <w:rFonts w:ascii="Times New Roman" w:hAnsi="Times New Roman" w:cs="Times New Roman"/>
          <w:sz w:val="24"/>
          <w:szCs w:val="24"/>
        </w:rPr>
        <w:t xml:space="preserve">. </w:t>
      </w:r>
      <w:r w:rsidR="004E6CF3" w:rsidRPr="00BE57F3">
        <w:rPr>
          <w:rFonts w:ascii="Times New Roman" w:hAnsi="Times New Roman" w:cs="Times New Roman"/>
          <w:sz w:val="24"/>
          <w:szCs w:val="24"/>
        </w:rPr>
        <w:t>Sampling site photogr</w:t>
      </w:r>
      <w:bookmarkStart w:id="61" w:name="_Ref29889980"/>
      <w:bookmarkStart w:id="62" w:name="_Ref29889974"/>
      <w:r w:rsidR="00FD2A6E">
        <w:rPr>
          <w:rFonts w:ascii="Times New Roman" w:hAnsi="Times New Roman" w:cs="Times New Roman"/>
          <w:sz w:val="24"/>
          <w:szCs w:val="24"/>
        </w:rPr>
        <w:t xml:space="preserve">aphs can be found in </w:t>
      </w:r>
      <w:r w:rsidR="0004792E" w:rsidRPr="0004792E">
        <w:rPr>
          <w:rFonts w:ascii="Times New Roman" w:hAnsi="Times New Roman" w:cs="Times New Roman"/>
          <w:sz w:val="24"/>
          <w:szCs w:val="24"/>
        </w:rPr>
        <w:fldChar w:fldCharType="begin"/>
      </w:r>
      <w:r w:rsidR="0004792E" w:rsidRPr="0004792E">
        <w:rPr>
          <w:rFonts w:ascii="Times New Roman" w:hAnsi="Times New Roman" w:cs="Times New Roman"/>
          <w:sz w:val="24"/>
          <w:szCs w:val="24"/>
        </w:rPr>
        <w:instrText xml:space="preserve"> REF _Ref61425981 \h  \* MERGEFORMAT </w:instrText>
      </w:r>
      <w:r w:rsidR="0004792E" w:rsidRPr="0004792E">
        <w:rPr>
          <w:rFonts w:ascii="Times New Roman" w:hAnsi="Times New Roman" w:cs="Times New Roman"/>
          <w:sz w:val="24"/>
          <w:szCs w:val="24"/>
        </w:rPr>
      </w:r>
      <w:r w:rsidR="0004792E" w:rsidRPr="0004792E">
        <w:rPr>
          <w:rFonts w:ascii="Times New Roman" w:hAnsi="Times New Roman" w:cs="Times New Roman"/>
          <w:sz w:val="24"/>
          <w:szCs w:val="24"/>
        </w:rPr>
        <w:fldChar w:fldCharType="separate"/>
      </w:r>
      <w:r w:rsidR="00C873D4" w:rsidRPr="00C873D4">
        <w:rPr>
          <w:rFonts w:ascii="Times New Roman" w:hAnsi="Times New Roman" w:cs="Times New Roman"/>
          <w:sz w:val="24"/>
          <w:szCs w:val="24"/>
        </w:rPr>
        <w:t>Appendix A: Site Photographs</w:t>
      </w:r>
      <w:r w:rsidR="0004792E" w:rsidRPr="0004792E">
        <w:rPr>
          <w:rFonts w:ascii="Times New Roman" w:hAnsi="Times New Roman" w:cs="Times New Roman"/>
          <w:sz w:val="24"/>
          <w:szCs w:val="24"/>
        </w:rPr>
        <w:fldChar w:fldCharType="end"/>
      </w:r>
      <w:r w:rsidR="00D401C6">
        <w:rPr>
          <w:rFonts w:ascii="Times New Roman" w:hAnsi="Times New Roman" w:cs="Times New Roman"/>
          <w:sz w:val="24"/>
          <w:szCs w:val="24"/>
        </w:rPr>
        <w:t>.</w:t>
      </w:r>
    </w:p>
    <w:p w14:paraId="4454872A" w14:textId="2D91840D" w:rsidR="00D401C6" w:rsidRDefault="00D401C6" w:rsidP="006E03E4">
      <w:pPr>
        <w:pStyle w:val="Caption"/>
        <w:rPr>
          <w:rFonts w:ascii="Times New Roman" w:hAnsi="Times New Roman" w:cs="Times New Roman"/>
          <w:sz w:val="24"/>
          <w:szCs w:val="24"/>
        </w:rPr>
      </w:pPr>
    </w:p>
    <w:p w14:paraId="4283B9BE" w14:textId="676BCD61" w:rsidR="0009603B" w:rsidRDefault="0009603B" w:rsidP="0009603B"/>
    <w:p w14:paraId="13F9DD32" w14:textId="5A44F4A9" w:rsidR="0009603B" w:rsidRDefault="0009603B" w:rsidP="0009603B"/>
    <w:p w14:paraId="226AE132" w14:textId="77777777" w:rsidR="00472482" w:rsidRDefault="00472482" w:rsidP="0009603B"/>
    <w:p w14:paraId="5B0B1DDE" w14:textId="77777777" w:rsidR="0009603B" w:rsidRPr="0009603B" w:rsidRDefault="0009603B" w:rsidP="0009603B"/>
    <w:p w14:paraId="3519F2B8" w14:textId="33CF5F5A" w:rsidR="00B02243" w:rsidRPr="0009603B" w:rsidRDefault="006E03E4" w:rsidP="0009603B">
      <w:pPr>
        <w:pStyle w:val="Caption"/>
        <w:rPr>
          <w:rFonts w:ascii="Times New Roman" w:hAnsi="Times New Roman" w:cs="Times New Roman"/>
          <w:sz w:val="36"/>
          <w:szCs w:val="36"/>
        </w:rPr>
      </w:pPr>
      <w:bookmarkStart w:id="63" w:name="_Ref61425561"/>
      <w:bookmarkStart w:id="64" w:name="_Toc64229317"/>
      <w:r w:rsidRPr="00BE57F3">
        <w:rPr>
          <w:rFonts w:ascii="Times New Roman" w:hAnsi="Times New Roman" w:cs="Times New Roman"/>
          <w:sz w:val="24"/>
          <w:szCs w:val="24"/>
        </w:rPr>
        <w:lastRenderedPageBreak/>
        <w:t xml:space="preserve">Table </w:t>
      </w:r>
      <w:r w:rsidR="00275A30" w:rsidRPr="00BE57F3">
        <w:rPr>
          <w:rFonts w:ascii="Times New Roman" w:hAnsi="Times New Roman" w:cs="Times New Roman"/>
          <w:sz w:val="24"/>
          <w:szCs w:val="24"/>
        </w:rPr>
        <w:fldChar w:fldCharType="begin"/>
      </w:r>
      <w:r w:rsidRPr="00BE57F3">
        <w:rPr>
          <w:rFonts w:ascii="Times New Roman" w:hAnsi="Times New Roman" w:cs="Times New Roman"/>
          <w:sz w:val="24"/>
          <w:szCs w:val="24"/>
        </w:rPr>
        <w:instrText xml:space="preserve"> SEQ Table \* ARABIC </w:instrText>
      </w:r>
      <w:r w:rsidR="00275A30" w:rsidRPr="00BE57F3">
        <w:rPr>
          <w:rFonts w:ascii="Times New Roman" w:hAnsi="Times New Roman" w:cs="Times New Roman"/>
          <w:sz w:val="24"/>
          <w:szCs w:val="24"/>
        </w:rPr>
        <w:fldChar w:fldCharType="separate"/>
      </w:r>
      <w:r w:rsidR="00C873D4">
        <w:rPr>
          <w:rFonts w:ascii="Times New Roman" w:hAnsi="Times New Roman" w:cs="Times New Roman"/>
          <w:noProof/>
          <w:sz w:val="24"/>
          <w:szCs w:val="24"/>
        </w:rPr>
        <w:t>1</w:t>
      </w:r>
      <w:r w:rsidR="00275A30" w:rsidRPr="00BE57F3">
        <w:rPr>
          <w:rFonts w:ascii="Times New Roman" w:hAnsi="Times New Roman" w:cs="Times New Roman"/>
          <w:sz w:val="24"/>
          <w:szCs w:val="24"/>
        </w:rPr>
        <w:fldChar w:fldCharType="end"/>
      </w:r>
      <w:bookmarkEnd w:id="61"/>
      <w:bookmarkEnd w:id="63"/>
      <w:r w:rsidR="00890BF4">
        <w:rPr>
          <w:rFonts w:ascii="Times New Roman" w:hAnsi="Times New Roman" w:cs="Times New Roman"/>
          <w:sz w:val="24"/>
          <w:szCs w:val="24"/>
        </w:rPr>
        <w:t xml:space="preserve"> -</w:t>
      </w:r>
      <w:r w:rsidRPr="00BE57F3">
        <w:rPr>
          <w:rFonts w:ascii="Times New Roman" w:hAnsi="Times New Roman" w:cs="Times New Roman"/>
          <w:sz w:val="24"/>
          <w:szCs w:val="24"/>
        </w:rPr>
        <w:t xml:space="preserve"> 201</w:t>
      </w:r>
      <w:r w:rsidR="00E25C45">
        <w:rPr>
          <w:rFonts w:ascii="Times New Roman" w:hAnsi="Times New Roman" w:cs="Times New Roman"/>
          <w:sz w:val="24"/>
          <w:szCs w:val="24"/>
        </w:rPr>
        <w:t>9</w:t>
      </w:r>
      <w:r w:rsidRPr="00BE57F3">
        <w:rPr>
          <w:rFonts w:ascii="Times New Roman" w:hAnsi="Times New Roman" w:cs="Times New Roman"/>
          <w:sz w:val="24"/>
          <w:szCs w:val="24"/>
        </w:rPr>
        <w:t>-20</w:t>
      </w:r>
      <w:r w:rsidR="00E25C45">
        <w:rPr>
          <w:rFonts w:ascii="Times New Roman" w:hAnsi="Times New Roman" w:cs="Times New Roman"/>
          <w:sz w:val="24"/>
          <w:szCs w:val="24"/>
        </w:rPr>
        <w:t>20</w:t>
      </w:r>
      <w:r w:rsidRPr="00BE57F3">
        <w:rPr>
          <w:rFonts w:ascii="Times New Roman" w:hAnsi="Times New Roman" w:cs="Times New Roman"/>
          <w:sz w:val="24"/>
          <w:szCs w:val="24"/>
        </w:rPr>
        <w:t xml:space="preserve"> Kenai </w:t>
      </w:r>
      <w:r w:rsidR="0068632A" w:rsidRPr="00BE57F3">
        <w:rPr>
          <w:rFonts w:ascii="Times New Roman" w:hAnsi="Times New Roman" w:cs="Times New Roman"/>
          <w:sz w:val="24"/>
          <w:szCs w:val="24"/>
        </w:rPr>
        <w:t>beach</w:t>
      </w:r>
      <w:r w:rsidRPr="00BE57F3">
        <w:rPr>
          <w:rFonts w:ascii="Times New Roman" w:hAnsi="Times New Roman" w:cs="Times New Roman"/>
          <w:sz w:val="24"/>
          <w:szCs w:val="24"/>
        </w:rPr>
        <w:t xml:space="preserve"> bacteria monitoring site </w:t>
      </w:r>
      <w:commentRangeStart w:id="65"/>
      <w:commentRangeStart w:id="66"/>
      <w:r w:rsidRPr="00BE57F3">
        <w:rPr>
          <w:rFonts w:ascii="Times New Roman" w:hAnsi="Times New Roman" w:cs="Times New Roman"/>
          <w:sz w:val="24"/>
          <w:szCs w:val="24"/>
        </w:rPr>
        <w:t>locations and descriptions</w:t>
      </w:r>
      <w:commentRangeEnd w:id="65"/>
      <w:r w:rsidR="0019713F">
        <w:rPr>
          <w:rStyle w:val="CommentReference"/>
          <w:i w:val="0"/>
          <w:iCs w:val="0"/>
          <w:color w:val="auto"/>
        </w:rPr>
        <w:commentReference w:id="65"/>
      </w:r>
      <w:commentRangeEnd w:id="66"/>
      <w:r w:rsidR="00890BF4">
        <w:rPr>
          <w:rStyle w:val="CommentReference"/>
          <w:i w:val="0"/>
          <w:iCs w:val="0"/>
          <w:color w:val="auto"/>
        </w:rPr>
        <w:commentReference w:id="66"/>
      </w:r>
      <w:r w:rsidRPr="00BE57F3">
        <w:rPr>
          <w:rFonts w:ascii="Times New Roman" w:hAnsi="Times New Roman" w:cs="Times New Roman"/>
          <w:sz w:val="24"/>
          <w:szCs w:val="24"/>
        </w:rPr>
        <w:t>.</w:t>
      </w:r>
      <w:bookmarkEnd w:id="62"/>
      <w:bookmarkEnd w:id="64"/>
    </w:p>
    <w:p w14:paraId="65115E4B" w14:textId="25DD350E" w:rsidR="00B02243" w:rsidRPr="00BE57F3" w:rsidRDefault="00B02243" w:rsidP="000A79D4">
      <w:pPr>
        <w:rPr>
          <w:rFonts w:ascii="Times New Roman" w:hAnsi="Times New Roman" w:cs="Times New Roman"/>
          <w:sz w:val="24"/>
          <w:szCs w:val="24"/>
        </w:rPr>
        <w:sectPr w:rsidR="00B02243" w:rsidRPr="00BE57F3" w:rsidSect="00DA33A1">
          <w:pgSz w:w="12240" w:h="15840"/>
          <w:pgMar w:top="1440" w:right="1440" w:bottom="1440" w:left="1440" w:header="0" w:footer="720" w:gutter="0"/>
          <w:pgNumType w:start="1"/>
          <w:cols w:space="720"/>
          <w:titlePg/>
          <w:docGrid w:linePitch="299"/>
        </w:sectPr>
      </w:pPr>
      <w:r w:rsidRPr="00B02243">
        <w:rPr>
          <w:noProof/>
        </w:rPr>
        <w:drawing>
          <wp:inline distT="0" distB="0" distL="0" distR="0" wp14:anchorId="2D8163A0" wp14:editId="5020E59B">
            <wp:extent cx="5943600" cy="256042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2560421"/>
                    </a:xfrm>
                    <a:prstGeom prst="rect">
                      <a:avLst/>
                    </a:prstGeom>
                    <a:noFill/>
                    <a:ln>
                      <a:noFill/>
                    </a:ln>
                  </pic:spPr>
                </pic:pic>
              </a:graphicData>
            </a:graphic>
          </wp:inline>
        </w:drawing>
      </w:r>
    </w:p>
    <w:p w14:paraId="61AFAFA2" w14:textId="77777777" w:rsidR="000A79D4" w:rsidRPr="00BE57F3" w:rsidRDefault="000A79D4" w:rsidP="000A79D4">
      <w:pPr>
        <w:rPr>
          <w:rFonts w:ascii="Times New Roman" w:hAnsi="Times New Roman" w:cs="Times New Roman"/>
        </w:rPr>
      </w:pPr>
    </w:p>
    <w:p w14:paraId="2BF1C4B3" w14:textId="14EA9A30" w:rsidR="000A79D4" w:rsidRPr="00BE57F3" w:rsidRDefault="00DA7C04" w:rsidP="000A79D4">
      <w:pPr>
        <w:contextualSpacing w:val="0"/>
        <w:rPr>
          <w:rFonts w:ascii="Times New Roman" w:hAnsi="Times New Roman" w:cs="Times New Roman"/>
          <w:b/>
          <w:bCs/>
          <w:noProof/>
        </w:rPr>
      </w:pPr>
      <w:r>
        <w:rPr>
          <w:rFonts w:ascii="Times New Roman" w:hAnsi="Times New Roman" w:cs="Times New Roman"/>
          <w:b/>
          <w:bCs/>
          <w:noProof/>
        </w:rPr>
        <w:drawing>
          <wp:inline distT="0" distB="0" distL="0" distR="0" wp14:anchorId="0729E168" wp14:editId="34740FF2">
            <wp:extent cx="8229600" cy="46291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map_2020.png"/>
                    <pic:cNvPicPr/>
                  </pic:nvPicPr>
                  <pic:blipFill>
                    <a:blip r:embed="rId23">
                      <a:extLst>
                        <a:ext uri="{28A0092B-C50C-407E-A947-70E740481C1C}">
                          <a14:useLocalDpi xmlns:a14="http://schemas.microsoft.com/office/drawing/2010/main" val="0"/>
                        </a:ext>
                      </a:extLst>
                    </a:blip>
                    <a:stretch>
                      <a:fillRect/>
                    </a:stretch>
                  </pic:blipFill>
                  <pic:spPr>
                    <a:xfrm>
                      <a:off x="0" y="0"/>
                      <a:ext cx="8229600" cy="4629150"/>
                    </a:xfrm>
                    <a:prstGeom prst="rect">
                      <a:avLst/>
                    </a:prstGeom>
                  </pic:spPr>
                </pic:pic>
              </a:graphicData>
            </a:graphic>
          </wp:inline>
        </w:drawing>
      </w:r>
    </w:p>
    <w:p w14:paraId="7513E19D" w14:textId="77777777" w:rsidR="000A79D4" w:rsidRPr="00BE57F3" w:rsidRDefault="000A79D4" w:rsidP="000A79D4">
      <w:pPr>
        <w:contextualSpacing w:val="0"/>
        <w:rPr>
          <w:rFonts w:ascii="Times New Roman" w:hAnsi="Times New Roman" w:cs="Times New Roman"/>
          <w:noProof/>
        </w:rPr>
      </w:pPr>
    </w:p>
    <w:p w14:paraId="16C33508" w14:textId="52195D12" w:rsidR="000A79D4" w:rsidRPr="00BE57F3" w:rsidRDefault="000A79D4" w:rsidP="000A79D4">
      <w:pPr>
        <w:pStyle w:val="Caption"/>
        <w:rPr>
          <w:rFonts w:ascii="Times New Roman" w:hAnsi="Times New Roman" w:cs="Times New Roman"/>
          <w:sz w:val="24"/>
          <w:szCs w:val="24"/>
        </w:rPr>
        <w:sectPr w:rsidR="000A79D4" w:rsidRPr="00BE57F3" w:rsidSect="00A918E9">
          <w:headerReference w:type="first" r:id="rId24"/>
          <w:pgSz w:w="15840" w:h="12240" w:orient="landscape"/>
          <w:pgMar w:top="1440" w:right="1440" w:bottom="1440" w:left="1440" w:header="0" w:footer="720" w:gutter="0"/>
          <w:cols w:space="720"/>
          <w:titlePg/>
          <w:docGrid w:linePitch="299"/>
        </w:sectPr>
      </w:pPr>
      <w:bookmarkStart w:id="67" w:name="_Ref29890297"/>
      <w:bookmarkStart w:id="68" w:name="_Toc64229496"/>
      <w:r w:rsidRPr="00BE57F3">
        <w:rPr>
          <w:rFonts w:ascii="Times New Roman" w:hAnsi="Times New Roman" w:cs="Times New Roman"/>
          <w:sz w:val="24"/>
          <w:szCs w:val="24"/>
        </w:rPr>
        <w:t xml:space="preserve">Figure </w:t>
      </w:r>
      <w:r w:rsidR="00275A30" w:rsidRPr="00BE57F3">
        <w:rPr>
          <w:rFonts w:ascii="Times New Roman" w:hAnsi="Times New Roman" w:cs="Times New Roman"/>
          <w:sz w:val="24"/>
          <w:szCs w:val="24"/>
        </w:rPr>
        <w:fldChar w:fldCharType="begin"/>
      </w:r>
      <w:r w:rsidRPr="00BE57F3">
        <w:rPr>
          <w:rFonts w:ascii="Times New Roman" w:hAnsi="Times New Roman" w:cs="Times New Roman"/>
          <w:sz w:val="24"/>
          <w:szCs w:val="24"/>
        </w:rPr>
        <w:instrText xml:space="preserve"> SEQ Figure \* ARABIC </w:instrText>
      </w:r>
      <w:r w:rsidR="00275A30" w:rsidRPr="00BE57F3">
        <w:rPr>
          <w:rFonts w:ascii="Times New Roman" w:hAnsi="Times New Roman" w:cs="Times New Roman"/>
          <w:sz w:val="24"/>
          <w:szCs w:val="24"/>
        </w:rPr>
        <w:fldChar w:fldCharType="separate"/>
      </w:r>
      <w:r w:rsidR="00C873D4">
        <w:rPr>
          <w:rFonts w:ascii="Times New Roman" w:hAnsi="Times New Roman" w:cs="Times New Roman"/>
          <w:noProof/>
          <w:sz w:val="24"/>
          <w:szCs w:val="24"/>
        </w:rPr>
        <w:t>2</w:t>
      </w:r>
      <w:r w:rsidR="00275A30" w:rsidRPr="00BE57F3">
        <w:rPr>
          <w:rFonts w:ascii="Times New Roman" w:hAnsi="Times New Roman" w:cs="Times New Roman"/>
          <w:sz w:val="24"/>
          <w:szCs w:val="24"/>
        </w:rPr>
        <w:fldChar w:fldCharType="end"/>
      </w:r>
      <w:bookmarkEnd w:id="67"/>
      <w:r w:rsidRPr="00BE57F3">
        <w:rPr>
          <w:rFonts w:ascii="Times New Roman" w:hAnsi="Times New Roman" w:cs="Times New Roman"/>
          <w:sz w:val="24"/>
          <w:szCs w:val="24"/>
        </w:rPr>
        <w:t>. 20</w:t>
      </w:r>
      <w:r w:rsidR="00107B10">
        <w:rPr>
          <w:rFonts w:ascii="Times New Roman" w:hAnsi="Times New Roman" w:cs="Times New Roman"/>
          <w:sz w:val="24"/>
          <w:szCs w:val="24"/>
        </w:rPr>
        <w:t>19</w:t>
      </w:r>
      <w:r w:rsidRPr="00BE57F3">
        <w:rPr>
          <w:rFonts w:ascii="Times New Roman" w:hAnsi="Times New Roman" w:cs="Times New Roman"/>
          <w:sz w:val="24"/>
          <w:szCs w:val="24"/>
        </w:rPr>
        <w:t>-20</w:t>
      </w:r>
      <w:r w:rsidR="00107B10">
        <w:rPr>
          <w:rFonts w:ascii="Times New Roman" w:hAnsi="Times New Roman" w:cs="Times New Roman"/>
          <w:sz w:val="24"/>
          <w:szCs w:val="24"/>
        </w:rPr>
        <w:t>20</w:t>
      </w:r>
      <w:r w:rsidRPr="00BE57F3">
        <w:rPr>
          <w:rFonts w:ascii="Times New Roman" w:hAnsi="Times New Roman" w:cs="Times New Roman"/>
          <w:sz w:val="24"/>
          <w:szCs w:val="24"/>
        </w:rPr>
        <w:t xml:space="preserve"> Kenai River </w:t>
      </w:r>
      <w:commentRangeStart w:id="69"/>
      <w:commentRangeStart w:id="70"/>
      <w:r w:rsidRPr="00BE57F3">
        <w:rPr>
          <w:rFonts w:ascii="Times New Roman" w:hAnsi="Times New Roman" w:cs="Times New Roman"/>
          <w:sz w:val="24"/>
          <w:szCs w:val="24"/>
        </w:rPr>
        <w:t>beach sampling sites</w:t>
      </w:r>
      <w:commentRangeEnd w:id="69"/>
      <w:r w:rsidR="0019713F">
        <w:rPr>
          <w:rStyle w:val="CommentReference"/>
          <w:i w:val="0"/>
          <w:iCs w:val="0"/>
          <w:color w:val="auto"/>
        </w:rPr>
        <w:commentReference w:id="69"/>
      </w:r>
      <w:commentRangeEnd w:id="70"/>
      <w:ins w:id="71" w:author="Benjamin Meyer" w:date="2021-02-08T12:03:00Z">
        <w:r w:rsidR="0065389D">
          <w:rPr>
            <w:rFonts w:ascii="Times New Roman" w:hAnsi="Times New Roman" w:cs="Times New Roman"/>
            <w:sz w:val="24"/>
            <w:szCs w:val="24"/>
          </w:rPr>
          <w:t xml:space="preserve"> and general gull rookery area</w:t>
        </w:r>
      </w:ins>
      <w:r w:rsidR="00786805">
        <w:rPr>
          <w:rStyle w:val="CommentReference"/>
          <w:i w:val="0"/>
          <w:iCs w:val="0"/>
          <w:color w:val="auto"/>
        </w:rPr>
        <w:commentReference w:id="70"/>
      </w:r>
      <w:r w:rsidR="0019713F">
        <w:rPr>
          <w:rFonts w:ascii="Times New Roman" w:hAnsi="Times New Roman" w:cs="Times New Roman"/>
          <w:sz w:val="24"/>
          <w:szCs w:val="24"/>
        </w:rPr>
        <w:t>.</w:t>
      </w:r>
      <w:r w:rsidR="00F12A12">
        <w:rPr>
          <w:rFonts w:ascii="Times New Roman" w:hAnsi="Times New Roman" w:cs="Times New Roman"/>
          <w:sz w:val="24"/>
          <w:szCs w:val="24"/>
        </w:rPr>
        <w:t xml:space="preserve"> </w:t>
      </w:r>
      <w:r w:rsidR="00D37E5F">
        <w:rPr>
          <w:rFonts w:ascii="Times New Roman" w:hAnsi="Times New Roman" w:cs="Times New Roman"/>
          <w:sz w:val="24"/>
          <w:szCs w:val="24"/>
        </w:rPr>
        <w:t>See Figure</w:t>
      </w:r>
      <w:r w:rsidR="00DA7C04">
        <w:rPr>
          <w:rFonts w:ascii="Times New Roman" w:hAnsi="Times New Roman" w:cs="Times New Roman"/>
          <w:sz w:val="24"/>
          <w:szCs w:val="24"/>
        </w:rPr>
        <w:t xml:space="preserve"> 1 for personal use fishery beach areas.</w:t>
      </w:r>
      <w:bookmarkEnd w:id="68"/>
    </w:p>
    <w:p w14:paraId="59D62415" w14:textId="77777777" w:rsidR="00D47126" w:rsidRPr="00BE57F3" w:rsidRDefault="00D47126" w:rsidP="00D47126">
      <w:pPr>
        <w:pStyle w:val="Heading2"/>
        <w:rPr>
          <w:rFonts w:ascii="Times New Roman" w:hAnsi="Times New Roman" w:cs="Times New Roman"/>
          <w:b/>
          <w:color w:val="2E74B5" w:themeColor="accent1" w:themeShade="BF"/>
        </w:rPr>
      </w:pPr>
      <w:bookmarkStart w:id="72" w:name="_Toc64228863"/>
      <w:r w:rsidRPr="00BE57F3">
        <w:rPr>
          <w:rFonts w:ascii="Times New Roman" w:hAnsi="Times New Roman" w:cs="Times New Roman"/>
          <w:b/>
          <w:color w:val="2E74B5" w:themeColor="accent1" w:themeShade="BF"/>
        </w:rPr>
        <w:lastRenderedPageBreak/>
        <w:t>Sampling design</w:t>
      </w:r>
      <w:bookmarkEnd w:id="72"/>
    </w:p>
    <w:p w14:paraId="073331F8" w14:textId="38C8C999" w:rsidR="00D47126" w:rsidRPr="00BE57F3" w:rsidRDefault="00D47126" w:rsidP="00D47126">
      <w:pPr>
        <w:contextualSpacing w:val="0"/>
        <w:rPr>
          <w:rFonts w:ascii="Times New Roman" w:hAnsi="Times New Roman" w:cs="Times New Roman"/>
          <w:sz w:val="24"/>
          <w:szCs w:val="24"/>
        </w:rPr>
      </w:pPr>
      <w:r w:rsidRPr="00BE57F3">
        <w:rPr>
          <w:rFonts w:ascii="Times New Roman" w:hAnsi="Times New Roman" w:cs="Times New Roman"/>
          <w:sz w:val="24"/>
          <w:szCs w:val="24"/>
        </w:rPr>
        <w:t xml:space="preserve">Sites selected for monitoring throughout the </w:t>
      </w:r>
      <w:r w:rsidR="00107B10">
        <w:rPr>
          <w:rFonts w:ascii="Times New Roman" w:hAnsi="Times New Roman" w:cs="Times New Roman"/>
          <w:sz w:val="24"/>
          <w:szCs w:val="24"/>
        </w:rPr>
        <w:t>2019</w:t>
      </w:r>
      <w:r w:rsidRPr="00BE57F3">
        <w:rPr>
          <w:rFonts w:ascii="Times New Roman" w:hAnsi="Times New Roman" w:cs="Times New Roman"/>
          <w:sz w:val="24"/>
          <w:szCs w:val="24"/>
        </w:rPr>
        <w:t xml:space="preserve"> and 20</w:t>
      </w:r>
      <w:r w:rsidR="00107B10">
        <w:rPr>
          <w:rFonts w:ascii="Times New Roman" w:hAnsi="Times New Roman" w:cs="Times New Roman"/>
          <w:sz w:val="24"/>
          <w:szCs w:val="24"/>
        </w:rPr>
        <w:t>20</w:t>
      </w:r>
      <w:r w:rsidRPr="00BE57F3">
        <w:rPr>
          <w:rFonts w:ascii="Times New Roman" w:hAnsi="Times New Roman" w:cs="Times New Roman"/>
          <w:sz w:val="24"/>
          <w:szCs w:val="24"/>
        </w:rPr>
        <w:t xml:space="preserve"> sampling seasons remained consistent with those used in previous year</w:t>
      </w:r>
      <w:ins w:id="73" w:author="Benjamin Meyer" w:date="2021-02-05T08:41:00Z">
        <w:r w:rsidR="00DA7C04">
          <w:rPr>
            <w:rFonts w:ascii="Times New Roman" w:hAnsi="Times New Roman" w:cs="Times New Roman"/>
            <w:sz w:val="24"/>
            <w:szCs w:val="24"/>
          </w:rPr>
          <w:t xml:space="preserve"> a</w:t>
        </w:r>
      </w:ins>
      <w:del w:id="74" w:author="Benjamin Meyer" w:date="2021-02-05T08:41:00Z">
        <w:r w:rsidRPr="00BE57F3" w:rsidDel="00DA7C04">
          <w:rPr>
            <w:rFonts w:ascii="Times New Roman" w:hAnsi="Times New Roman" w:cs="Times New Roman"/>
            <w:sz w:val="24"/>
            <w:szCs w:val="24"/>
          </w:rPr>
          <w:delText xml:space="preserve">s. </w:delText>
        </w:r>
      </w:del>
      <w:ins w:id="75" w:author="Benjamin Meyer" w:date="2021-02-05T08:41:00Z">
        <w:r w:rsidR="00DA7C04">
          <w:rPr>
            <w:rFonts w:ascii="Times New Roman" w:hAnsi="Times New Roman" w:cs="Times New Roman"/>
            <w:sz w:val="24"/>
            <w:szCs w:val="24"/>
          </w:rPr>
          <w:t>nd consisted of</w:t>
        </w:r>
      </w:ins>
      <w:commentRangeStart w:id="76"/>
      <w:commentRangeStart w:id="77"/>
      <w:del w:id="78" w:author="Benjamin Meyer" w:date="2021-02-05T08:41:00Z">
        <w:r w:rsidRPr="00BE57F3" w:rsidDel="00DA7C04">
          <w:rPr>
            <w:rFonts w:ascii="Times New Roman" w:hAnsi="Times New Roman" w:cs="Times New Roman"/>
            <w:sz w:val="24"/>
            <w:szCs w:val="24"/>
          </w:rPr>
          <w:delText>These included</w:delText>
        </w:r>
      </w:del>
      <w:r w:rsidRPr="00BE57F3">
        <w:rPr>
          <w:rFonts w:ascii="Times New Roman" w:hAnsi="Times New Roman" w:cs="Times New Roman"/>
          <w:sz w:val="24"/>
          <w:szCs w:val="24"/>
        </w:rPr>
        <w:t xml:space="preserve"> </w:t>
      </w:r>
      <w:commentRangeEnd w:id="76"/>
      <w:r w:rsidR="00655229">
        <w:rPr>
          <w:rStyle w:val="CommentReference"/>
        </w:rPr>
        <w:commentReference w:id="76"/>
      </w:r>
      <w:commentRangeEnd w:id="77"/>
      <w:r w:rsidR="00DA7C04">
        <w:rPr>
          <w:rStyle w:val="CommentReference"/>
        </w:rPr>
        <w:commentReference w:id="77"/>
      </w:r>
      <w:ins w:id="79" w:author="Benjamin Meyer" w:date="2021-02-05T08:41:00Z">
        <w:r w:rsidR="00DA7C04">
          <w:rPr>
            <w:rFonts w:ascii="Times New Roman" w:hAnsi="Times New Roman" w:cs="Times New Roman"/>
            <w:sz w:val="24"/>
            <w:szCs w:val="24"/>
          </w:rPr>
          <w:t>the</w:t>
        </w:r>
      </w:ins>
      <w:del w:id="80" w:author="Benjamin Meyer" w:date="2021-02-05T08:41:00Z">
        <w:r w:rsidRPr="00BE57F3" w:rsidDel="00DA7C04">
          <w:rPr>
            <w:rFonts w:ascii="Times New Roman" w:hAnsi="Times New Roman" w:cs="Times New Roman"/>
            <w:sz w:val="24"/>
            <w:szCs w:val="24"/>
          </w:rPr>
          <w:delText xml:space="preserve"> sampling sit</w:delText>
        </w:r>
        <w:r w:rsidR="00655229" w:rsidDel="00DA7C04">
          <w:rPr>
            <w:rFonts w:ascii="Times New Roman" w:hAnsi="Times New Roman" w:cs="Times New Roman"/>
            <w:sz w:val="24"/>
            <w:szCs w:val="24"/>
          </w:rPr>
          <w:delText>es</w:delText>
        </w:r>
      </w:del>
      <w:r w:rsidRPr="00BE57F3">
        <w:rPr>
          <w:rFonts w:ascii="Times New Roman" w:hAnsi="Times New Roman" w:cs="Times New Roman"/>
          <w:sz w:val="24"/>
          <w:szCs w:val="24"/>
        </w:rPr>
        <w:t xml:space="preserve"> Warren Ames Memorial Bridge (BRG1), above and below the gull rookery in the Kenai River (KRGR1 and KRGR2, respectively), and two different areas on both the North (NKB4) and South (SKB3) Kenai Beaches (</w:t>
      </w:r>
      <w:r w:rsidR="0008328D">
        <w:fldChar w:fldCharType="begin"/>
      </w:r>
      <w:r w:rsidR="0008328D">
        <w:instrText xml:space="preserve"> REF _Ref29890297 \h  \* MERGEFORMAT </w:instrText>
      </w:r>
      <w:r w:rsidR="0008328D">
        <w:fldChar w:fldCharType="separate"/>
      </w:r>
      <w:r w:rsidR="00C873D4" w:rsidRPr="00BE57F3">
        <w:rPr>
          <w:rFonts w:ascii="Times New Roman" w:hAnsi="Times New Roman" w:cs="Times New Roman"/>
          <w:sz w:val="24"/>
          <w:szCs w:val="24"/>
        </w:rPr>
        <w:t xml:space="preserve">Figure </w:t>
      </w:r>
      <w:r w:rsidR="00C873D4">
        <w:rPr>
          <w:rFonts w:ascii="Times New Roman" w:hAnsi="Times New Roman" w:cs="Times New Roman"/>
          <w:sz w:val="24"/>
          <w:szCs w:val="24"/>
        </w:rPr>
        <w:t>2</w:t>
      </w:r>
      <w:r w:rsidR="0008328D">
        <w:fldChar w:fldCharType="end"/>
      </w:r>
      <w:r w:rsidRPr="00BE57F3">
        <w:rPr>
          <w:rFonts w:ascii="Times New Roman" w:hAnsi="Times New Roman" w:cs="Times New Roman"/>
          <w:sz w:val="24"/>
          <w:szCs w:val="24"/>
        </w:rPr>
        <w:t xml:space="preserve">). </w:t>
      </w:r>
    </w:p>
    <w:p w14:paraId="52109FA1" w14:textId="77777777" w:rsidR="00D47126" w:rsidRPr="00BE57F3" w:rsidRDefault="00D47126" w:rsidP="00D47126">
      <w:pPr>
        <w:contextualSpacing w:val="0"/>
        <w:rPr>
          <w:rFonts w:ascii="Times New Roman" w:hAnsi="Times New Roman" w:cs="Times New Roman"/>
          <w:sz w:val="24"/>
          <w:szCs w:val="24"/>
        </w:rPr>
      </w:pPr>
    </w:p>
    <w:p w14:paraId="62C8C797" w14:textId="13B8BAE9" w:rsidR="00D47126" w:rsidRPr="0012263B" w:rsidRDefault="00D47126" w:rsidP="00D47126">
      <w:pPr>
        <w:contextualSpacing w:val="0"/>
        <w:rPr>
          <w:rFonts w:ascii="Times New Roman" w:hAnsi="Times New Roman" w:cs="Times New Roman"/>
          <w:sz w:val="24"/>
          <w:szCs w:val="24"/>
        </w:rPr>
      </w:pPr>
      <w:r w:rsidRPr="00BE57F3">
        <w:rPr>
          <w:rFonts w:ascii="Times New Roman" w:hAnsi="Times New Roman" w:cs="Times New Roman"/>
          <w:sz w:val="24"/>
          <w:szCs w:val="24"/>
        </w:rPr>
        <w:t>During</w:t>
      </w:r>
      <w:del w:id="81" w:author="Benjamin Meyer" w:date="2021-02-05T08:56:00Z">
        <w:r w:rsidRPr="00BE57F3" w:rsidDel="00AC1AF2">
          <w:rPr>
            <w:rFonts w:ascii="Times New Roman" w:hAnsi="Times New Roman" w:cs="Times New Roman"/>
            <w:sz w:val="24"/>
            <w:szCs w:val="24"/>
          </w:rPr>
          <w:delText xml:space="preserve"> a</w:delText>
        </w:r>
      </w:del>
      <w:r w:rsidRPr="00BE57F3">
        <w:rPr>
          <w:rFonts w:ascii="Times New Roman" w:hAnsi="Times New Roman" w:cs="Times New Roman"/>
          <w:sz w:val="24"/>
          <w:szCs w:val="24"/>
        </w:rPr>
        <w:t xml:space="preserve"> </w:t>
      </w:r>
      <w:commentRangeStart w:id="82"/>
      <w:commentRangeStart w:id="83"/>
      <w:del w:id="84" w:author="Benjamin Meyer" w:date="2021-02-05T08:56:00Z">
        <w:r w:rsidRPr="00BE57F3" w:rsidDel="00AC1AF2">
          <w:rPr>
            <w:rFonts w:ascii="Times New Roman" w:hAnsi="Times New Roman" w:cs="Times New Roman"/>
            <w:sz w:val="24"/>
            <w:szCs w:val="24"/>
          </w:rPr>
          <w:delText xml:space="preserve">typical </w:delText>
        </w:r>
      </w:del>
      <w:r w:rsidRPr="00BE57F3">
        <w:rPr>
          <w:rFonts w:ascii="Times New Roman" w:hAnsi="Times New Roman" w:cs="Times New Roman"/>
          <w:sz w:val="24"/>
          <w:szCs w:val="24"/>
        </w:rPr>
        <w:t>sampling event</w:t>
      </w:r>
      <w:commentRangeEnd w:id="82"/>
      <w:commentRangeEnd w:id="83"/>
      <w:ins w:id="85" w:author="Benjamin Meyer" w:date="2021-02-05T08:57:00Z">
        <w:r w:rsidR="00AC1AF2">
          <w:rPr>
            <w:rFonts w:ascii="Times New Roman" w:hAnsi="Times New Roman" w:cs="Times New Roman"/>
            <w:sz w:val="24"/>
            <w:szCs w:val="24"/>
          </w:rPr>
          <w:t>s</w:t>
        </w:r>
      </w:ins>
      <w:r w:rsidR="00655229">
        <w:rPr>
          <w:rStyle w:val="CommentReference"/>
        </w:rPr>
        <w:commentReference w:id="82"/>
      </w:r>
      <w:r w:rsidR="00AC1AF2">
        <w:rPr>
          <w:rStyle w:val="CommentReference"/>
        </w:rPr>
        <w:commentReference w:id="83"/>
      </w:r>
      <w:r w:rsidR="00344F50">
        <w:rPr>
          <w:rFonts w:ascii="Times New Roman" w:hAnsi="Times New Roman" w:cs="Times New Roman"/>
          <w:sz w:val="24"/>
          <w:szCs w:val="24"/>
        </w:rPr>
        <w:t>,</w:t>
      </w:r>
      <w:commentRangeStart w:id="86"/>
      <w:commentRangeStart w:id="87"/>
      <w:r w:rsidRPr="00BE57F3">
        <w:rPr>
          <w:rFonts w:ascii="Times New Roman" w:hAnsi="Times New Roman" w:cs="Times New Roman"/>
          <w:sz w:val="24"/>
          <w:szCs w:val="24"/>
        </w:rPr>
        <w:t xml:space="preserve"> site visits were conducted </w:t>
      </w:r>
      <w:r w:rsidR="00107B10">
        <w:rPr>
          <w:rFonts w:ascii="Times New Roman" w:hAnsi="Times New Roman" w:cs="Times New Roman"/>
          <w:sz w:val="24"/>
          <w:szCs w:val="24"/>
        </w:rPr>
        <w:t>within a few hours of</w:t>
      </w:r>
      <w:r w:rsidRPr="00BE57F3">
        <w:rPr>
          <w:rFonts w:ascii="Times New Roman" w:hAnsi="Times New Roman" w:cs="Times New Roman"/>
          <w:sz w:val="24"/>
          <w:szCs w:val="24"/>
        </w:rPr>
        <w:t xml:space="preserve"> high tid</w:t>
      </w:r>
      <w:r w:rsidR="00C708EE">
        <w:rPr>
          <w:rFonts w:ascii="Times New Roman" w:hAnsi="Times New Roman" w:cs="Times New Roman"/>
          <w:sz w:val="24"/>
          <w:szCs w:val="24"/>
        </w:rPr>
        <w:t>e</w:t>
      </w:r>
      <w:r w:rsidR="00344F50">
        <w:rPr>
          <w:rFonts w:ascii="Times New Roman" w:hAnsi="Times New Roman" w:cs="Times New Roman"/>
          <w:sz w:val="24"/>
          <w:szCs w:val="24"/>
        </w:rPr>
        <w:t xml:space="preserve">, </w:t>
      </w:r>
      <w:ins w:id="88" w:author="Benjamin Meyer" w:date="2021-02-05T10:10:00Z">
        <w:r w:rsidR="00D61377">
          <w:rPr>
            <w:rFonts w:ascii="Times New Roman" w:hAnsi="Times New Roman" w:cs="Times New Roman"/>
            <w:sz w:val="24"/>
            <w:szCs w:val="24"/>
          </w:rPr>
          <w:t>as it was necessary to time boat launch and retrieval</w:t>
        </w:r>
        <w:r w:rsidR="00F139E3">
          <w:rPr>
            <w:rFonts w:ascii="Times New Roman" w:hAnsi="Times New Roman" w:cs="Times New Roman"/>
            <w:sz w:val="24"/>
            <w:szCs w:val="24"/>
          </w:rPr>
          <w:t xml:space="preserve"> </w:t>
        </w:r>
      </w:ins>
      <w:ins w:id="89" w:author="Benjamin Meyer" w:date="2021-02-05T10:12:00Z">
        <w:r w:rsidR="00F139E3">
          <w:rPr>
            <w:rFonts w:ascii="Times New Roman" w:hAnsi="Times New Roman" w:cs="Times New Roman"/>
            <w:sz w:val="24"/>
            <w:szCs w:val="24"/>
          </w:rPr>
          <w:t xml:space="preserve">at the City of Kenai docks </w:t>
        </w:r>
      </w:ins>
      <w:ins w:id="90" w:author="Benjamin Meyer" w:date="2021-02-05T10:10:00Z">
        <w:r w:rsidR="00F139E3">
          <w:rPr>
            <w:rFonts w:ascii="Times New Roman" w:hAnsi="Times New Roman" w:cs="Times New Roman"/>
            <w:sz w:val="24"/>
            <w:szCs w:val="24"/>
          </w:rPr>
          <w:t>with high water conditions</w:t>
        </w:r>
      </w:ins>
      <w:r w:rsidR="00C708EE">
        <w:rPr>
          <w:rFonts w:ascii="Times New Roman" w:hAnsi="Times New Roman" w:cs="Times New Roman"/>
          <w:sz w:val="24"/>
          <w:szCs w:val="24"/>
        </w:rPr>
        <w:t>.</w:t>
      </w:r>
      <w:commentRangeEnd w:id="86"/>
      <w:r w:rsidR="00655229">
        <w:rPr>
          <w:rStyle w:val="CommentReference"/>
        </w:rPr>
        <w:commentReference w:id="86"/>
      </w:r>
      <w:commentRangeEnd w:id="87"/>
      <w:r w:rsidR="00F139E3">
        <w:rPr>
          <w:rStyle w:val="CommentReference"/>
        </w:rPr>
        <w:commentReference w:id="87"/>
      </w:r>
      <w:r w:rsidR="00C708EE">
        <w:rPr>
          <w:rFonts w:ascii="Times New Roman" w:hAnsi="Times New Roman" w:cs="Times New Roman"/>
          <w:sz w:val="24"/>
          <w:szCs w:val="24"/>
        </w:rPr>
        <w:t xml:space="preserve"> Sites near the gull rookery</w:t>
      </w:r>
      <w:r w:rsidR="00E415E3">
        <w:rPr>
          <w:rFonts w:ascii="Times New Roman" w:hAnsi="Times New Roman" w:cs="Times New Roman"/>
          <w:sz w:val="24"/>
          <w:szCs w:val="24"/>
        </w:rPr>
        <w:t xml:space="preserve"> </w:t>
      </w:r>
      <w:r w:rsidRPr="00BE57F3">
        <w:rPr>
          <w:rFonts w:ascii="Times New Roman" w:hAnsi="Times New Roman" w:cs="Times New Roman"/>
          <w:sz w:val="24"/>
          <w:szCs w:val="24"/>
        </w:rPr>
        <w:t>were accessed by boat while all o</w:t>
      </w:r>
      <w:r w:rsidR="00E415E3">
        <w:rPr>
          <w:rFonts w:ascii="Times New Roman" w:hAnsi="Times New Roman" w:cs="Times New Roman"/>
          <w:sz w:val="24"/>
          <w:szCs w:val="24"/>
        </w:rPr>
        <w:t>ther sites were accessed by foot</w:t>
      </w:r>
      <w:r w:rsidRPr="00BE57F3">
        <w:rPr>
          <w:rFonts w:ascii="Times New Roman" w:hAnsi="Times New Roman" w:cs="Times New Roman"/>
          <w:sz w:val="24"/>
          <w:szCs w:val="24"/>
        </w:rPr>
        <w:t>. At each site, two 100-mL grab samples of water were collected</w:t>
      </w:r>
      <w:r w:rsidR="00E415E3">
        <w:rPr>
          <w:rFonts w:ascii="Times New Roman" w:hAnsi="Times New Roman" w:cs="Times New Roman"/>
          <w:sz w:val="24"/>
          <w:szCs w:val="24"/>
        </w:rPr>
        <w:t xml:space="preserve"> from the river</w:t>
      </w:r>
      <w:r w:rsidR="00107B10">
        <w:rPr>
          <w:rFonts w:ascii="Times New Roman" w:hAnsi="Times New Roman" w:cs="Times New Roman"/>
          <w:sz w:val="24"/>
          <w:szCs w:val="24"/>
        </w:rPr>
        <w:t>:</w:t>
      </w:r>
      <w:r w:rsidRPr="00BE57F3">
        <w:rPr>
          <w:rFonts w:ascii="Times New Roman" w:hAnsi="Times New Roman" w:cs="Times New Roman"/>
          <w:sz w:val="24"/>
          <w:szCs w:val="24"/>
        </w:rPr>
        <w:t xml:space="preserve"> one for fecal coliform bacteria and one for enterococci. A set of replicate samples was collected for quality control during each sampling event, rotating between the North and South Kenai Beach sampling sites. In-situ air and water temperatures we</w:t>
      </w:r>
      <w:r w:rsidR="00E43388">
        <w:rPr>
          <w:rFonts w:ascii="Times New Roman" w:hAnsi="Times New Roman" w:cs="Times New Roman"/>
          <w:sz w:val="24"/>
          <w:szCs w:val="24"/>
        </w:rPr>
        <w:t xml:space="preserve">re collected using an </w:t>
      </w:r>
      <w:r w:rsidRPr="00BE57F3">
        <w:rPr>
          <w:rFonts w:ascii="Times New Roman" w:hAnsi="Times New Roman" w:cs="Times New Roman"/>
          <w:sz w:val="24"/>
          <w:szCs w:val="24"/>
        </w:rPr>
        <w:t xml:space="preserve">YSI 650 MDS </w:t>
      </w:r>
      <w:r w:rsidR="00107B10">
        <w:rPr>
          <w:rFonts w:ascii="Times New Roman" w:hAnsi="Times New Roman" w:cs="Times New Roman"/>
          <w:sz w:val="24"/>
          <w:szCs w:val="24"/>
        </w:rPr>
        <w:t xml:space="preserve">or YSI Pro 20 </w:t>
      </w:r>
      <w:r w:rsidRPr="00BE57F3">
        <w:rPr>
          <w:rFonts w:ascii="Times New Roman" w:hAnsi="Times New Roman" w:cs="Times New Roman"/>
          <w:sz w:val="24"/>
          <w:szCs w:val="24"/>
        </w:rPr>
        <w:t>multiprobe meter</w:t>
      </w:r>
      <w:r w:rsidR="00107B10">
        <w:rPr>
          <w:rFonts w:ascii="Times New Roman" w:hAnsi="Times New Roman" w:cs="Times New Roman"/>
          <w:sz w:val="24"/>
          <w:szCs w:val="24"/>
        </w:rPr>
        <w:t xml:space="preserve">; </w:t>
      </w:r>
      <w:r w:rsidRPr="00BE57F3">
        <w:rPr>
          <w:rFonts w:ascii="Times New Roman" w:hAnsi="Times New Roman" w:cs="Times New Roman"/>
          <w:sz w:val="24"/>
          <w:szCs w:val="24"/>
        </w:rPr>
        <w:t>local observations were made regarding the weather, tides, beach, act</w:t>
      </w:r>
      <w:r w:rsidR="00E415E3">
        <w:rPr>
          <w:rFonts w:ascii="Times New Roman" w:hAnsi="Times New Roman" w:cs="Times New Roman"/>
          <w:sz w:val="24"/>
          <w:szCs w:val="24"/>
        </w:rPr>
        <w:t>ivity noted on the beach,</w:t>
      </w:r>
      <w:r w:rsidRPr="00BE57F3">
        <w:rPr>
          <w:rFonts w:ascii="Times New Roman" w:hAnsi="Times New Roman" w:cs="Times New Roman"/>
          <w:sz w:val="24"/>
          <w:szCs w:val="24"/>
        </w:rPr>
        <w:t xml:space="preserve"> and potential sources of contamination (gulls, boats, </w:t>
      </w:r>
      <w:r w:rsidR="00CE3874">
        <w:rPr>
          <w:rFonts w:ascii="Times New Roman" w:hAnsi="Times New Roman" w:cs="Times New Roman"/>
          <w:sz w:val="24"/>
          <w:szCs w:val="24"/>
        </w:rPr>
        <w:t>etc.</w:t>
      </w:r>
      <w:r w:rsidRPr="00BE57F3">
        <w:rPr>
          <w:rFonts w:ascii="Times New Roman" w:hAnsi="Times New Roman" w:cs="Times New Roman"/>
          <w:sz w:val="24"/>
          <w:szCs w:val="24"/>
        </w:rPr>
        <w:t xml:space="preserve">). </w:t>
      </w:r>
      <w:r w:rsidR="00107B10">
        <w:rPr>
          <w:rFonts w:ascii="Times New Roman" w:hAnsi="Times New Roman" w:cs="Times New Roman"/>
          <w:sz w:val="24"/>
          <w:szCs w:val="24"/>
        </w:rPr>
        <w:t xml:space="preserve">Wave height and turbidity were also assessed in 2020 at the Warren Ames Memorial Bridge and both North and South Kenai Beaches using a yard stick and </w:t>
      </w:r>
      <w:r w:rsidR="009B0BD6">
        <w:rPr>
          <w:rFonts w:ascii="Times New Roman" w:hAnsi="Times New Roman" w:cs="Times New Roman"/>
          <w:sz w:val="24"/>
          <w:szCs w:val="24"/>
        </w:rPr>
        <w:t>Hach 2100Q Portable Turbidimeter</w:t>
      </w:r>
      <w:r w:rsidR="00107B10">
        <w:rPr>
          <w:rFonts w:ascii="Times New Roman" w:hAnsi="Times New Roman" w:cs="Times New Roman"/>
          <w:sz w:val="24"/>
          <w:szCs w:val="24"/>
        </w:rPr>
        <w:t xml:space="preserve">, respectively. </w:t>
      </w:r>
      <w:r w:rsidRPr="0012263B">
        <w:rPr>
          <w:rFonts w:ascii="Times New Roman" w:hAnsi="Times New Roman" w:cs="Times New Roman"/>
          <w:sz w:val="24"/>
          <w:szCs w:val="24"/>
        </w:rPr>
        <w:t xml:space="preserve">For the purpose of quantifying and referencing observed </w:t>
      </w:r>
      <w:r w:rsidRPr="0012263B">
        <w:rPr>
          <w:rFonts w:ascii="Times New Roman" w:eastAsia="Times New Roman" w:hAnsi="Times New Roman" w:cs="Times New Roman"/>
          <w:color w:val="000000"/>
          <w:sz w:val="24"/>
          <w:szCs w:val="24"/>
        </w:rPr>
        <w:t>fishermen</w:t>
      </w:r>
      <w:r w:rsidRPr="0012263B">
        <w:rPr>
          <w:rFonts w:ascii="Times New Roman" w:hAnsi="Times New Roman" w:cs="Times New Roman"/>
          <w:sz w:val="24"/>
          <w:szCs w:val="24"/>
        </w:rPr>
        <w:t xml:space="preserve">, campers, and other </w:t>
      </w:r>
      <w:r w:rsidR="007F51B0" w:rsidRPr="0012263B">
        <w:rPr>
          <w:rFonts w:ascii="Times New Roman" w:hAnsi="Times New Roman" w:cs="Times New Roman"/>
          <w:sz w:val="24"/>
          <w:szCs w:val="24"/>
        </w:rPr>
        <w:t>beachgoers</w:t>
      </w:r>
      <w:r w:rsidRPr="0012263B">
        <w:rPr>
          <w:rFonts w:ascii="Times New Roman" w:hAnsi="Times New Roman" w:cs="Times New Roman"/>
          <w:sz w:val="24"/>
          <w:szCs w:val="24"/>
        </w:rPr>
        <w:t xml:space="preserve">, the all-encompassing term </w:t>
      </w:r>
      <w:r w:rsidR="00107B10" w:rsidRPr="0012263B">
        <w:rPr>
          <w:rFonts w:ascii="Times New Roman" w:hAnsi="Times New Roman" w:cs="Times New Roman"/>
          <w:sz w:val="24"/>
          <w:szCs w:val="24"/>
        </w:rPr>
        <w:t>“</w:t>
      </w:r>
      <w:r w:rsidRPr="0012263B">
        <w:rPr>
          <w:rFonts w:ascii="Times New Roman" w:hAnsi="Times New Roman" w:cs="Times New Roman"/>
          <w:iCs/>
          <w:sz w:val="24"/>
          <w:szCs w:val="24"/>
        </w:rPr>
        <w:t>recreationists</w:t>
      </w:r>
      <w:r w:rsidR="00107B10" w:rsidRPr="0012263B">
        <w:rPr>
          <w:rFonts w:ascii="Times New Roman" w:hAnsi="Times New Roman" w:cs="Times New Roman"/>
          <w:iCs/>
          <w:sz w:val="24"/>
          <w:szCs w:val="24"/>
        </w:rPr>
        <w:t>”</w:t>
      </w:r>
      <w:r w:rsidRPr="0012263B">
        <w:rPr>
          <w:rFonts w:ascii="Times New Roman" w:hAnsi="Times New Roman" w:cs="Times New Roman"/>
          <w:sz w:val="24"/>
          <w:szCs w:val="24"/>
        </w:rPr>
        <w:t xml:space="preserve"> will be used throughout this report. </w:t>
      </w:r>
      <w:r w:rsidR="001769C6" w:rsidRPr="0012263B">
        <w:rPr>
          <w:rFonts w:ascii="Times New Roman" w:hAnsi="Times New Roman" w:cs="Times New Roman"/>
          <w:sz w:val="24"/>
          <w:szCs w:val="24"/>
        </w:rPr>
        <w:t xml:space="preserve">All field observations were recorded on </w:t>
      </w:r>
      <w:r w:rsidR="00591FDD" w:rsidRPr="0012263B">
        <w:rPr>
          <w:rFonts w:ascii="Times New Roman" w:hAnsi="Times New Roman" w:cs="Times New Roman"/>
          <w:sz w:val="24"/>
          <w:szCs w:val="24"/>
        </w:rPr>
        <w:t>an EPA Marine Beach Sanitary</w:t>
      </w:r>
      <w:r w:rsidR="00107B10" w:rsidRPr="0012263B">
        <w:rPr>
          <w:rFonts w:ascii="Times New Roman" w:hAnsi="Times New Roman" w:cs="Times New Roman"/>
          <w:sz w:val="24"/>
          <w:szCs w:val="24"/>
        </w:rPr>
        <w:t xml:space="preserve"> Survey</w:t>
      </w:r>
      <w:r w:rsidR="00591FDD" w:rsidRPr="0012263B">
        <w:rPr>
          <w:rFonts w:ascii="Times New Roman" w:hAnsi="Times New Roman" w:cs="Times New Roman"/>
          <w:sz w:val="24"/>
          <w:szCs w:val="24"/>
        </w:rPr>
        <w:t xml:space="preserve"> found in </w:t>
      </w:r>
      <w:r w:rsidR="00412171" w:rsidRPr="0012263B">
        <w:rPr>
          <w:rFonts w:ascii="Times New Roman" w:hAnsi="Times New Roman" w:cs="Times New Roman"/>
          <w:sz w:val="24"/>
          <w:szCs w:val="24"/>
        </w:rPr>
        <w:fldChar w:fldCharType="begin"/>
      </w:r>
      <w:r w:rsidR="00412171" w:rsidRPr="0012263B">
        <w:rPr>
          <w:rFonts w:ascii="Times New Roman" w:hAnsi="Times New Roman" w:cs="Times New Roman"/>
          <w:sz w:val="24"/>
          <w:szCs w:val="24"/>
        </w:rPr>
        <w:instrText xml:space="preserve"> REF _Ref61428172 \h  \* MERGEFORMAT </w:instrText>
      </w:r>
      <w:r w:rsidR="00412171" w:rsidRPr="0012263B">
        <w:rPr>
          <w:rFonts w:ascii="Times New Roman" w:hAnsi="Times New Roman" w:cs="Times New Roman"/>
          <w:sz w:val="24"/>
          <w:szCs w:val="24"/>
        </w:rPr>
      </w:r>
      <w:r w:rsidR="00412171" w:rsidRPr="0012263B">
        <w:rPr>
          <w:rFonts w:ascii="Times New Roman" w:hAnsi="Times New Roman" w:cs="Times New Roman"/>
          <w:sz w:val="24"/>
          <w:szCs w:val="24"/>
        </w:rPr>
        <w:fldChar w:fldCharType="separate"/>
      </w:r>
      <w:r w:rsidR="00C873D4" w:rsidRPr="00C873D4">
        <w:rPr>
          <w:rFonts w:ascii="Times New Roman" w:hAnsi="Times New Roman" w:cs="Times New Roman"/>
          <w:sz w:val="24"/>
          <w:szCs w:val="24"/>
        </w:rPr>
        <w:t>Appendix D: Marine Beach Sanitary Survey</w:t>
      </w:r>
      <w:r w:rsidR="00412171" w:rsidRPr="0012263B">
        <w:rPr>
          <w:rFonts w:ascii="Times New Roman" w:hAnsi="Times New Roman" w:cs="Times New Roman"/>
          <w:sz w:val="24"/>
          <w:szCs w:val="24"/>
        </w:rPr>
        <w:fldChar w:fldCharType="end"/>
      </w:r>
      <w:r w:rsidR="001769C6" w:rsidRPr="0012263B">
        <w:rPr>
          <w:rFonts w:ascii="Times New Roman" w:hAnsi="Times New Roman" w:cs="Times New Roman"/>
          <w:sz w:val="24"/>
          <w:szCs w:val="24"/>
        </w:rPr>
        <w:t>.</w:t>
      </w:r>
    </w:p>
    <w:p w14:paraId="4B9DDF78" w14:textId="77777777" w:rsidR="00D47126" w:rsidRPr="0012263B" w:rsidRDefault="00D47126" w:rsidP="00D47126">
      <w:pPr>
        <w:contextualSpacing w:val="0"/>
        <w:rPr>
          <w:rFonts w:ascii="Times New Roman" w:hAnsi="Times New Roman" w:cs="Times New Roman"/>
          <w:sz w:val="24"/>
          <w:szCs w:val="24"/>
        </w:rPr>
      </w:pPr>
    </w:p>
    <w:p w14:paraId="0292E2DA" w14:textId="39CFF6E1" w:rsidR="00D47126" w:rsidRPr="00BE57F3" w:rsidRDefault="00122169" w:rsidP="00D47126">
      <w:pPr>
        <w:contextualSpacing w:val="0"/>
        <w:rPr>
          <w:rFonts w:ascii="Times New Roman" w:hAnsi="Times New Roman" w:cs="Times New Roman"/>
          <w:sz w:val="24"/>
          <w:szCs w:val="24"/>
        </w:rPr>
      </w:pPr>
      <w:r w:rsidRPr="0012263B">
        <w:rPr>
          <w:rFonts w:ascii="Times New Roman" w:hAnsi="Times New Roman" w:cs="Times New Roman"/>
          <w:sz w:val="24"/>
          <w:szCs w:val="24"/>
        </w:rPr>
        <w:t>All grab samples were</w:t>
      </w:r>
      <w:r w:rsidR="00D47126" w:rsidRPr="0012263B">
        <w:rPr>
          <w:rFonts w:ascii="Times New Roman" w:hAnsi="Times New Roman" w:cs="Times New Roman"/>
          <w:sz w:val="24"/>
          <w:szCs w:val="24"/>
        </w:rPr>
        <w:t xml:space="preserve"> packaged and shipped on ice </w:t>
      </w:r>
      <w:r w:rsidR="00E359A7" w:rsidRPr="0012263B">
        <w:rPr>
          <w:rFonts w:ascii="Times New Roman" w:hAnsi="Times New Roman" w:cs="Times New Roman"/>
          <w:sz w:val="24"/>
          <w:szCs w:val="24"/>
        </w:rPr>
        <w:t>with a chai</w:t>
      </w:r>
      <w:r w:rsidR="00185579" w:rsidRPr="0012263B">
        <w:rPr>
          <w:rFonts w:ascii="Times New Roman" w:hAnsi="Times New Roman" w:cs="Times New Roman"/>
          <w:sz w:val="24"/>
          <w:szCs w:val="24"/>
        </w:rPr>
        <w:t xml:space="preserve">n-of-custody form (see </w:t>
      </w:r>
      <w:r w:rsidR="00185579" w:rsidRPr="0012263B">
        <w:rPr>
          <w:rFonts w:ascii="Times New Roman" w:hAnsi="Times New Roman" w:cs="Times New Roman"/>
          <w:sz w:val="24"/>
          <w:szCs w:val="24"/>
        </w:rPr>
        <w:fldChar w:fldCharType="begin"/>
      </w:r>
      <w:r w:rsidR="00185579" w:rsidRPr="0012263B">
        <w:rPr>
          <w:rFonts w:ascii="Times New Roman" w:hAnsi="Times New Roman" w:cs="Times New Roman"/>
          <w:sz w:val="24"/>
          <w:szCs w:val="24"/>
        </w:rPr>
        <w:instrText xml:space="preserve"> REF _Ref61428286 \h  \* MERGEFORMAT </w:instrText>
      </w:r>
      <w:r w:rsidR="00185579" w:rsidRPr="0012263B">
        <w:rPr>
          <w:rFonts w:ascii="Times New Roman" w:hAnsi="Times New Roman" w:cs="Times New Roman"/>
          <w:sz w:val="24"/>
          <w:szCs w:val="24"/>
        </w:rPr>
      </w:r>
      <w:r w:rsidR="00185579" w:rsidRPr="0012263B">
        <w:rPr>
          <w:rFonts w:ascii="Times New Roman" w:hAnsi="Times New Roman" w:cs="Times New Roman"/>
          <w:sz w:val="24"/>
          <w:szCs w:val="24"/>
        </w:rPr>
        <w:fldChar w:fldCharType="separate"/>
      </w:r>
      <w:r w:rsidR="00C873D4" w:rsidRPr="00C873D4">
        <w:rPr>
          <w:rFonts w:ascii="Times New Roman" w:hAnsi="Times New Roman" w:cs="Times New Roman"/>
          <w:sz w:val="24"/>
          <w:szCs w:val="24"/>
        </w:rPr>
        <w:t>Appendix C: Chain-of-Custody</w:t>
      </w:r>
      <w:r w:rsidR="00185579" w:rsidRPr="0012263B">
        <w:rPr>
          <w:rFonts w:ascii="Times New Roman" w:hAnsi="Times New Roman" w:cs="Times New Roman"/>
          <w:sz w:val="24"/>
          <w:szCs w:val="24"/>
        </w:rPr>
        <w:fldChar w:fldCharType="end"/>
      </w:r>
      <w:r w:rsidR="00E359A7" w:rsidRPr="0012263B">
        <w:rPr>
          <w:rFonts w:ascii="Times New Roman" w:hAnsi="Times New Roman" w:cs="Times New Roman"/>
          <w:sz w:val="24"/>
          <w:szCs w:val="24"/>
        </w:rPr>
        <w:t xml:space="preserve">) </w:t>
      </w:r>
      <w:r w:rsidR="00D47126" w:rsidRPr="0012263B">
        <w:rPr>
          <w:rFonts w:ascii="Times New Roman" w:hAnsi="Times New Roman" w:cs="Times New Roman"/>
          <w:sz w:val="24"/>
          <w:szCs w:val="24"/>
        </w:rPr>
        <w:t>within six hours of sampling via commercial air carrier to ADEC-certified laboratory</w:t>
      </w:r>
      <w:r w:rsidR="009B0BD6" w:rsidRPr="0012263B">
        <w:rPr>
          <w:rFonts w:ascii="Times New Roman" w:hAnsi="Times New Roman" w:cs="Times New Roman"/>
          <w:sz w:val="24"/>
          <w:szCs w:val="24"/>
        </w:rPr>
        <w:t>, SGS North America Inc</w:t>
      </w:r>
      <w:r w:rsidR="00FD2A6E" w:rsidRPr="0012263B">
        <w:rPr>
          <w:rFonts w:ascii="Times New Roman" w:hAnsi="Times New Roman" w:cs="Times New Roman"/>
          <w:sz w:val="24"/>
          <w:szCs w:val="24"/>
        </w:rPr>
        <w:t>.</w:t>
      </w:r>
      <w:r w:rsidR="009B0BD6" w:rsidRPr="0012263B">
        <w:rPr>
          <w:rFonts w:ascii="Times New Roman" w:hAnsi="Times New Roman" w:cs="Times New Roman"/>
          <w:sz w:val="24"/>
          <w:szCs w:val="24"/>
        </w:rPr>
        <w:t>, for analyses</w:t>
      </w:r>
      <w:r w:rsidR="00D47126" w:rsidRPr="0012263B">
        <w:rPr>
          <w:rFonts w:ascii="Times New Roman" w:hAnsi="Times New Roman" w:cs="Times New Roman"/>
          <w:sz w:val="24"/>
          <w:szCs w:val="24"/>
        </w:rPr>
        <w:t xml:space="preserve"> in Anchorage. As required by the project QAPP, the quantity of fecal coliform bacteria per 100-mL sample was determined using analytical method ID SM-9222D while the quantity of enterococci per 100-mL sample was determined using analy</w:t>
      </w:r>
      <w:r w:rsidR="00C708EE" w:rsidRPr="0012263B">
        <w:rPr>
          <w:rFonts w:ascii="Times New Roman" w:hAnsi="Times New Roman" w:cs="Times New Roman"/>
          <w:sz w:val="24"/>
          <w:szCs w:val="24"/>
        </w:rPr>
        <w:t>tical method ID D6503-99 (ADEC</w:t>
      </w:r>
      <w:r w:rsidR="00D47126" w:rsidRPr="0012263B">
        <w:rPr>
          <w:rFonts w:ascii="Times New Roman" w:hAnsi="Times New Roman" w:cs="Times New Roman"/>
          <w:sz w:val="24"/>
          <w:szCs w:val="24"/>
        </w:rPr>
        <w:t>: Division of Water, 20</w:t>
      </w:r>
      <w:r w:rsidR="009B0BD6" w:rsidRPr="0012263B">
        <w:rPr>
          <w:rFonts w:ascii="Times New Roman" w:hAnsi="Times New Roman" w:cs="Times New Roman"/>
          <w:sz w:val="24"/>
          <w:szCs w:val="24"/>
        </w:rPr>
        <w:t>12</w:t>
      </w:r>
      <w:r w:rsidRPr="0012263B">
        <w:rPr>
          <w:rFonts w:ascii="Times New Roman" w:hAnsi="Times New Roman" w:cs="Times New Roman"/>
          <w:sz w:val="24"/>
          <w:szCs w:val="24"/>
        </w:rPr>
        <w:t>). R</w:t>
      </w:r>
      <w:r w:rsidR="00D47126" w:rsidRPr="0012263B">
        <w:rPr>
          <w:rFonts w:ascii="Times New Roman" w:hAnsi="Times New Roman" w:cs="Times New Roman"/>
          <w:sz w:val="24"/>
          <w:szCs w:val="24"/>
        </w:rPr>
        <w:t>esults of</w:t>
      </w:r>
      <w:r w:rsidR="00D47126" w:rsidRPr="00BE57F3">
        <w:rPr>
          <w:rFonts w:ascii="Times New Roman" w:hAnsi="Times New Roman" w:cs="Times New Roman"/>
          <w:sz w:val="24"/>
          <w:szCs w:val="24"/>
        </w:rPr>
        <w:t xml:space="preserve"> these analyses were repor</w:t>
      </w:r>
      <w:r>
        <w:rPr>
          <w:rFonts w:ascii="Times New Roman" w:hAnsi="Times New Roman" w:cs="Times New Roman"/>
          <w:sz w:val="24"/>
          <w:szCs w:val="24"/>
        </w:rPr>
        <w:t xml:space="preserve">ted by the laboratory to </w:t>
      </w:r>
      <w:r w:rsidR="007F51B0">
        <w:rPr>
          <w:rFonts w:ascii="Times New Roman" w:hAnsi="Times New Roman" w:cs="Times New Roman"/>
          <w:sz w:val="24"/>
          <w:szCs w:val="24"/>
        </w:rPr>
        <w:t>KWF</w:t>
      </w:r>
      <w:r w:rsidR="00260F5E">
        <w:rPr>
          <w:rFonts w:ascii="Times New Roman" w:hAnsi="Times New Roman" w:cs="Times New Roman"/>
          <w:sz w:val="24"/>
          <w:szCs w:val="24"/>
        </w:rPr>
        <w:t xml:space="preserve"> </w:t>
      </w:r>
      <w:r w:rsidR="00D47126" w:rsidRPr="00BE57F3">
        <w:rPr>
          <w:rFonts w:ascii="Times New Roman" w:hAnsi="Times New Roman" w:cs="Times New Roman"/>
          <w:sz w:val="24"/>
          <w:szCs w:val="24"/>
        </w:rPr>
        <w:t>and ADEC within 48 hours of receiving the samples. If exceedance</w:t>
      </w:r>
      <w:r>
        <w:rPr>
          <w:rFonts w:ascii="Times New Roman" w:hAnsi="Times New Roman" w:cs="Times New Roman"/>
          <w:sz w:val="24"/>
          <w:szCs w:val="24"/>
        </w:rPr>
        <w:t>s were present,</w:t>
      </w:r>
      <w:r w:rsidR="007F51B0">
        <w:rPr>
          <w:rFonts w:ascii="Times New Roman" w:hAnsi="Times New Roman" w:cs="Times New Roman"/>
          <w:sz w:val="24"/>
          <w:szCs w:val="24"/>
        </w:rPr>
        <w:t xml:space="preserve"> ADEC would issue a notice of exceedance to stakeholders (Appendix B: Press Releases).</w:t>
      </w:r>
      <w:r>
        <w:rPr>
          <w:rFonts w:ascii="Times New Roman" w:hAnsi="Times New Roman" w:cs="Times New Roman"/>
          <w:sz w:val="24"/>
          <w:szCs w:val="24"/>
        </w:rPr>
        <w:t xml:space="preserve"> </w:t>
      </w:r>
      <w:r w:rsidR="007F51B0">
        <w:rPr>
          <w:rFonts w:ascii="Times New Roman" w:hAnsi="Times New Roman" w:cs="Times New Roman"/>
          <w:sz w:val="24"/>
          <w:szCs w:val="24"/>
        </w:rPr>
        <w:t>Ongoing outreach efforts by CoK and KWF included</w:t>
      </w:r>
      <w:r w:rsidR="003D6660">
        <w:rPr>
          <w:rFonts w:ascii="Times New Roman" w:hAnsi="Times New Roman" w:cs="Times New Roman"/>
          <w:sz w:val="24"/>
          <w:szCs w:val="24"/>
        </w:rPr>
        <w:t xml:space="preserve"> sign postings, and an on-site public information booth during the PUF.</w:t>
      </w:r>
      <w:r w:rsidR="007F51B0">
        <w:rPr>
          <w:rFonts w:ascii="Times New Roman" w:hAnsi="Times New Roman" w:cs="Times New Roman"/>
          <w:sz w:val="24"/>
          <w:szCs w:val="24"/>
        </w:rPr>
        <w:t xml:space="preserve"> </w:t>
      </w:r>
    </w:p>
    <w:p w14:paraId="7E0ED0F4" w14:textId="33310000" w:rsidR="00D47126" w:rsidRPr="00BE57F3" w:rsidRDefault="00D47126" w:rsidP="00D47126">
      <w:pPr>
        <w:pStyle w:val="Heading3"/>
        <w:rPr>
          <w:rFonts w:ascii="Times New Roman" w:hAnsi="Times New Roman" w:cs="Times New Roman"/>
          <w:bCs/>
          <w:color w:val="2E74B5" w:themeColor="accent1" w:themeShade="BF"/>
        </w:rPr>
      </w:pPr>
      <w:bookmarkStart w:id="91" w:name="_Toc64228864"/>
      <w:r w:rsidRPr="00BE57F3">
        <w:rPr>
          <w:rFonts w:ascii="Times New Roman" w:hAnsi="Times New Roman" w:cs="Times New Roman"/>
          <w:bCs/>
          <w:color w:val="2E74B5" w:themeColor="accent1" w:themeShade="BF"/>
        </w:rPr>
        <w:t>2019</w:t>
      </w:r>
      <w:r w:rsidR="00DA3026">
        <w:rPr>
          <w:rFonts w:ascii="Times New Roman" w:hAnsi="Times New Roman" w:cs="Times New Roman"/>
          <w:bCs/>
          <w:color w:val="2E74B5" w:themeColor="accent1" w:themeShade="BF"/>
        </w:rPr>
        <w:t>-2020</w:t>
      </w:r>
      <w:r w:rsidRPr="00BE57F3">
        <w:rPr>
          <w:rFonts w:ascii="Times New Roman" w:hAnsi="Times New Roman" w:cs="Times New Roman"/>
          <w:bCs/>
          <w:color w:val="2E74B5" w:themeColor="accent1" w:themeShade="BF"/>
        </w:rPr>
        <w:t>: Microbial source tracking</w:t>
      </w:r>
      <w:bookmarkEnd w:id="91"/>
    </w:p>
    <w:p w14:paraId="197312E9" w14:textId="030DF8D3" w:rsidR="001769C6" w:rsidRPr="00BE57F3" w:rsidRDefault="00333997" w:rsidP="001769C6">
      <w:pPr>
        <w:contextualSpacing w:val="0"/>
        <w:rPr>
          <w:rFonts w:ascii="Times New Roman" w:hAnsi="Times New Roman" w:cs="Times New Roman"/>
          <w:sz w:val="24"/>
          <w:szCs w:val="24"/>
        </w:rPr>
      </w:pPr>
      <w:r>
        <w:rPr>
          <w:rFonts w:ascii="Times New Roman" w:hAnsi="Times New Roman" w:cs="Times New Roman"/>
          <w:sz w:val="24"/>
          <w:szCs w:val="24"/>
        </w:rPr>
        <w:t xml:space="preserve">Sampling for MST was </w:t>
      </w:r>
      <w:r w:rsidR="001769C6" w:rsidRPr="00BE57F3">
        <w:rPr>
          <w:rFonts w:ascii="Times New Roman" w:hAnsi="Times New Roman" w:cs="Times New Roman"/>
          <w:sz w:val="24"/>
          <w:szCs w:val="24"/>
        </w:rPr>
        <w:t xml:space="preserve">conducted </w:t>
      </w:r>
      <w:r w:rsidR="00C1250F" w:rsidRPr="00BE57F3">
        <w:rPr>
          <w:rFonts w:ascii="Times New Roman" w:hAnsi="Times New Roman" w:cs="Times New Roman"/>
          <w:sz w:val="24"/>
          <w:szCs w:val="24"/>
        </w:rPr>
        <w:t xml:space="preserve">at all five </w:t>
      </w:r>
      <w:r w:rsidR="002D0F88" w:rsidRPr="00BE57F3">
        <w:rPr>
          <w:rFonts w:ascii="Times New Roman" w:hAnsi="Times New Roman" w:cs="Times New Roman"/>
          <w:sz w:val="24"/>
          <w:szCs w:val="24"/>
        </w:rPr>
        <w:t xml:space="preserve">Kenai River bacteria </w:t>
      </w:r>
      <w:r w:rsidR="00C1250F" w:rsidRPr="00BE57F3">
        <w:rPr>
          <w:rFonts w:ascii="Times New Roman" w:hAnsi="Times New Roman" w:cs="Times New Roman"/>
          <w:sz w:val="24"/>
          <w:szCs w:val="24"/>
        </w:rPr>
        <w:t xml:space="preserve">monitoring locations </w:t>
      </w:r>
      <w:r w:rsidR="001769C6" w:rsidRPr="00BE57F3">
        <w:rPr>
          <w:rFonts w:ascii="Times New Roman" w:hAnsi="Times New Roman" w:cs="Times New Roman"/>
          <w:sz w:val="24"/>
          <w:szCs w:val="24"/>
        </w:rPr>
        <w:t>in 2019</w:t>
      </w:r>
      <w:r w:rsidR="00DA3026">
        <w:rPr>
          <w:rFonts w:ascii="Times New Roman" w:hAnsi="Times New Roman" w:cs="Times New Roman"/>
          <w:sz w:val="24"/>
          <w:szCs w:val="24"/>
        </w:rPr>
        <w:t xml:space="preserve"> and 2020</w:t>
      </w:r>
      <w:r>
        <w:rPr>
          <w:rFonts w:ascii="Times New Roman" w:hAnsi="Times New Roman" w:cs="Times New Roman"/>
          <w:sz w:val="24"/>
          <w:szCs w:val="24"/>
        </w:rPr>
        <w:t xml:space="preserve">. </w:t>
      </w:r>
      <w:r w:rsidR="00C1250F" w:rsidRPr="00BE57F3">
        <w:rPr>
          <w:rFonts w:ascii="Times New Roman" w:hAnsi="Times New Roman" w:cs="Times New Roman"/>
          <w:sz w:val="24"/>
          <w:szCs w:val="24"/>
        </w:rPr>
        <w:t>MST methodology was employed to test for the presence of dog, human, and gull fecal matter-</w:t>
      </w:r>
      <w:r w:rsidR="00A857F7">
        <w:rPr>
          <w:rFonts w:ascii="Times New Roman" w:hAnsi="Times New Roman" w:cs="Times New Roman"/>
          <w:sz w:val="24"/>
          <w:szCs w:val="24"/>
        </w:rPr>
        <w:t xml:space="preserve"> </w:t>
      </w:r>
      <w:r>
        <w:rPr>
          <w:rStyle w:val="CommentReference"/>
        </w:rPr>
        <w:commentReference w:id="92"/>
      </w:r>
      <w:ins w:id="93" w:author="Benjamin Meyer" w:date="2021-02-05T09:12:00Z">
        <w:r w:rsidR="00EF002D">
          <w:rPr>
            <w:rFonts w:ascii="Times New Roman" w:hAnsi="Times New Roman" w:cs="Times New Roman"/>
            <w:sz w:val="24"/>
            <w:szCs w:val="24"/>
          </w:rPr>
          <w:t>all of which</w:t>
        </w:r>
      </w:ins>
      <w:r w:rsidR="00C6056A">
        <w:rPr>
          <w:rFonts w:ascii="Times New Roman" w:hAnsi="Times New Roman" w:cs="Times New Roman"/>
          <w:sz w:val="24"/>
          <w:szCs w:val="24"/>
        </w:rPr>
        <w:t xml:space="preserve"> are </w:t>
      </w:r>
      <w:r w:rsidR="00C6056A">
        <w:rPr>
          <w:rStyle w:val="CommentReference"/>
        </w:rPr>
        <w:commentReference w:id="94"/>
      </w:r>
      <w:r w:rsidR="00C1250F" w:rsidRPr="00BE57F3">
        <w:rPr>
          <w:rFonts w:ascii="Times New Roman" w:hAnsi="Times New Roman" w:cs="Times New Roman"/>
          <w:sz w:val="24"/>
          <w:szCs w:val="24"/>
        </w:rPr>
        <w:t xml:space="preserve">potential sources contributing to bacteria </w:t>
      </w:r>
      <w:r w:rsidR="0008328D" w:rsidRPr="0008328D">
        <w:rPr>
          <w:rFonts w:ascii="Times New Roman" w:hAnsi="Times New Roman" w:cs="Times New Roman"/>
          <w:sz w:val="24"/>
          <w:szCs w:val="24"/>
        </w:rPr>
        <w:t xml:space="preserve">concentrations </w:t>
      </w:r>
      <w:r w:rsidR="00C1250F" w:rsidRPr="00BE57F3">
        <w:rPr>
          <w:rFonts w:ascii="Times New Roman" w:hAnsi="Times New Roman" w:cs="Times New Roman"/>
          <w:sz w:val="24"/>
          <w:szCs w:val="24"/>
        </w:rPr>
        <w:t>in the Kenai River system.</w:t>
      </w:r>
      <w:r w:rsidR="00F12A12">
        <w:rPr>
          <w:rFonts w:ascii="Times New Roman" w:hAnsi="Times New Roman" w:cs="Times New Roman"/>
          <w:sz w:val="24"/>
          <w:szCs w:val="24"/>
        </w:rPr>
        <w:t xml:space="preserve"> </w:t>
      </w:r>
      <w:r w:rsidR="00DA3026">
        <w:rPr>
          <w:rFonts w:ascii="Times New Roman" w:hAnsi="Times New Roman" w:cs="Times New Roman"/>
          <w:sz w:val="24"/>
          <w:szCs w:val="24"/>
        </w:rPr>
        <w:t>In 2019, t</w:t>
      </w:r>
      <w:r w:rsidR="00C1250F" w:rsidRPr="00BE57F3">
        <w:rPr>
          <w:rFonts w:ascii="Times New Roman" w:hAnsi="Times New Roman" w:cs="Times New Roman"/>
          <w:sz w:val="24"/>
          <w:szCs w:val="24"/>
        </w:rPr>
        <w:t>he firs</w:t>
      </w:r>
      <w:r w:rsidR="00D2583B">
        <w:rPr>
          <w:rFonts w:ascii="Times New Roman" w:hAnsi="Times New Roman" w:cs="Times New Roman"/>
          <w:sz w:val="24"/>
          <w:szCs w:val="24"/>
        </w:rPr>
        <w:t>t sampling event occurred prior to</w:t>
      </w:r>
      <w:r w:rsidR="00C1250F" w:rsidRPr="00BE57F3">
        <w:rPr>
          <w:rFonts w:ascii="Times New Roman" w:hAnsi="Times New Roman" w:cs="Times New Roman"/>
          <w:sz w:val="24"/>
          <w:szCs w:val="24"/>
        </w:rPr>
        <w:t xml:space="preserve"> </w:t>
      </w:r>
      <w:r w:rsidR="00D2583B">
        <w:rPr>
          <w:rFonts w:ascii="Times New Roman" w:hAnsi="Times New Roman" w:cs="Times New Roman"/>
          <w:sz w:val="24"/>
          <w:szCs w:val="24"/>
        </w:rPr>
        <w:t xml:space="preserve">start of the </w:t>
      </w:r>
      <w:r w:rsidR="00FB673E">
        <w:rPr>
          <w:rFonts w:ascii="Times New Roman" w:hAnsi="Times New Roman" w:cs="Times New Roman"/>
          <w:sz w:val="24"/>
          <w:szCs w:val="24"/>
        </w:rPr>
        <w:t>PUF</w:t>
      </w:r>
      <w:r w:rsidR="00C1250F" w:rsidRPr="00BE57F3">
        <w:rPr>
          <w:rFonts w:ascii="Times New Roman" w:hAnsi="Times New Roman" w:cs="Times New Roman"/>
          <w:sz w:val="24"/>
          <w:szCs w:val="24"/>
        </w:rPr>
        <w:t xml:space="preserve"> on June </w:t>
      </w:r>
      <w:r w:rsidR="00C1250F" w:rsidRPr="00BE57F3">
        <w:rPr>
          <w:rFonts w:ascii="Times New Roman" w:hAnsi="Times New Roman" w:cs="Times New Roman"/>
          <w:sz w:val="24"/>
          <w:szCs w:val="24"/>
        </w:rPr>
        <w:lastRenderedPageBreak/>
        <w:t>4th and on August 1</w:t>
      </w:r>
      <w:r w:rsidR="00C1250F" w:rsidRPr="00BE57F3">
        <w:rPr>
          <w:rFonts w:ascii="Times New Roman" w:hAnsi="Times New Roman" w:cs="Times New Roman"/>
          <w:sz w:val="24"/>
          <w:szCs w:val="24"/>
          <w:vertAlign w:val="superscript"/>
        </w:rPr>
        <w:t>st</w:t>
      </w:r>
      <w:r w:rsidR="00D2583B">
        <w:rPr>
          <w:rFonts w:ascii="Times New Roman" w:hAnsi="Times New Roman" w:cs="Times New Roman"/>
          <w:sz w:val="24"/>
          <w:szCs w:val="24"/>
        </w:rPr>
        <w:t>, 2019</w:t>
      </w:r>
      <w:r w:rsidR="00C1250F" w:rsidRPr="00BE57F3">
        <w:rPr>
          <w:rFonts w:ascii="Times New Roman" w:hAnsi="Times New Roman" w:cs="Times New Roman"/>
          <w:sz w:val="24"/>
          <w:szCs w:val="24"/>
        </w:rPr>
        <w:t>.</w:t>
      </w:r>
      <w:r w:rsidR="00F12A12">
        <w:rPr>
          <w:rFonts w:ascii="Times New Roman" w:hAnsi="Times New Roman" w:cs="Times New Roman"/>
          <w:sz w:val="24"/>
          <w:szCs w:val="24"/>
        </w:rPr>
        <w:t xml:space="preserve"> </w:t>
      </w:r>
      <w:r w:rsidR="00DA3026">
        <w:rPr>
          <w:rFonts w:ascii="Times New Roman" w:hAnsi="Times New Roman" w:cs="Times New Roman"/>
          <w:sz w:val="24"/>
          <w:szCs w:val="24"/>
        </w:rPr>
        <w:t>In 2020, MST sampling events took place on June 23</w:t>
      </w:r>
      <w:r w:rsidR="00DA3026" w:rsidRPr="00DA3026">
        <w:rPr>
          <w:rFonts w:ascii="Times New Roman" w:hAnsi="Times New Roman" w:cs="Times New Roman"/>
          <w:sz w:val="24"/>
          <w:szCs w:val="24"/>
          <w:vertAlign w:val="superscript"/>
        </w:rPr>
        <w:t>rd</w:t>
      </w:r>
      <w:r w:rsidR="00DA3026">
        <w:rPr>
          <w:rFonts w:ascii="Times New Roman" w:hAnsi="Times New Roman" w:cs="Times New Roman"/>
          <w:sz w:val="24"/>
          <w:szCs w:val="24"/>
        </w:rPr>
        <w:t xml:space="preserve"> and July 20</w:t>
      </w:r>
      <w:r w:rsidR="00DA3026" w:rsidRPr="00DA3026">
        <w:rPr>
          <w:rFonts w:ascii="Times New Roman" w:hAnsi="Times New Roman" w:cs="Times New Roman"/>
          <w:sz w:val="24"/>
          <w:szCs w:val="24"/>
          <w:vertAlign w:val="superscript"/>
        </w:rPr>
        <w:t>th</w:t>
      </w:r>
      <w:r w:rsidR="00DA3026">
        <w:rPr>
          <w:rFonts w:ascii="Times New Roman" w:hAnsi="Times New Roman" w:cs="Times New Roman"/>
          <w:sz w:val="24"/>
          <w:szCs w:val="24"/>
        </w:rPr>
        <w:t>.</w:t>
      </w:r>
    </w:p>
    <w:p w14:paraId="6EA92845" w14:textId="77777777" w:rsidR="001769C6" w:rsidRPr="00BE57F3" w:rsidRDefault="001769C6" w:rsidP="001769C6">
      <w:pPr>
        <w:contextualSpacing w:val="0"/>
        <w:rPr>
          <w:rFonts w:ascii="Times New Roman" w:hAnsi="Times New Roman" w:cs="Times New Roman"/>
          <w:sz w:val="24"/>
          <w:szCs w:val="24"/>
        </w:rPr>
      </w:pPr>
    </w:p>
    <w:p w14:paraId="6A7ABEAC" w14:textId="5EBC12AB" w:rsidR="001769C6" w:rsidRPr="00BE57F3" w:rsidRDefault="002D0F88" w:rsidP="001769C6">
      <w:pPr>
        <w:contextualSpacing w:val="0"/>
        <w:rPr>
          <w:rFonts w:ascii="Times New Roman" w:hAnsi="Times New Roman" w:cs="Times New Roman"/>
          <w:sz w:val="24"/>
          <w:szCs w:val="24"/>
        </w:rPr>
      </w:pPr>
      <w:r w:rsidRPr="00BE57F3">
        <w:rPr>
          <w:rFonts w:ascii="Times New Roman" w:hAnsi="Times New Roman" w:cs="Times New Roman"/>
          <w:sz w:val="24"/>
          <w:szCs w:val="24"/>
        </w:rPr>
        <w:t>All sampling events for MST corresponded with a</w:t>
      </w:r>
      <w:r w:rsidR="00D2583B">
        <w:rPr>
          <w:rFonts w:ascii="Times New Roman" w:hAnsi="Times New Roman" w:cs="Times New Roman"/>
          <w:sz w:val="24"/>
          <w:szCs w:val="24"/>
        </w:rPr>
        <w:t xml:space="preserve"> standard</w:t>
      </w:r>
      <w:r w:rsidRPr="00BE57F3">
        <w:rPr>
          <w:rFonts w:ascii="Times New Roman" w:hAnsi="Times New Roman" w:cs="Times New Roman"/>
          <w:sz w:val="24"/>
          <w:szCs w:val="24"/>
        </w:rPr>
        <w:t xml:space="preserve"> bacteria sampling event. Prior to each sampling event, five 500-mL sterile sampling bottles were p</w:t>
      </w:r>
      <w:r w:rsidR="00D2583B">
        <w:rPr>
          <w:rFonts w:ascii="Times New Roman" w:hAnsi="Times New Roman" w:cs="Times New Roman"/>
          <w:sz w:val="24"/>
          <w:szCs w:val="24"/>
        </w:rPr>
        <w:t>ackaged individually wrapped in paper towels and stored</w:t>
      </w:r>
      <w:r w:rsidRPr="00BE57F3">
        <w:rPr>
          <w:rFonts w:ascii="Times New Roman" w:hAnsi="Times New Roman" w:cs="Times New Roman"/>
          <w:sz w:val="24"/>
          <w:szCs w:val="24"/>
        </w:rPr>
        <w:t xml:space="preserve"> in </w:t>
      </w:r>
      <w:r w:rsidR="00CE3874" w:rsidRPr="00BE57F3">
        <w:rPr>
          <w:rFonts w:ascii="Times New Roman" w:hAnsi="Times New Roman" w:cs="Times New Roman"/>
          <w:sz w:val="24"/>
          <w:szCs w:val="24"/>
        </w:rPr>
        <w:t>zip lock</w:t>
      </w:r>
      <w:r w:rsidRPr="00BE57F3">
        <w:rPr>
          <w:rFonts w:ascii="Times New Roman" w:hAnsi="Times New Roman" w:cs="Times New Roman"/>
          <w:sz w:val="24"/>
          <w:szCs w:val="24"/>
        </w:rPr>
        <w:t xml:space="preserve"> bags. Once in the field, </w:t>
      </w:r>
      <w:r w:rsidR="00D2583B">
        <w:rPr>
          <w:rFonts w:ascii="Times New Roman" w:hAnsi="Times New Roman" w:cs="Times New Roman"/>
          <w:sz w:val="24"/>
          <w:szCs w:val="24"/>
        </w:rPr>
        <w:t xml:space="preserve">personnel </w:t>
      </w:r>
      <w:r w:rsidRPr="00BE57F3">
        <w:rPr>
          <w:rFonts w:ascii="Times New Roman" w:hAnsi="Times New Roman" w:cs="Times New Roman"/>
          <w:sz w:val="24"/>
          <w:szCs w:val="24"/>
        </w:rPr>
        <w:t>cleaned</w:t>
      </w:r>
      <w:r w:rsidR="00D2583B">
        <w:rPr>
          <w:rFonts w:ascii="Times New Roman" w:hAnsi="Times New Roman" w:cs="Times New Roman"/>
          <w:sz w:val="24"/>
          <w:szCs w:val="24"/>
        </w:rPr>
        <w:t xml:space="preserve"> hands</w:t>
      </w:r>
      <w:r w:rsidRPr="00BE57F3">
        <w:rPr>
          <w:rFonts w:ascii="Times New Roman" w:hAnsi="Times New Roman" w:cs="Times New Roman"/>
          <w:sz w:val="24"/>
          <w:szCs w:val="24"/>
        </w:rPr>
        <w:t xml:space="preserve"> and</w:t>
      </w:r>
      <w:r w:rsidR="00D2583B">
        <w:rPr>
          <w:rFonts w:ascii="Times New Roman" w:hAnsi="Times New Roman" w:cs="Times New Roman"/>
          <w:sz w:val="24"/>
          <w:szCs w:val="24"/>
        </w:rPr>
        <w:t xml:space="preserve"> wore new disposable gloves</w:t>
      </w:r>
      <w:r w:rsidRPr="00BE57F3">
        <w:rPr>
          <w:rFonts w:ascii="Times New Roman" w:hAnsi="Times New Roman" w:cs="Times New Roman"/>
          <w:sz w:val="24"/>
          <w:szCs w:val="24"/>
        </w:rPr>
        <w:t xml:space="preserve">. Sample bottles remained closed until </w:t>
      </w:r>
      <w:r w:rsidR="00DA3026">
        <w:rPr>
          <w:rFonts w:ascii="Times New Roman" w:hAnsi="Times New Roman" w:cs="Times New Roman"/>
          <w:sz w:val="24"/>
          <w:szCs w:val="24"/>
        </w:rPr>
        <w:t>immediately</w:t>
      </w:r>
      <w:r w:rsidRPr="00BE57F3">
        <w:rPr>
          <w:rFonts w:ascii="Times New Roman" w:hAnsi="Times New Roman" w:cs="Times New Roman"/>
          <w:sz w:val="24"/>
          <w:szCs w:val="24"/>
        </w:rPr>
        <w:t xml:space="preserve"> prior to sample collection. Each bottle was labeled with sampling location, sample type (MST), date, and time. One grab sample was taken per monitoring location and subsequently </w:t>
      </w:r>
      <w:r w:rsidR="001769C6" w:rsidRPr="00BE57F3">
        <w:rPr>
          <w:rFonts w:ascii="Times New Roman" w:hAnsi="Times New Roman" w:cs="Times New Roman"/>
          <w:sz w:val="24"/>
          <w:szCs w:val="24"/>
        </w:rPr>
        <w:t>packaged and shipped on ice with a corresponding c</w:t>
      </w:r>
      <w:r w:rsidR="007F0A40">
        <w:rPr>
          <w:rFonts w:ascii="Times New Roman" w:hAnsi="Times New Roman" w:cs="Times New Roman"/>
          <w:sz w:val="24"/>
          <w:szCs w:val="24"/>
        </w:rPr>
        <w:t>hain-of-custody form (</w:t>
      </w:r>
      <w:r w:rsidR="007F0A40" w:rsidRPr="007F0A40">
        <w:rPr>
          <w:rFonts w:ascii="Times New Roman" w:hAnsi="Times New Roman" w:cs="Times New Roman"/>
          <w:sz w:val="24"/>
          <w:szCs w:val="24"/>
        </w:rPr>
        <w:fldChar w:fldCharType="begin"/>
      </w:r>
      <w:r w:rsidR="007F0A40" w:rsidRPr="007F0A40">
        <w:rPr>
          <w:rFonts w:ascii="Times New Roman" w:hAnsi="Times New Roman" w:cs="Times New Roman"/>
          <w:sz w:val="24"/>
          <w:szCs w:val="24"/>
        </w:rPr>
        <w:instrText xml:space="preserve"> REF _Ref61426497 \h  \* MERGEFORMAT </w:instrText>
      </w:r>
      <w:r w:rsidR="007F0A40" w:rsidRPr="007F0A40">
        <w:rPr>
          <w:rFonts w:ascii="Times New Roman" w:hAnsi="Times New Roman" w:cs="Times New Roman"/>
          <w:sz w:val="24"/>
          <w:szCs w:val="24"/>
        </w:rPr>
      </w:r>
      <w:r w:rsidR="007F0A40" w:rsidRPr="007F0A40">
        <w:rPr>
          <w:rFonts w:ascii="Times New Roman" w:hAnsi="Times New Roman" w:cs="Times New Roman"/>
          <w:sz w:val="24"/>
          <w:szCs w:val="24"/>
        </w:rPr>
        <w:fldChar w:fldCharType="separate"/>
      </w:r>
      <w:r w:rsidR="00C873D4" w:rsidRPr="00C873D4">
        <w:rPr>
          <w:rFonts w:ascii="Times New Roman" w:hAnsi="Times New Roman" w:cs="Times New Roman"/>
          <w:sz w:val="24"/>
          <w:szCs w:val="24"/>
        </w:rPr>
        <w:t>Appendix C: Chain-of-Custody</w:t>
      </w:r>
      <w:r w:rsidR="007F0A40" w:rsidRPr="007F0A40">
        <w:rPr>
          <w:rFonts w:ascii="Times New Roman" w:hAnsi="Times New Roman" w:cs="Times New Roman"/>
          <w:sz w:val="24"/>
          <w:szCs w:val="24"/>
        </w:rPr>
        <w:fldChar w:fldCharType="end"/>
      </w:r>
      <w:r w:rsidR="001769C6" w:rsidRPr="00BE57F3">
        <w:rPr>
          <w:rFonts w:ascii="Times New Roman" w:hAnsi="Times New Roman" w:cs="Times New Roman"/>
          <w:sz w:val="24"/>
          <w:szCs w:val="24"/>
        </w:rPr>
        <w:t xml:space="preserve">) within six hours of sampling via commercial air carrier to </w:t>
      </w:r>
      <w:r w:rsidRPr="00BE57F3">
        <w:rPr>
          <w:rFonts w:ascii="Times New Roman" w:hAnsi="Times New Roman" w:cs="Times New Roman"/>
          <w:sz w:val="24"/>
          <w:szCs w:val="24"/>
        </w:rPr>
        <w:t>the</w:t>
      </w:r>
      <w:r w:rsidR="001769C6" w:rsidRPr="00BE57F3">
        <w:rPr>
          <w:rFonts w:ascii="Times New Roman" w:hAnsi="Times New Roman" w:cs="Times New Roman"/>
          <w:sz w:val="24"/>
          <w:szCs w:val="24"/>
        </w:rPr>
        <w:t xml:space="preserve"> ADEC-certified laboratory</w:t>
      </w:r>
      <w:r w:rsidRPr="00BE57F3">
        <w:rPr>
          <w:rFonts w:ascii="Times New Roman" w:hAnsi="Times New Roman" w:cs="Times New Roman"/>
          <w:sz w:val="24"/>
          <w:szCs w:val="24"/>
        </w:rPr>
        <w:t>, SGS North America Inc</w:t>
      </w:r>
      <w:r w:rsidR="007F0A40">
        <w:rPr>
          <w:rFonts w:ascii="Times New Roman" w:hAnsi="Times New Roman" w:cs="Times New Roman"/>
          <w:sz w:val="24"/>
          <w:szCs w:val="24"/>
        </w:rPr>
        <w:t>.</w:t>
      </w:r>
      <w:r w:rsidR="00130E76" w:rsidRPr="00BE57F3">
        <w:rPr>
          <w:rFonts w:ascii="Times New Roman" w:hAnsi="Times New Roman" w:cs="Times New Roman"/>
          <w:sz w:val="24"/>
          <w:szCs w:val="24"/>
        </w:rPr>
        <w:t xml:space="preserve"> (SGS)</w:t>
      </w:r>
      <w:r w:rsidRPr="00BE57F3">
        <w:rPr>
          <w:rFonts w:ascii="Times New Roman" w:hAnsi="Times New Roman" w:cs="Times New Roman"/>
          <w:sz w:val="24"/>
          <w:szCs w:val="24"/>
        </w:rPr>
        <w:t>,</w:t>
      </w:r>
      <w:r w:rsidR="001769C6" w:rsidRPr="00BE57F3">
        <w:rPr>
          <w:rFonts w:ascii="Times New Roman" w:hAnsi="Times New Roman" w:cs="Times New Roman"/>
          <w:sz w:val="24"/>
          <w:szCs w:val="24"/>
        </w:rPr>
        <w:t xml:space="preserve"> in Anchorage</w:t>
      </w:r>
      <w:r w:rsidR="00130E76" w:rsidRPr="00BE57F3">
        <w:rPr>
          <w:rFonts w:ascii="Times New Roman" w:hAnsi="Times New Roman" w:cs="Times New Roman"/>
          <w:sz w:val="24"/>
          <w:szCs w:val="24"/>
        </w:rPr>
        <w:t>. To concentrate bacteria within the samples, SGS processed all samples via a sterile, vacuum filtration method. All resulting filters were stored in a freez</w:t>
      </w:r>
      <w:r w:rsidR="00D42EF6">
        <w:rPr>
          <w:rFonts w:ascii="Times New Roman" w:hAnsi="Times New Roman" w:cs="Times New Roman"/>
          <w:sz w:val="24"/>
          <w:szCs w:val="24"/>
        </w:rPr>
        <w:t xml:space="preserve">er until notified by </w:t>
      </w:r>
      <w:r w:rsidR="003F06AA">
        <w:rPr>
          <w:rFonts w:ascii="Times New Roman" w:hAnsi="Times New Roman" w:cs="Times New Roman"/>
          <w:sz w:val="24"/>
          <w:szCs w:val="24"/>
        </w:rPr>
        <w:t>KWF</w:t>
      </w:r>
      <w:r w:rsidR="00130E76" w:rsidRPr="00BE57F3">
        <w:rPr>
          <w:rFonts w:ascii="Times New Roman" w:hAnsi="Times New Roman" w:cs="Times New Roman"/>
          <w:sz w:val="24"/>
          <w:szCs w:val="24"/>
        </w:rPr>
        <w:t xml:space="preserve"> to overnight</w:t>
      </w:r>
      <w:r w:rsidR="004A6FF7">
        <w:rPr>
          <w:rFonts w:ascii="Times New Roman" w:hAnsi="Times New Roman" w:cs="Times New Roman"/>
          <w:sz w:val="24"/>
          <w:szCs w:val="24"/>
        </w:rPr>
        <w:t xml:space="preserve"> mail</w:t>
      </w:r>
      <w:r w:rsidR="00130E76" w:rsidRPr="00BE57F3">
        <w:rPr>
          <w:rFonts w:ascii="Times New Roman" w:hAnsi="Times New Roman" w:cs="Times New Roman"/>
          <w:sz w:val="24"/>
          <w:szCs w:val="24"/>
        </w:rPr>
        <w:t xml:space="preserve"> the frozen samples</w:t>
      </w:r>
      <w:r w:rsidR="007B5247" w:rsidRPr="00BE57F3">
        <w:rPr>
          <w:rFonts w:ascii="Times New Roman" w:hAnsi="Times New Roman" w:cs="Times New Roman"/>
          <w:sz w:val="24"/>
          <w:szCs w:val="24"/>
        </w:rPr>
        <w:t xml:space="preserve"> with a temperature blank</w:t>
      </w:r>
      <w:r w:rsidR="00130E76" w:rsidRPr="00BE57F3">
        <w:rPr>
          <w:rFonts w:ascii="Times New Roman" w:hAnsi="Times New Roman" w:cs="Times New Roman"/>
          <w:sz w:val="24"/>
          <w:szCs w:val="24"/>
        </w:rPr>
        <w:t xml:space="preserve"> to </w:t>
      </w:r>
      <w:r w:rsidR="007B5247" w:rsidRPr="00BE57F3">
        <w:rPr>
          <w:rFonts w:ascii="Times New Roman" w:hAnsi="Times New Roman" w:cs="Times New Roman"/>
          <w:sz w:val="24"/>
          <w:szCs w:val="24"/>
        </w:rPr>
        <w:t xml:space="preserve">ADEC-approved </w:t>
      </w:r>
      <w:r w:rsidR="00130E76" w:rsidRPr="00BE57F3">
        <w:rPr>
          <w:rFonts w:ascii="Times New Roman" w:hAnsi="Times New Roman" w:cs="Times New Roman"/>
          <w:sz w:val="24"/>
          <w:szCs w:val="24"/>
        </w:rPr>
        <w:t xml:space="preserve">Source Molecular in Miami, Florida, where </w:t>
      </w:r>
      <w:r w:rsidR="007B5247" w:rsidRPr="00BE57F3">
        <w:rPr>
          <w:rFonts w:ascii="Times New Roman" w:hAnsi="Times New Roman" w:cs="Times New Roman"/>
          <w:sz w:val="24"/>
          <w:szCs w:val="24"/>
        </w:rPr>
        <w:t>the bacteria source was identified by genetic markers using quantitative polymerase chain reaction (qPCR)</w:t>
      </w:r>
      <w:r w:rsidR="00130E76" w:rsidRPr="00BE57F3">
        <w:rPr>
          <w:rFonts w:ascii="Times New Roman" w:hAnsi="Times New Roman" w:cs="Times New Roman"/>
          <w:sz w:val="24"/>
          <w:szCs w:val="24"/>
        </w:rPr>
        <w:t xml:space="preserve"> and Digital PCR technologies. </w:t>
      </w:r>
    </w:p>
    <w:p w14:paraId="01F1C400" w14:textId="77777777" w:rsidR="007B5247" w:rsidRPr="00BE57F3" w:rsidRDefault="007B5247" w:rsidP="007B5247">
      <w:pPr>
        <w:pStyle w:val="Heading2"/>
        <w:rPr>
          <w:rFonts w:ascii="Times New Roman" w:hAnsi="Times New Roman" w:cs="Times New Roman"/>
          <w:b/>
          <w:color w:val="2E74B5" w:themeColor="accent1" w:themeShade="BF"/>
        </w:rPr>
      </w:pPr>
      <w:bookmarkStart w:id="95" w:name="_Toc64228865"/>
      <w:r w:rsidRPr="00BE57F3">
        <w:rPr>
          <w:rFonts w:ascii="Times New Roman" w:hAnsi="Times New Roman" w:cs="Times New Roman"/>
          <w:b/>
          <w:color w:val="2E74B5" w:themeColor="accent1" w:themeShade="BF"/>
        </w:rPr>
        <w:t>Quality assurance and quality control</w:t>
      </w:r>
      <w:bookmarkEnd w:id="95"/>
    </w:p>
    <w:p w14:paraId="3537CF63" w14:textId="653D3467" w:rsidR="006901BE" w:rsidRDefault="006901BE" w:rsidP="007B5247">
      <w:pPr>
        <w:rPr>
          <w:rFonts w:ascii="Times New Roman" w:hAnsi="Times New Roman" w:cs="Times New Roman"/>
          <w:sz w:val="24"/>
          <w:szCs w:val="24"/>
        </w:rPr>
      </w:pPr>
      <w:r>
        <w:rPr>
          <w:rFonts w:ascii="Times New Roman" w:hAnsi="Times New Roman" w:cs="Times New Roman"/>
          <w:sz w:val="24"/>
          <w:szCs w:val="24"/>
        </w:rPr>
        <w:t>Monitoring methods and data were</w:t>
      </w:r>
      <w:r w:rsidR="007B5247" w:rsidRPr="00BE57F3">
        <w:rPr>
          <w:rFonts w:ascii="Times New Roman" w:hAnsi="Times New Roman" w:cs="Times New Roman"/>
          <w:sz w:val="24"/>
          <w:szCs w:val="24"/>
        </w:rPr>
        <w:t xml:space="preserve"> reviewed for quality control and assurance</w:t>
      </w:r>
      <w:r w:rsidR="00591FDD" w:rsidRPr="00BE57F3">
        <w:rPr>
          <w:rFonts w:ascii="Times New Roman" w:hAnsi="Times New Roman" w:cs="Times New Roman"/>
          <w:sz w:val="24"/>
          <w:szCs w:val="24"/>
        </w:rPr>
        <w:t xml:space="preserve"> by the ADEC Project Manager as well as the </w:t>
      </w:r>
      <w:r w:rsidR="003F06AA">
        <w:rPr>
          <w:rStyle w:val="CommentReference"/>
        </w:rPr>
        <w:commentReference w:id="96"/>
      </w:r>
      <w:r w:rsidR="00343E27">
        <w:rPr>
          <w:rStyle w:val="CommentReference"/>
        </w:rPr>
        <w:commentReference w:id="97"/>
      </w:r>
      <w:r w:rsidR="003F06AA">
        <w:rPr>
          <w:rFonts w:ascii="Times New Roman" w:hAnsi="Times New Roman" w:cs="Times New Roman"/>
          <w:sz w:val="24"/>
          <w:szCs w:val="24"/>
        </w:rPr>
        <w:t>KWF</w:t>
      </w:r>
      <w:r w:rsidR="003F06AA" w:rsidRPr="00BE57F3">
        <w:rPr>
          <w:rFonts w:ascii="Times New Roman" w:hAnsi="Times New Roman" w:cs="Times New Roman"/>
          <w:sz w:val="24"/>
          <w:szCs w:val="24"/>
        </w:rPr>
        <w:t xml:space="preserve"> </w:t>
      </w:r>
      <w:r w:rsidR="00591FDD" w:rsidRPr="00BE57F3">
        <w:rPr>
          <w:rFonts w:ascii="Times New Roman" w:hAnsi="Times New Roman" w:cs="Times New Roman"/>
          <w:sz w:val="24"/>
          <w:szCs w:val="24"/>
        </w:rPr>
        <w:t>Project Quality Assurance Officer.</w:t>
      </w:r>
      <w:r w:rsidR="007B5247" w:rsidRPr="00BE57F3">
        <w:rPr>
          <w:rFonts w:ascii="Times New Roman" w:hAnsi="Times New Roman" w:cs="Times New Roman"/>
          <w:sz w:val="24"/>
          <w:szCs w:val="24"/>
        </w:rPr>
        <w:t xml:space="preserve"> </w:t>
      </w:r>
    </w:p>
    <w:p w14:paraId="79CB1931" w14:textId="77777777" w:rsidR="006901BE" w:rsidRDefault="006901BE" w:rsidP="007B5247">
      <w:pPr>
        <w:rPr>
          <w:rFonts w:ascii="Times New Roman" w:hAnsi="Times New Roman" w:cs="Times New Roman"/>
          <w:sz w:val="24"/>
          <w:szCs w:val="24"/>
        </w:rPr>
      </w:pPr>
    </w:p>
    <w:p w14:paraId="6B1CD59D" w14:textId="7FEE71F3" w:rsidR="00EF002D" w:rsidRDefault="006901BE" w:rsidP="00A55AB7">
      <w:pPr>
        <w:rPr>
          <w:rFonts w:ascii="Times New Roman" w:hAnsi="Times New Roman" w:cs="Times New Roman"/>
          <w:sz w:val="24"/>
          <w:szCs w:val="24"/>
        </w:rPr>
      </w:pPr>
      <w:r>
        <w:rPr>
          <w:rFonts w:ascii="Times New Roman" w:hAnsi="Times New Roman" w:cs="Times New Roman"/>
          <w:sz w:val="24"/>
          <w:szCs w:val="24"/>
        </w:rPr>
        <w:t>Q</w:t>
      </w:r>
      <w:r w:rsidR="0068632A" w:rsidRPr="00BE57F3">
        <w:rPr>
          <w:rFonts w:ascii="Times New Roman" w:hAnsi="Times New Roman" w:cs="Times New Roman"/>
          <w:sz w:val="24"/>
          <w:szCs w:val="24"/>
        </w:rPr>
        <w:t>uality control sample</w:t>
      </w:r>
      <w:r w:rsidR="00C571D3">
        <w:rPr>
          <w:rFonts w:ascii="Times New Roman" w:hAnsi="Times New Roman" w:cs="Times New Roman"/>
          <w:sz w:val="24"/>
          <w:szCs w:val="24"/>
        </w:rPr>
        <w:t>s</w:t>
      </w:r>
      <w:r w:rsidR="0068632A" w:rsidRPr="00BE57F3">
        <w:rPr>
          <w:rFonts w:ascii="Times New Roman" w:hAnsi="Times New Roman" w:cs="Times New Roman"/>
          <w:sz w:val="24"/>
          <w:szCs w:val="24"/>
        </w:rPr>
        <w:t xml:space="preserve"> w</w:t>
      </w:r>
      <w:r w:rsidR="00C571D3">
        <w:rPr>
          <w:rFonts w:ascii="Times New Roman" w:hAnsi="Times New Roman" w:cs="Times New Roman"/>
          <w:sz w:val="24"/>
          <w:szCs w:val="24"/>
        </w:rPr>
        <w:t>ere</w:t>
      </w:r>
      <w:r w:rsidR="0068632A" w:rsidRPr="00BE57F3">
        <w:rPr>
          <w:rFonts w:ascii="Times New Roman" w:hAnsi="Times New Roman" w:cs="Times New Roman"/>
          <w:sz w:val="24"/>
          <w:szCs w:val="24"/>
        </w:rPr>
        <w:t xml:space="preserve"> taken for both fecal coliform and enterococci analyses. These samples alternated between the North and</w:t>
      </w:r>
      <w:r w:rsidR="00FB673E">
        <w:rPr>
          <w:rFonts w:ascii="Times New Roman" w:hAnsi="Times New Roman" w:cs="Times New Roman"/>
          <w:sz w:val="24"/>
          <w:szCs w:val="24"/>
        </w:rPr>
        <w:t xml:space="preserve"> South Kenai Beaches each week. </w:t>
      </w:r>
      <w:r w:rsidR="00EF002D">
        <w:rPr>
          <w:rFonts w:ascii="Times New Roman" w:hAnsi="Times New Roman" w:cs="Times New Roman"/>
          <w:sz w:val="24"/>
          <w:szCs w:val="24"/>
        </w:rPr>
        <w:t>When</w:t>
      </w:r>
      <w:r>
        <w:rPr>
          <w:rFonts w:ascii="Times New Roman" w:hAnsi="Times New Roman" w:cs="Times New Roman"/>
          <w:sz w:val="24"/>
          <w:szCs w:val="24"/>
        </w:rPr>
        <w:t xml:space="preserve"> duplicate sample</w:t>
      </w:r>
      <w:ins w:id="98" w:author="Benjamin Meyer" w:date="2021-02-05T09:14:00Z">
        <w:r w:rsidR="00EF002D">
          <w:rPr>
            <w:rFonts w:ascii="Times New Roman" w:hAnsi="Times New Roman" w:cs="Times New Roman"/>
            <w:sz w:val="24"/>
            <w:szCs w:val="24"/>
          </w:rPr>
          <w:t xml:space="preserve"> values existed</w:t>
        </w:r>
      </w:ins>
      <w:del w:id="99" w:author="Benjamin Meyer" w:date="2021-02-05T09:14:00Z">
        <w:r w:rsidDel="00EF002D">
          <w:rPr>
            <w:rFonts w:ascii="Times New Roman" w:hAnsi="Times New Roman" w:cs="Times New Roman"/>
            <w:sz w:val="24"/>
            <w:szCs w:val="24"/>
          </w:rPr>
          <w:delText>s</w:delText>
        </w:r>
      </w:del>
      <w:r w:rsidR="00A55AB7" w:rsidRPr="00361C7B">
        <w:rPr>
          <w:rFonts w:ascii="Times New Roman" w:hAnsi="Times New Roman" w:cs="Times New Roman"/>
          <w:sz w:val="24"/>
          <w:szCs w:val="24"/>
        </w:rPr>
        <w:t xml:space="preserve">, </w:t>
      </w:r>
      <w:r w:rsidR="00FB673E">
        <w:rPr>
          <w:rFonts w:ascii="Times New Roman" w:hAnsi="Times New Roman" w:cs="Times New Roman"/>
          <w:sz w:val="24"/>
          <w:szCs w:val="24"/>
        </w:rPr>
        <w:t xml:space="preserve">only </w:t>
      </w:r>
      <w:r w:rsidR="00A55AB7">
        <w:rPr>
          <w:rFonts w:ascii="Times New Roman" w:hAnsi="Times New Roman" w:cs="Times New Roman"/>
          <w:sz w:val="24"/>
          <w:szCs w:val="24"/>
        </w:rPr>
        <w:t>the higher of the two values were used in data summary and</w:t>
      </w:r>
      <w:r w:rsidR="00A55AB7" w:rsidRPr="00361C7B">
        <w:rPr>
          <w:rFonts w:ascii="Times New Roman" w:hAnsi="Times New Roman" w:cs="Times New Roman"/>
          <w:sz w:val="24"/>
          <w:szCs w:val="24"/>
        </w:rPr>
        <w:t xml:space="preserve"> analyses</w:t>
      </w:r>
      <w:r w:rsidR="00A55AB7">
        <w:rPr>
          <w:rFonts w:ascii="Times New Roman" w:hAnsi="Times New Roman" w:cs="Times New Roman"/>
          <w:sz w:val="24"/>
          <w:szCs w:val="24"/>
        </w:rPr>
        <w:t xml:space="preserve"> presented in this report.</w:t>
      </w:r>
      <w:ins w:id="100" w:author="Benjamin Meyer" w:date="2021-02-05T09:17:00Z">
        <w:r w:rsidR="008D0C0C">
          <w:rPr>
            <w:rFonts w:ascii="Times New Roman" w:hAnsi="Times New Roman" w:cs="Times New Roman"/>
            <w:sz w:val="24"/>
            <w:szCs w:val="24"/>
          </w:rPr>
          <w:t xml:space="preserve"> Using only the higher of two </w:t>
        </w:r>
      </w:ins>
      <w:ins w:id="101" w:author="Benjamin Meyer" w:date="2021-02-05T09:26:00Z">
        <w:r w:rsidR="008D0C0C">
          <w:rPr>
            <w:rFonts w:ascii="Times New Roman" w:hAnsi="Times New Roman" w:cs="Times New Roman"/>
            <w:sz w:val="24"/>
            <w:szCs w:val="24"/>
          </w:rPr>
          <w:t xml:space="preserve">replicate </w:t>
        </w:r>
      </w:ins>
      <w:r w:rsidR="00343E27">
        <w:rPr>
          <w:rFonts w:ascii="Times New Roman" w:hAnsi="Times New Roman" w:cs="Times New Roman"/>
          <w:sz w:val="24"/>
          <w:szCs w:val="24"/>
        </w:rPr>
        <w:t xml:space="preserve">is </w:t>
      </w:r>
      <w:ins w:id="102" w:author="Benjamin Meyer" w:date="2021-02-05T09:29:00Z">
        <w:r w:rsidR="004F3C04">
          <w:rPr>
            <w:rFonts w:ascii="Times New Roman" w:hAnsi="Times New Roman" w:cs="Times New Roman"/>
            <w:sz w:val="24"/>
            <w:szCs w:val="24"/>
          </w:rPr>
          <w:t>a</w:t>
        </w:r>
      </w:ins>
      <w:ins w:id="103" w:author="Benjamin Meyer" w:date="2021-02-05T09:26:00Z">
        <w:r w:rsidR="008D0C0C">
          <w:rPr>
            <w:rFonts w:ascii="Times New Roman" w:hAnsi="Times New Roman" w:cs="Times New Roman"/>
            <w:sz w:val="24"/>
            <w:szCs w:val="24"/>
          </w:rPr>
          <w:t xml:space="preserve"> </w:t>
        </w:r>
      </w:ins>
      <w:r w:rsidR="004F3C04">
        <w:rPr>
          <w:rFonts w:ascii="Times New Roman" w:hAnsi="Times New Roman" w:cs="Times New Roman"/>
          <w:sz w:val="24"/>
          <w:szCs w:val="24"/>
        </w:rPr>
        <w:t xml:space="preserve">more </w:t>
      </w:r>
      <w:ins w:id="104" w:author="Benjamin Meyer" w:date="2021-02-05T09:26:00Z">
        <w:r w:rsidR="008D0C0C">
          <w:rPr>
            <w:rFonts w:ascii="Times New Roman" w:hAnsi="Times New Roman" w:cs="Times New Roman"/>
            <w:sz w:val="24"/>
            <w:szCs w:val="24"/>
          </w:rPr>
          <w:t>conservative approach</w:t>
        </w:r>
      </w:ins>
      <w:ins w:id="105" w:author="Benjamin Meyer" w:date="2021-02-05T09:29:00Z">
        <w:r w:rsidR="004F3C04">
          <w:rPr>
            <w:rFonts w:ascii="Times New Roman" w:hAnsi="Times New Roman" w:cs="Times New Roman"/>
            <w:sz w:val="24"/>
            <w:szCs w:val="24"/>
          </w:rPr>
          <w:t xml:space="preserve"> </w:t>
        </w:r>
      </w:ins>
      <w:ins w:id="106" w:author="Benjamin Meyer" w:date="2021-02-05T09:30:00Z">
        <w:r w:rsidR="004F3C04">
          <w:rPr>
            <w:rFonts w:ascii="Times New Roman" w:hAnsi="Times New Roman" w:cs="Times New Roman"/>
            <w:sz w:val="24"/>
            <w:szCs w:val="24"/>
          </w:rPr>
          <w:t xml:space="preserve">that is </w:t>
        </w:r>
      </w:ins>
      <w:ins w:id="107" w:author="Benjamin Meyer" w:date="2021-02-05T09:29:00Z">
        <w:r w:rsidR="004F3C04">
          <w:rPr>
            <w:rFonts w:ascii="Times New Roman" w:hAnsi="Times New Roman" w:cs="Times New Roman"/>
            <w:sz w:val="24"/>
            <w:szCs w:val="24"/>
          </w:rPr>
          <w:t xml:space="preserve">appropriate in </w:t>
        </w:r>
      </w:ins>
      <w:ins w:id="108" w:author="Benjamin Meyer" w:date="2021-02-05T09:30:00Z">
        <w:r w:rsidR="004F3C04">
          <w:rPr>
            <w:rFonts w:ascii="Times New Roman" w:hAnsi="Times New Roman" w:cs="Times New Roman"/>
            <w:sz w:val="24"/>
            <w:szCs w:val="24"/>
          </w:rPr>
          <w:t xml:space="preserve">this </w:t>
        </w:r>
      </w:ins>
      <w:ins w:id="109" w:author="Benjamin Meyer" w:date="2021-02-14T18:58:00Z">
        <w:r w:rsidR="00281D85">
          <w:rPr>
            <w:rFonts w:ascii="Times New Roman" w:hAnsi="Times New Roman" w:cs="Times New Roman"/>
            <w:sz w:val="24"/>
            <w:szCs w:val="24"/>
          </w:rPr>
          <w:t>application</w:t>
        </w:r>
      </w:ins>
      <w:ins w:id="110" w:author="Benjamin Meyer" w:date="2021-02-05T09:30:00Z">
        <w:r w:rsidR="004F3C04">
          <w:rPr>
            <w:rFonts w:ascii="Times New Roman" w:hAnsi="Times New Roman" w:cs="Times New Roman"/>
            <w:sz w:val="24"/>
            <w:szCs w:val="24"/>
          </w:rPr>
          <w:t xml:space="preserve"> because </w:t>
        </w:r>
      </w:ins>
      <w:ins w:id="111" w:author="Benjamin Meyer" w:date="2021-02-08T09:26:00Z">
        <w:r w:rsidR="00281D85">
          <w:rPr>
            <w:rFonts w:ascii="Times New Roman" w:hAnsi="Times New Roman" w:cs="Times New Roman"/>
            <w:sz w:val="24"/>
            <w:szCs w:val="24"/>
          </w:rPr>
          <w:t>data pertains</w:t>
        </w:r>
      </w:ins>
      <w:ins w:id="112" w:author="Benjamin Meyer" w:date="2021-02-05T09:29:00Z">
        <w:r w:rsidR="004F3C04">
          <w:rPr>
            <w:rFonts w:ascii="Times New Roman" w:hAnsi="Times New Roman" w:cs="Times New Roman"/>
            <w:sz w:val="24"/>
            <w:szCs w:val="24"/>
          </w:rPr>
          <w:t xml:space="preserve"> to public health</w:t>
        </w:r>
      </w:ins>
      <w:ins w:id="113" w:author="Benjamin Meyer" w:date="2021-02-05T09:31:00Z">
        <w:r w:rsidR="004F3C04">
          <w:rPr>
            <w:rFonts w:ascii="Times New Roman" w:hAnsi="Times New Roman" w:cs="Times New Roman"/>
            <w:sz w:val="24"/>
            <w:szCs w:val="24"/>
          </w:rPr>
          <w:t xml:space="preserve"> and safety</w:t>
        </w:r>
      </w:ins>
      <w:commentRangeStart w:id="114"/>
      <w:ins w:id="115" w:author="Benjamin Meyer" w:date="2021-02-05T09:29:00Z">
        <w:r w:rsidR="004F3C04">
          <w:rPr>
            <w:rFonts w:ascii="Times New Roman" w:hAnsi="Times New Roman" w:cs="Times New Roman"/>
            <w:sz w:val="24"/>
            <w:szCs w:val="24"/>
          </w:rPr>
          <w:t>.</w:t>
        </w:r>
      </w:ins>
      <w:commentRangeEnd w:id="114"/>
      <w:ins w:id="116" w:author="Benjamin Meyer" w:date="2021-02-25T11:11:00Z">
        <w:r w:rsidR="0078161D">
          <w:rPr>
            <w:rStyle w:val="CommentReference"/>
          </w:rPr>
          <w:commentReference w:id="114"/>
        </w:r>
      </w:ins>
    </w:p>
    <w:p w14:paraId="37A3C121" w14:textId="4A33603C" w:rsidR="00A55AB7" w:rsidRDefault="00A55AB7" w:rsidP="007B5247">
      <w:pPr>
        <w:rPr>
          <w:rFonts w:ascii="Times New Roman" w:hAnsi="Times New Roman" w:cs="Times New Roman"/>
          <w:sz w:val="24"/>
          <w:szCs w:val="24"/>
        </w:rPr>
      </w:pPr>
    </w:p>
    <w:p w14:paraId="0A57E762" w14:textId="5FBB3524" w:rsidR="00A55AB7" w:rsidRPr="00BE57F3" w:rsidRDefault="00A55AB7" w:rsidP="007B5247">
      <w:pPr>
        <w:rPr>
          <w:rFonts w:ascii="Times New Roman" w:hAnsi="Times New Roman" w:cs="Times New Roman"/>
          <w:sz w:val="24"/>
          <w:szCs w:val="24"/>
        </w:rPr>
      </w:pPr>
      <w:r w:rsidRPr="00BE57F3">
        <w:rPr>
          <w:rFonts w:ascii="Times New Roman" w:hAnsi="Times New Roman" w:cs="Times New Roman"/>
          <w:sz w:val="24"/>
          <w:szCs w:val="24"/>
        </w:rPr>
        <w:t>All data was uploaded to the state Ambient Water Quality Monitoring System (AQWMS) by ADEC</w:t>
      </w:r>
      <w:r w:rsidR="000577ED">
        <w:rPr>
          <w:rFonts w:ascii="Times New Roman" w:hAnsi="Times New Roman" w:cs="Times New Roman"/>
          <w:sz w:val="24"/>
          <w:szCs w:val="24"/>
        </w:rPr>
        <w:t>,</w:t>
      </w:r>
      <w:r>
        <w:rPr>
          <w:rFonts w:ascii="Times New Roman" w:hAnsi="Times New Roman" w:cs="Times New Roman"/>
          <w:sz w:val="24"/>
          <w:szCs w:val="24"/>
        </w:rPr>
        <w:t xml:space="preserve"> and later to the national EPA Beach Data repository (EPA, 2021a), </w:t>
      </w:r>
      <w:r w:rsidR="001E586A">
        <w:rPr>
          <w:rFonts w:ascii="Times New Roman" w:hAnsi="Times New Roman" w:cs="Times New Roman"/>
          <w:sz w:val="24"/>
          <w:szCs w:val="24"/>
        </w:rPr>
        <w:t>publicly</w:t>
      </w:r>
      <w:r>
        <w:rPr>
          <w:rFonts w:ascii="Times New Roman" w:hAnsi="Times New Roman" w:cs="Times New Roman"/>
          <w:sz w:val="24"/>
          <w:szCs w:val="24"/>
        </w:rPr>
        <w:t xml:space="preserve"> accessible using the o</w:t>
      </w:r>
      <w:r w:rsidR="00112AD3">
        <w:rPr>
          <w:rFonts w:ascii="Times New Roman" w:hAnsi="Times New Roman" w:cs="Times New Roman"/>
          <w:sz w:val="24"/>
          <w:szCs w:val="24"/>
        </w:rPr>
        <w:t>nline B</w:t>
      </w:r>
      <w:r w:rsidR="002F4DD0">
        <w:rPr>
          <w:rFonts w:ascii="Times New Roman" w:hAnsi="Times New Roman" w:cs="Times New Roman"/>
          <w:sz w:val="24"/>
          <w:szCs w:val="24"/>
        </w:rPr>
        <w:t>e</w:t>
      </w:r>
      <w:r w:rsidR="000577ED">
        <w:rPr>
          <w:rFonts w:ascii="Times New Roman" w:hAnsi="Times New Roman" w:cs="Times New Roman"/>
          <w:sz w:val="24"/>
          <w:szCs w:val="24"/>
        </w:rPr>
        <w:t xml:space="preserve">ach </w:t>
      </w:r>
      <w:r w:rsidR="00112AD3">
        <w:rPr>
          <w:rFonts w:ascii="Times New Roman" w:hAnsi="Times New Roman" w:cs="Times New Roman"/>
          <w:sz w:val="24"/>
          <w:szCs w:val="24"/>
        </w:rPr>
        <w:t>A</w:t>
      </w:r>
      <w:r w:rsidR="000577ED">
        <w:rPr>
          <w:rFonts w:ascii="Times New Roman" w:hAnsi="Times New Roman" w:cs="Times New Roman"/>
          <w:sz w:val="24"/>
          <w:szCs w:val="24"/>
        </w:rPr>
        <w:t xml:space="preserve">dvisory </w:t>
      </w:r>
      <w:r w:rsidR="00112AD3">
        <w:rPr>
          <w:rFonts w:ascii="Times New Roman" w:hAnsi="Times New Roman" w:cs="Times New Roman"/>
          <w:sz w:val="24"/>
          <w:szCs w:val="24"/>
        </w:rPr>
        <w:t>C</w:t>
      </w:r>
      <w:r w:rsidR="000577ED">
        <w:rPr>
          <w:rFonts w:ascii="Times New Roman" w:hAnsi="Times New Roman" w:cs="Times New Roman"/>
          <w:sz w:val="24"/>
          <w:szCs w:val="24"/>
        </w:rPr>
        <w:t xml:space="preserve">losing </w:t>
      </w:r>
      <w:r w:rsidR="00112AD3">
        <w:rPr>
          <w:rFonts w:ascii="Times New Roman" w:hAnsi="Times New Roman" w:cs="Times New Roman"/>
          <w:sz w:val="24"/>
          <w:szCs w:val="24"/>
        </w:rPr>
        <w:t>O</w:t>
      </w:r>
      <w:r w:rsidR="000577ED">
        <w:rPr>
          <w:rFonts w:ascii="Times New Roman" w:hAnsi="Times New Roman" w:cs="Times New Roman"/>
          <w:sz w:val="24"/>
          <w:szCs w:val="24"/>
        </w:rPr>
        <w:t xml:space="preserve">nline </w:t>
      </w:r>
      <w:r w:rsidR="00112AD3">
        <w:rPr>
          <w:rFonts w:ascii="Times New Roman" w:hAnsi="Times New Roman" w:cs="Times New Roman"/>
          <w:sz w:val="24"/>
          <w:szCs w:val="24"/>
        </w:rPr>
        <w:t>N</w:t>
      </w:r>
      <w:r w:rsidR="000577ED">
        <w:rPr>
          <w:rFonts w:ascii="Times New Roman" w:hAnsi="Times New Roman" w:cs="Times New Roman"/>
          <w:sz w:val="24"/>
          <w:szCs w:val="24"/>
        </w:rPr>
        <w:t>otification (BEACON)</w:t>
      </w:r>
      <w:r w:rsidR="00112AD3">
        <w:rPr>
          <w:rFonts w:ascii="Times New Roman" w:hAnsi="Times New Roman" w:cs="Times New Roman"/>
          <w:sz w:val="24"/>
          <w:szCs w:val="24"/>
        </w:rPr>
        <w:t xml:space="preserve"> tool (EPA, 2021b).</w:t>
      </w:r>
    </w:p>
    <w:p w14:paraId="3E4B7A85" w14:textId="1478FA1C" w:rsidR="008D2595" w:rsidRPr="00BE57F3" w:rsidRDefault="008D2595" w:rsidP="008D2595">
      <w:pPr>
        <w:pStyle w:val="Heading2"/>
        <w:rPr>
          <w:rFonts w:ascii="Times New Roman" w:hAnsi="Times New Roman" w:cs="Times New Roman"/>
          <w:b/>
          <w:color w:val="2E74B5" w:themeColor="accent1" w:themeShade="BF"/>
        </w:rPr>
      </w:pPr>
      <w:bookmarkStart w:id="117" w:name="_Toc64228866"/>
      <w:r w:rsidRPr="00BE57F3">
        <w:rPr>
          <w:rFonts w:ascii="Times New Roman" w:hAnsi="Times New Roman" w:cs="Times New Roman"/>
          <w:b/>
          <w:color w:val="2E74B5" w:themeColor="accent1" w:themeShade="BF"/>
        </w:rPr>
        <w:t>Water quality standards</w:t>
      </w:r>
      <w:commentRangeStart w:id="118"/>
      <w:commentRangeStart w:id="119"/>
      <w:ins w:id="120" w:author="Benjamin Meyer" w:date="2021-02-11T09:13:00Z">
        <w:r w:rsidR="00AC1751" w:rsidRPr="00415FC8">
          <w:rPr>
            <w:rFonts w:ascii="Times New Roman" w:eastAsia="Times New Roman" w:hAnsi="Times New Roman" w:cs="Times New Roman"/>
            <w:color w:val="000000"/>
            <w:sz w:val="24"/>
            <w:szCs w:val="24"/>
          </w:rPr>
          <w:t>.</w:t>
        </w:r>
      </w:ins>
      <w:commentRangeEnd w:id="118"/>
      <w:r w:rsidR="00AC1751" w:rsidRPr="00415FC8">
        <w:rPr>
          <w:rStyle w:val="CommentReference"/>
          <w:rFonts w:ascii="Times New Roman" w:hAnsi="Times New Roman" w:cs="Times New Roman"/>
          <w:sz w:val="24"/>
          <w:szCs w:val="24"/>
        </w:rPr>
        <w:commentReference w:id="118"/>
      </w:r>
      <w:commentRangeEnd w:id="119"/>
      <w:r w:rsidR="00AC1751">
        <w:rPr>
          <w:rStyle w:val="CommentReference"/>
        </w:rPr>
        <w:commentReference w:id="119"/>
      </w:r>
      <w:bookmarkEnd w:id="117"/>
    </w:p>
    <w:p w14:paraId="31664BA7" w14:textId="18C70CE6" w:rsidR="008A6237" w:rsidRDefault="008A6237" w:rsidP="008A6237">
      <w:pPr>
        <w:rPr>
          <w:ins w:id="121" w:author="Benjamin Meyer" w:date="2021-02-08T13:39:00Z"/>
          <w:rFonts w:ascii="Times New Roman" w:hAnsi="Times New Roman" w:cs="Times New Roman"/>
          <w:sz w:val="24"/>
          <w:szCs w:val="24"/>
        </w:rPr>
      </w:pPr>
      <w:bookmarkStart w:id="122" w:name="_Ref29890456"/>
      <w:bookmarkStart w:id="123" w:name="_Toc29282375"/>
      <w:ins w:id="124" w:author="Benjamin Meyer" w:date="2021-02-08T13:39:00Z">
        <w:r w:rsidRPr="00BE57F3">
          <w:rPr>
            <w:rFonts w:ascii="Times New Roman" w:hAnsi="Times New Roman" w:cs="Times New Roman"/>
            <w:sz w:val="24"/>
            <w:szCs w:val="24"/>
          </w:rPr>
          <w:t>Fecal coliform and enterococci</w:t>
        </w:r>
        <w:r>
          <w:rPr>
            <w:rFonts w:ascii="Times New Roman" w:hAnsi="Times New Roman" w:cs="Times New Roman"/>
            <w:sz w:val="24"/>
            <w:szCs w:val="24"/>
          </w:rPr>
          <w:t xml:space="preserve"> analyses</w:t>
        </w:r>
        <w:r w:rsidRPr="00BE57F3">
          <w:rPr>
            <w:rFonts w:ascii="Times New Roman" w:hAnsi="Times New Roman" w:cs="Times New Roman"/>
            <w:sz w:val="24"/>
            <w:szCs w:val="24"/>
          </w:rPr>
          <w:t xml:space="preserve"> results from the </w:t>
        </w:r>
        <w:r>
          <w:rPr>
            <w:rFonts w:ascii="Times New Roman" w:hAnsi="Times New Roman" w:cs="Times New Roman"/>
            <w:sz w:val="24"/>
            <w:szCs w:val="24"/>
          </w:rPr>
          <w:t>2020</w:t>
        </w:r>
        <w:r w:rsidRPr="00BE57F3">
          <w:rPr>
            <w:rFonts w:ascii="Times New Roman" w:hAnsi="Times New Roman" w:cs="Times New Roman"/>
            <w:sz w:val="24"/>
            <w:szCs w:val="24"/>
          </w:rPr>
          <w:t xml:space="preserve"> monitoring </w:t>
        </w:r>
        <w:r>
          <w:rPr>
            <w:rFonts w:ascii="Times New Roman" w:hAnsi="Times New Roman" w:cs="Times New Roman"/>
            <w:sz w:val="24"/>
            <w:szCs w:val="24"/>
          </w:rPr>
          <w:t>seasons</w:t>
        </w:r>
        <w:r w:rsidRPr="00BE57F3">
          <w:rPr>
            <w:rFonts w:ascii="Times New Roman" w:hAnsi="Times New Roman" w:cs="Times New Roman"/>
            <w:sz w:val="24"/>
            <w:szCs w:val="24"/>
          </w:rPr>
          <w:t xml:space="preserve"> were </w:t>
        </w:r>
        <w:r>
          <w:rPr>
            <w:rFonts w:ascii="Times New Roman" w:hAnsi="Times New Roman" w:cs="Times New Roman"/>
            <w:sz w:val="24"/>
            <w:szCs w:val="24"/>
          </w:rPr>
          <w:t>evaluated</w:t>
        </w:r>
        <w:r w:rsidRPr="00BE57F3">
          <w:rPr>
            <w:rFonts w:ascii="Times New Roman" w:hAnsi="Times New Roman" w:cs="Times New Roman"/>
            <w:sz w:val="24"/>
            <w:szCs w:val="24"/>
          </w:rPr>
          <w:t xml:space="preserve"> based on the </w:t>
        </w:r>
        <w:r>
          <w:rPr>
            <w:rFonts w:ascii="Times New Roman" w:hAnsi="Times New Roman" w:cs="Times New Roman"/>
            <w:sz w:val="24"/>
            <w:szCs w:val="24"/>
          </w:rPr>
          <w:t>Alaska W</w:t>
        </w:r>
        <w:r w:rsidRPr="00BE57F3">
          <w:rPr>
            <w:rFonts w:ascii="Times New Roman" w:hAnsi="Times New Roman" w:cs="Times New Roman"/>
            <w:sz w:val="24"/>
            <w:szCs w:val="24"/>
          </w:rPr>
          <w:t xml:space="preserve">ater </w:t>
        </w:r>
        <w:r>
          <w:rPr>
            <w:rFonts w:ascii="Times New Roman" w:hAnsi="Times New Roman" w:cs="Times New Roman"/>
            <w:sz w:val="24"/>
            <w:szCs w:val="24"/>
          </w:rPr>
          <w:t>Q</w:t>
        </w:r>
        <w:r w:rsidRPr="00BE57F3">
          <w:rPr>
            <w:rFonts w:ascii="Times New Roman" w:hAnsi="Times New Roman" w:cs="Times New Roman"/>
            <w:sz w:val="24"/>
            <w:szCs w:val="24"/>
          </w:rPr>
          <w:t xml:space="preserve">uality </w:t>
        </w:r>
        <w:r>
          <w:rPr>
            <w:rFonts w:ascii="Times New Roman" w:hAnsi="Times New Roman" w:cs="Times New Roman"/>
            <w:sz w:val="24"/>
            <w:szCs w:val="24"/>
          </w:rPr>
          <w:t>S</w:t>
        </w:r>
        <w:r w:rsidRPr="00BE57F3">
          <w:rPr>
            <w:rFonts w:ascii="Times New Roman" w:hAnsi="Times New Roman" w:cs="Times New Roman"/>
            <w:sz w:val="24"/>
            <w:szCs w:val="24"/>
          </w:rPr>
          <w:t>tandards for marine water</w:t>
        </w:r>
        <w:r w:rsidR="00281D85">
          <w:rPr>
            <w:rFonts w:ascii="Times New Roman" w:hAnsi="Times New Roman" w:cs="Times New Roman"/>
            <w:sz w:val="24"/>
            <w:szCs w:val="24"/>
          </w:rPr>
          <w:t xml:space="preserve"> (18 AAC 70 (14)) (</w:t>
        </w:r>
      </w:ins>
      <w:ins w:id="125" w:author="Benjamin Meyer" w:date="2021-02-14T18:59:00Z">
        <w:r w:rsidR="00281D85">
          <w:rPr>
            <w:rFonts w:ascii="Times New Roman" w:hAnsi="Times New Roman" w:cs="Times New Roman"/>
            <w:sz w:val="24"/>
            <w:szCs w:val="24"/>
          </w:rPr>
          <w:t>Appendix G</w:t>
        </w:r>
      </w:ins>
      <w:ins w:id="126" w:author="Benjamin Meyer" w:date="2021-02-08T13:39:00Z">
        <w:r>
          <w:rPr>
            <w:rFonts w:ascii="Times New Roman" w:hAnsi="Times New Roman" w:cs="Times New Roman"/>
            <w:sz w:val="24"/>
            <w:szCs w:val="24"/>
          </w:rPr>
          <w:t>)</w:t>
        </w:r>
        <w:r w:rsidRPr="00BE57F3">
          <w:rPr>
            <w:rFonts w:ascii="Times New Roman" w:hAnsi="Times New Roman" w:cs="Times New Roman"/>
            <w:sz w:val="24"/>
            <w:szCs w:val="24"/>
          </w:rPr>
          <w:t>.</w:t>
        </w:r>
        <w:r>
          <w:rPr>
            <w:rFonts w:ascii="Times New Roman" w:hAnsi="Times New Roman" w:cs="Times New Roman"/>
            <w:sz w:val="24"/>
            <w:szCs w:val="24"/>
          </w:rPr>
          <w:t xml:space="preserve"> </w:t>
        </w:r>
        <w:r w:rsidR="00470FD0">
          <w:rPr>
            <w:rFonts w:ascii="Times New Roman" w:hAnsi="Times New Roman" w:cs="Times New Roman"/>
            <w:sz w:val="24"/>
            <w:szCs w:val="24"/>
          </w:rPr>
          <w:t>Results were evaluated against</w:t>
        </w:r>
        <w:r>
          <w:rPr>
            <w:rFonts w:ascii="Times New Roman" w:hAnsi="Times New Roman" w:cs="Times New Roman"/>
            <w:sz w:val="24"/>
            <w:szCs w:val="24"/>
          </w:rPr>
          <w:t xml:space="preserve"> in-</w:t>
        </w:r>
        <w:r w:rsidR="00BC57DE">
          <w:rPr>
            <w:rFonts w:ascii="Times New Roman" w:hAnsi="Times New Roman" w:cs="Times New Roman"/>
            <w:sz w:val="24"/>
            <w:szCs w:val="24"/>
          </w:rPr>
          <w:t>season management criteria</w:t>
        </w:r>
        <w:r w:rsidR="00470FD0">
          <w:rPr>
            <w:rFonts w:ascii="Times New Roman" w:hAnsi="Times New Roman" w:cs="Times New Roman"/>
            <w:sz w:val="24"/>
            <w:szCs w:val="24"/>
          </w:rPr>
          <w:t>, as well as</w:t>
        </w:r>
        <w:r>
          <w:rPr>
            <w:rFonts w:ascii="Times New Roman" w:hAnsi="Times New Roman" w:cs="Times New Roman"/>
            <w:sz w:val="24"/>
            <w:szCs w:val="24"/>
          </w:rPr>
          <w:t xml:space="preserve"> </w:t>
        </w:r>
        <w:r w:rsidR="00470FD0">
          <w:rPr>
            <w:rFonts w:ascii="Times New Roman" w:hAnsi="Times New Roman" w:cs="Times New Roman"/>
            <w:sz w:val="24"/>
            <w:szCs w:val="24"/>
          </w:rPr>
          <w:t>pos</w:t>
        </w:r>
        <w:r w:rsidR="00BC57DE">
          <w:rPr>
            <w:rFonts w:ascii="Times New Roman" w:hAnsi="Times New Roman" w:cs="Times New Roman"/>
            <w:sz w:val="24"/>
            <w:szCs w:val="24"/>
          </w:rPr>
          <w:t>t-season retrospective criteria</w:t>
        </w:r>
        <w:r>
          <w:rPr>
            <w:rFonts w:ascii="Times New Roman" w:hAnsi="Times New Roman" w:cs="Times New Roman"/>
            <w:sz w:val="24"/>
            <w:szCs w:val="24"/>
          </w:rPr>
          <w:t>.</w:t>
        </w:r>
      </w:ins>
      <w:r w:rsidR="00CD63E0">
        <w:rPr>
          <w:rFonts w:ascii="Times New Roman" w:hAnsi="Times New Roman" w:cs="Times New Roman"/>
          <w:sz w:val="24"/>
          <w:szCs w:val="24"/>
        </w:rPr>
        <w:t xml:space="preserve"> </w:t>
      </w:r>
      <w:ins w:id="127" w:author="Benjamin Meyer" w:date="2021-02-12T09:56:00Z">
        <w:r w:rsidR="00695CD3">
          <w:rPr>
            <w:rFonts w:ascii="Times New Roman" w:hAnsi="Times New Roman" w:cs="Times New Roman"/>
            <w:sz w:val="24"/>
            <w:szCs w:val="24"/>
          </w:rPr>
          <w:t>W</w:t>
        </w:r>
      </w:ins>
      <w:ins w:id="128" w:author="Benjamin Meyer" w:date="2021-02-08T13:39:00Z">
        <w:r w:rsidR="00695CD3">
          <w:rPr>
            <w:rFonts w:ascii="Times New Roman" w:hAnsi="Times New Roman" w:cs="Times New Roman"/>
            <w:sz w:val="24"/>
            <w:szCs w:val="24"/>
          </w:rPr>
          <w:t>hen two sub-criteria are specified (i.e., geometric mean and 10% of samples in a season), both criteria must both be met or the site fails the standard.</w:t>
        </w:r>
      </w:ins>
      <w:ins w:id="129" w:author="Benjamin Meyer" w:date="2021-02-25T11:13:00Z">
        <w:r w:rsidR="006E7B43">
          <w:rPr>
            <w:rFonts w:ascii="Times New Roman" w:hAnsi="Times New Roman" w:cs="Times New Roman"/>
            <w:sz w:val="24"/>
            <w:szCs w:val="24"/>
          </w:rPr>
          <w:t xml:space="preserve">  </w:t>
        </w:r>
      </w:ins>
      <w:ins w:id="130" w:author="Benjamin Meyer" w:date="2021-02-13T13:34:00Z">
        <w:r w:rsidR="00CD63E0">
          <w:rPr>
            <w:rFonts w:ascii="Times New Roman" w:hAnsi="Times New Roman" w:cs="Times New Roman"/>
            <w:sz w:val="24"/>
            <w:szCs w:val="24"/>
          </w:rPr>
          <w:t xml:space="preserve">When </w:t>
        </w:r>
      </w:ins>
      <w:ins w:id="131" w:author="Benjamin Meyer" w:date="2021-02-14T20:54:00Z">
        <w:r w:rsidR="00A96CE3">
          <w:rPr>
            <w:rFonts w:ascii="Times New Roman" w:hAnsi="Times New Roman" w:cs="Times New Roman"/>
            <w:sz w:val="24"/>
            <w:szCs w:val="24"/>
          </w:rPr>
          <w:t>in-</w:t>
        </w:r>
        <w:r w:rsidR="00A96CE3">
          <w:rPr>
            <w:rFonts w:ascii="Times New Roman" w:hAnsi="Times New Roman" w:cs="Times New Roman"/>
            <w:sz w:val="24"/>
            <w:szCs w:val="24"/>
          </w:rPr>
          <w:lastRenderedPageBreak/>
          <w:t xml:space="preserve">season </w:t>
        </w:r>
      </w:ins>
      <w:ins w:id="132" w:author="Benjamin Meyer" w:date="2021-02-13T13:34:00Z">
        <w:r w:rsidR="00CD63E0">
          <w:rPr>
            <w:rFonts w:ascii="Times New Roman" w:hAnsi="Times New Roman" w:cs="Times New Roman"/>
            <w:sz w:val="24"/>
            <w:szCs w:val="24"/>
          </w:rPr>
          <w:t>geometric mean values are calculated, a</w:t>
        </w:r>
      </w:ins>
      <w:ins w:id="133" w:author="Benjamin Meyer" w:date="2021-02-08T13:39:00Z">
        <w:r>
          <w:rPr>
            <w:rFonts w:ascii="Times New Roman" w:hAnsi="Times New Roman" w:cs="Times New Roman"/>
            <w:sz w:val="24"/>
            <w:szCs w:val="24"/>
          </w:rPr>
          <w:t xml:space="preserve"> minimum of five samples</w:t>
        </w:r>
      </w:ins>
      <w:ins w:id="134" w:author="Benjamin Meyer" w:date="2021-02-11T07:29:00Z">
        <w:r w:rsidR="00FB673E">
          <w:rPr>
            <w:rFonts w:ascii="Times New Roman" w:hAnsi="Times New Roman" w:cs="Times New Roman"/>
            <w:sz w:val="24"/>
            <w:szCs w:val="24"/>
          </w:rPr>
          <w:t xml:space="preserve"> spaced over thirty days</w:t>
        </w:r>
      </w:ins>
      <w:ins w:id="135" w:author="Benjamin Meyer" w:date="2021-02-08T13:39:00Z">
        <w:r w:rsidR="00A96CE3">
          <w:rPr>
            <w:rFonts w:ascii="Times New Roman" w:hAnsi="Times New Roman" w:cs="Times New Roman"/>
            <w:sz w:val="24"/>
            <w:szCs w:val="24"/>
          </w:rPr>
          <w:t xml:space="preserve"> were used</w:t>
        </w:r>
        <w:r w:rsidR="009B5879">
          <w:rPr>
            <w:rFonts w:ascii="Times New Roman" w:hAnsi="Times New Roman" w:cs="Times New Roman"/>
            <w:sz w:val="24"/>
            <w:szCs w:val="24"/>
          </w:rPr>
          <w:t>.</w:t>
        </w:r>
        <w:r>
          <w:rPr>
            <w:rFonts w:ascii="Times New Roman" w:hAnsi="Times New Roman" w:cs="Times New Roman"/>
            <w:sz w:val="24"/>
            <w:szCs w:val="24"/>
          </w:rPr>
          <w:t xml:space="preserve"> </w:t>
        </w:r>
      </w:ins>
    </w:p>
    <w:p w14:paraId="3C710129" w14:textId="77777777" w:rsidR="008A6237" w:rsidRDefault="008A6237" w:rsidP="008A6237">
      <w:pPr>
        <w:rPr>
          <w:ins w:id="136" w:author="Benjamin Meyer" w:date="2021-02-08T13:39:00Z"/>
          <w:rFonts w:ascii="Times New Roman" w:hAnsi="Times New Roman" w:cs="Times New Roman"/>
          <w:sz w:val="24"/>
          <w:szCs w:val="24"/>
        </w:rPr>
      </w:pPr>
    </w:p>
    <w:p w14:paraId="56466446" w14:textId="5ACA30EF" w:rsidR="008A6237" w:rsidRDefault="008A6237" w:rsidP="008A6237">
      <w:pPr>
        <w:rPr>
          <w:ins w:id="137" w:author="Benjamin Meyer" w:date="2021-02-08T13:39:00Z"/>
          <w:rFonts w:ascii="Times New Roman" w:hAnsi="Times New Roman" w:cs="Times New Roman"/>
          <w:sz w:val="24"/>
          <w:szCs w:val="24"/>
        </w:rPr>
      </w:pPr>
      <w:ins w:id="138" w:author="Benjamin Meyer" w:date="2021-02-08T13:39:00Z">
        <w:r>
          <w:rPr>
            <w:rFonts w:ascii="Times New Roman" w:hAnsi="Times New Roman" w:cs="Times New Roman"/>
            <w:sz w:val="24"/>
            <w:szCs w:val="24"/>
          </w:rPr>
          <w:t xml:space="preserve">Results were evaluated </w:t>
        </w:r>
      </w:ins>
      <w:ins w:id="139" w:author="Benjamin Meyer" w:date="2021-02-13T13:35:00Z">
        <w:r w:rsidR="00CD63E0">
          <w:rPr>
            <w:rFonts w:ascii="Times New Roman" w:hAnsi="Times New Roman" w:cs="Times New Roman"/>
            <w:sz w:val="24"/>
            <w:szCs w:val="24"/>
          </w:rPr>
          <w:t xml:space="preserve">in the context of </w:t>
        </w:r>
      </w:ins>
      <w:ins w:id="140" w:author="Benjamin Meyer" w:date="2021-02-13T13:36:00Z">
        <w:r w:rsidR="00CD63E0">
          <w:rPr>
            <w:rFonts w:ascii="Times New Roman" w:hAnsi="Times New Roman" w:cs="Times New Roman"/>
            <w:sz w:val="24"/>
            <w:szCs w:val="24"/>
          </w:rPr>
          <w:t>(18 AAC 70 (14)) water quality standards as follows</w:t>
        </w:r>
      </w:ins>
      <w:ins w:id="141" w:author="Benjamin Meyer" w:date="2021-02-08T13:39:00Z">
        <w:r>
          <w:rPr>
            <w:rFonts w:ascii="Times New Roman" w:hAnsi="Times New Roman" w:cs="Times New Roman"/>
            <w:sz w:val="24"/>
            <w:szCs w:val="24"/>
          </w:rPr>
          <w:t>:</w:t>
        </w:r>
      </w:ins>
    </w:p>
    <w:p w14:paraId="6581BE39" w14:textId="77777777" w:rsidR="008A6237" w:rsidRDefault="008A6237" w:rsidP="008A6237">
      <w:pPr>
        <w:rPr>
          <w:ins w:id="142" w:author="Benjamin Meyer" w:date="2021-02-08T13:39:00Z"/>
          <w:rFonts w:ascii="Times New Roman" w:hAnsi="Times New Roman" w:cs="Times New Roman"/>
          <w:sz w:val="24"/>
          <w:szCs w:val="24"/>
        </w:rPr>
      </w:pPr>
    </w:p>
    <w:p w14:paraId="3D6B8705" w14:textId="77777777" w:rsidR="008A6237" w:rsidRPr="0065389D" w:rsidRDefault="008A6237" w:rsidP="008A6237">
      <w:pPr>
        <w:rPr>
          <w:ins w:id="143" w:author="Benjamin Meyer" w:date="2021-02-08T13:39:00Z"/>
          <w:rFonts w:ascii="Times New Roman" w:hAnsi="Times New Roman" w:cs="Times New Roman"/>
          <w:sz w:val="24"/>
          <w:szCs w:val="24"/>
        </w:rPr>
      </w:pPr>
      <w:ins w:id="144" w:author="Benjamin Meyer" w:date="2021-02-08T13:39:00Z">
        <w:r>
          <w:rPr>
            <w:rFonts w:ascii="Times New Roman" w:hAnsi="Times New Roman" w:cs="Times New Roman"/>
            <w:i/>
            <w:sz w:val="24"/>
            <w:szCs w:val="24"/>
          </w:rPr>
          <w:t>Fecal coliform</w:t>
        </w:r>
      </w:ins>
    </w:p>
    <w:p w14:paraId="61279D63" w14:textId="77777777" w:rsidR="008A6237" w:rsidRDefault="008A6237" w:rsidP="008A6237">
      <w:pPr>
        <w:rPr>
          <w:ins w:id="145" w:author="Benjamin Meyer" w:date="2021-02-08T13:39:00Z"/>
          <w:rFonts w:ascii="Times New Roman" w:hAnsi="Times New Roman" w:cs="Times New Roman"/>
          <w:sz w:val="24"/>
          <w:szCs w:val="24"/>
        </w:rPr>
      </w:pPr>
      <w:ins w:id="146" w:author="Benjamin Meyer" w:date="2021-02-08T13:39:00Z">
        <w:r>
          <w:rPr>
            <w:rFonts w:ascii="Times New Roman" w:hAnsi="Times New Roman" w:cs="Times New Roman"/>
            <w:sz w:val="24"/>
            <w:szCs w:val="24"/>
          </w:rPr>
          <w:t>Fecal coliform exceedances were</w:t>
        </w:r>
        <w:r w:rsidRPr="00BE57F3">
          <w:rPr>
            <w:rFonts w:ascii="Times New Roman" w:hAnsi="Times New Roman" w:cs="Times New Roman"/>
            <w:sz w:val="24"/>
            <w:szCs w:val="24"/>
          </w:rPr>
          <w:t xml:space="preserve"> determined </w:t>
        </w:r>
        <w:r>
          <w:rPr>
            <w:rFonts w:ascii="Times New Roman" w:hAnsi="Times New Roman" w:cs="Times New Roman"/>
            <w:sz w:val="24"/>
            <w:szCs w:val="24"/>
          </w:rPr>
          <w:t>based on standards set for:</w:t>
        </w:r>
      </w:ins>
    </w:p>
    <w:p w14:paraId="47CDBF3F" w14:textId="77777777" w:rsidR="008A6237" w:rsidRDefault="008A6237" w:rsidP="008A6237">
      <w:pPr>
        <w:rPr>
          <w:ins w:id="147" w:author="Benjamin Meyer" w:date="2021-02-08T13:39:00Z"/>
          <w:rFonts w:ascii="Times New Roman" w:hAnsi="Times New Roman" w:cs="Times New Roman"/>
          <w:sz w:val="24"/>
          <w:szCs w:val="24"/>
        </w:rPr>
      </w:pPr>
    </w:p>
    <w:p w14:paraId="3B2EBD63" w14:textId="36474514" w:rsidR="008A6237" w:rsidRDefault="008A6237" w:rsidP="008A6237">
      <w:pPr>
        <w:pStyle w:val="ListParagraph"/>
        <w:numPr>
          <w:ilvl w:val="0"/>
          <w:numId w:val="17"/>
        </w:numPr>
        <w:rPr>
          <w:ins w:id="148" w:author="Benjamin Meyer" w:date="2021-02-08T13:39:00Z"/>
          <w:rFonts w:ascii="Times New Roman" w:hAnsi="Times New Roman" w:cs="Times New Roman"/>
          <w:sz w:val="24"/>
          <w:szCs w:val="24"/>
        </w:rPr>
      </w:pPr>
      <w:ins w:id="149" w:author="Benjamin Meyer" w:date="2021-02-08T13:39:00Z">
        <w:r>
          <w:rPr>
            <w:rFonts w:ascii="Times New Roman" w:hAnsi="Times New Roman" w:cs="Times New Roman"/>
            <w:sz w:val="24"/>
            <w:szCs w:val="24"/>
          </w:rPr>
          <w:t>S</w:t>
        </w:r>
        <w:r w:rsidRPr="00966473">
          <w:rPr>
            <w:rFonts w:ascii="Times New Roman" w:hAnsi="Times New Roman" w:cs="Times New Roman"/>
            <w:sz w:val="24"/>
            <w:szCs w:val="24"/>
          </w:rPr>
          <w:t xml:space="preserve">econdary water recreation </w:t>
        </w:r>
      </w:ins>
      <w:ins w:id="150" w:author="Benjamin Meyer" w:date="2021-02-13T09:07:00Z">
        <w:r w:rsidR="00244B11">
          <w:rPr>
            <w:rFonts w:ascii="Times New Roman" w:hAnsi="Times New Roman" w:cs="Times New Roman"/>
            <w:sz w:val="24"/>
            <w:szCs w:val="24"/>
          </w:rPr>
          <w:t>(18 AAC 70 (14</w:t>
        </w:r>
      </w:ins>
      <w:ins w:id="151" w:author="Benjamin Meyer" w:date="2021-02-13T09:08:00Z">
        <w:r w:rsidR="00244B11">
          <w:rPr>
            <w:rFonts w:ascii="Times New Roman" w:hAnsi="Times New Roman" w:cs="Times New Roman"/>
            <w:sz w:val="24"/>
            <w:szCs w:val="24"/>
          </w:rPr>
          <w:t>)(B)(ii))</w:t>
        </w:r>
      </w:ins>
    </w:p>
    <w:p w14:paraId="0B244F37" w14:textId="77777777" w:rsidR="008A6237" w:rsidRDefault="008A6237" w:rsidP="008A6237">
      <w:pPr>
        <w:pStyle w:val="ListParagraph"/>
        <w:numPr>
          <w:ilvl w:val="1"/>
          <w:numId w:val="17"/>
        </w:numPr>
        <w:rPr>
          <w:ins w:id="152" w:author="Benjamin Meyer" w:date="2021-02-08T13:39:00Z"/>
          <w:rFonts w:ascii="Times New Roman" w:hAnsi="Times New Roman" w:cs="Times New Roman"/>
          <w:sz w:val="24"/>
          <w:szCs w:val="24"/>
        </w:rPr>
      </w:pPr>
      <w:ins w:id="153" w:author="Benjamin Meyer" w:date="2021-02-08T13:39:00Z">
        <w:r w:rsidRPr="00966473">
          <w:rPr>
            <w:rFonts w:ascii="Times New Roman" w:hAnsi="Times New Roman" w:cs="Times New Roman"/>
            <w:sz w:val="24"/>
            <w:szCs w:val="24"/>
          </w:rPr>
          <w:t xml:space="preserve">In-season exceedances for secondary contact recreation were identified when </w:t>
        </w:r>
      </w:ins>
    </w:p>
    <w:p w14:paraId="0AFFB911" w14:textId="77777777" w:rsidR="008A6237" w:rsidRDefault="008A6237" w:rsidP="008A6237">
      <w:pPr>
        <w:pStyle w:val="ListParagraph"/>
        <w:numPr>
          <w:ilvl w:val="2"/>
          <w:numId w:val="17"/>
        </w:numPr>
        <w:rPr>
          <w:ins w:id="154" w:author="Benjamin Meyer" w:date="2021-02-08T13:39:00Z"/>
          <w:rFonts w:ascii="Times New Roman" w:hAnsi="Times New Roman" w:cs="Times New Roman"/>
          <w:sz w:val="24"/>
          <w:szCs w:val="24"/>
        </w:rPr>
      </w:pPr>
      <w:ins w:id="155" w:author="Benjamin Meyer" w:date="2021-02-08T13:39:00Z">
        <w:r>
          <w:rPr>
            <w:rFonts w:ascii="Times New Roman" w:hAnsi="Times New Roman" w:cs="Times New Roman"/>
            <w:sz w:val="24"/>
            <w:szCs w:val="24"/>
          </w:rPr>
          <w:t>I</w:t>
        </w:r>
        <w:r w:rsidRPr="00966473">
          <w:rPr>
            <w:rFonts w:ascii="Times New Roman" w:hAnsi="Times New Roman" w:cs="Times New Roman"/>
            <w:sz w:val="24"/>
            <w:szCs w:val="24"/>
          </w:rPr>
          <w:t xml:space="preserve">ndividual </w:t>
        </w:r>
        <w:r>
          <w:rPr>
            <w:rFonts w:ascii="Times New Roman" w:hAnsi="Times New Roman" w:cs="Times New Roman"/>
            <w:sz w:val="24"/>
            <w:szCs w:val="24"/>
          </w:rPr>
          <w:t xml:space="preserve">fecal coliform </w:t>
        </w:r>
        <w:r w:rsidRPr="00966473">
          <w:rPr>
            <w:rFonts w:ascii="Times New Roman" w:hAnsi="Times New Roman" w:cs="Times New Roman"/>
            <w:sz w:val="24"/>
            <w:szCs w:val="24"/>
          </w:rPr>
          <w:t xml:space="preserve">sample values exceeded 400 CFU/100 mL, or </w:t>
        </w:r>
      </w:ins>
    </w:p>
    <w:p w14:paraId="0F6B6A9D" w14:textId="77777777" w:rsidR="008A6237" w:rsidRDefault="008A6237" w:rsidP="008A6237">
      <w:pPr>
        <w:pStyle w:val="ListParagraph"/>
        <w:numPr>
          <w:ilvl w:val="2"/>
          <w:numId w:val="17"/>
        </w:numPr>
        <w:rPr>
          <w:ins w:id="156" w:author="Benjamin Meyer" w:date="2021-02-08T13:39:00Z"/>
          <w:rFonts w:ascii="Times New Roman" w:hAnsi="Times New Roman" w:cs="Times New Roman"/>
          <w:sz w:val="24"/>
          <w:szCs w:val="24"/>
        </w:rPr>
      </w:pPr>
      <w:ins w:id="157" w:author="Benjamin Meyer" w:date="2021-02-08T13:39:00Z">
        <w:r>
          <w:rPr>
            <w:rFonts w:ascii="Times New Roman" w:hAnsi="Times New Roman" w:cs="Times New Roman"/>
            <w:sz w:val="24"/>
            <w:szCs w:val="24"/>
          </w:rPr>
          <w:t>T</w:t>
        </w:r>
        <w:r w:rsidRPr="00966473">
          <w:rPr>
            <w:rFonts w:ascii="Times New Roman" w:hAnsi="Times New Roman" w:cs="Times New Roman"/>
            <w:sz w:val="24"/>
            <w:szCs w:val="24"/>
          </w:rPr>
          <w:t>he geometric mean of</w:t>
        </w:r>
        <w:r>
          <w:rPr>
            <w:rFonts w:ascii="Times New Roman" w:hAnsi="Times New Roman" w:cs="Times New Roman"/>
            <w:sz w:val="24"/>
            <w:szCs w:val="24"/>
          </w:rPr>
          <w:t xml:space="preserve"> fecal coliform</w:t>
        </w:r>
        <w:r w:rsidRPr="00966473">
          <w:rPr>
            <w:rFonts w:ascii="Times New Roman" w:hAnsi="Times New Roman" w:cs="Times New Roman"/>
            <w:sz w:val="24"/>
            <w:szCs w:val="24"/>
          </w:rPr>
          <w:t xml:space="preserve"> samples exceeded 200 CFU/100 mL over a 30 day period.</w:t>
        </w:r>
      </w:ins>
    </w:p>
    <w:p w14:paraId="26E5CDAC" w14:textId="6E868BE0" w:rsidR="008A6237" w:rsidRPr="00415FC8" w:rsidRDefault="008A6237" w:rsidP="008A6237">
      <w:pPr>
        <w:pStyle w:val="ListParagraph"/>
        <w:numPr>
          <w:ilvl w:val="1"/>
          <w:numId w:val="17"/>
        </w:numPr>
        <w:rPr>
          <w:ins w:id="158" w:author="Benjamin Meyer" w:date="2021-02-08T13:39:00Z"/>
          <w:rFonts w:ascii="Times New Roman" w:hAnsi="Times New Roman" w:cs="Times New Roman"/>
          <w:sz w:val="24"/>
          <w:szCs w:val="24"/>
        </w:rPr>
      </w:pPr>
      <w:ins w:id="159" w:author="Benjamin Meyer" w:date="2021-02-08T13:39:00Z">
        <w:r>
          <w:rPr>
            <w:rFonts w:ascii="Times New Roman" w:hAnsi="Times New Roman" w:cs="Times New Roman"/>
            <w:sz w:val="24"/>
            <w:szCs w:val="24"/>
          </w:rPr>
          <w:t>Post-season s</w:t>
        </w:r>
        <w:r w:rsidRPr="00966473">
          <w:rPr>
            <w:rFonts w:ascii="Times New Roman" w:hAnsi="Times New Roman" w:cs="Times New Roman"/>
            <w:sz w:val="24"/>
            <w:szCs w:val="24"/>
          </w:rPr>
          <w:t>ite exceeda</w:t>
        </w:r>
        <w:r w:rsidR="009B5879">
          <w:rPr>
            <w:rFonts w:ascii="Times New Roman" w:hAnsi="Times New Roman" w:cs="Times New Roman"/>
            <w:sz w:val="24"/>
            <w:szCs w:val="24"/>
          </w:rPr>
          <w:t>nces were identified</w:t>
        </w:r>
        <w:r w:rsidRPr="00966473">
          <w:rPr>
            <w:rFonts w:ascii="Times New Roman" w:hAnsi="Times New Roman" w:cs="Times New Roman"/>
            <w:sz w:val="24"/>
            <w:szCs w:val="24"/>
          </w:rPr>
          <w:t xml:space="preserve"> if 10% of </w:t>
        </w:r>
        <w:r>
          <w:rPr>
            <w:rFonts w:ascii="Times New Roman" w:hAnsi="Times New Roman" w:cs="Times New Roman"/>
            <w:sz w:val="24"/>
            <w:szCs w:val="24"/>
          </w:rPr>
          <w:t xml:space="preserve">fecal coliform </w:t>
        </w:r>
        <w:r w:rsidRPr="00966473">
          <w:rPr>
            <w:rFonts w:ascii="Times New Roman" w:hAnsi="Times New Roman" w:cs="Times New Roman"/>
            <w:sz w:val="24"/>
            <w:szCs w:val="24"/>
          </w:rPr>
          <w:t xml:space="preserve">sample values </w:t>
        </w:r>
      </w:ins>
      <w:ins w:id="160" w:author="Benjamin Meyer" w:date="2021-02-12T10:07:00Z">
        <w:r w:rsidR="009B5879">
          <w:rPr>
            <w:rFonts w:ascii="Times New Roman" w:hAnsi="Times New Roman" w:cs="Times New Roman"/>
            <w:sz w:val="24"/>
            <w:szCs w:val="24"/>
          </w:rPr>
          <w:t xml:space="preserve">from </w:t>
        </w:r>
        <w:r w:rsidR="009B5879" w:rsidRPr="00415FC8">
          <w:rPr>
            <w:rFonts w:ascii="Times New Roman" w:hAnsi="Times New Roman" w:cs="Times New Roman"/>
            <w:sz w:val="24"/>
            <w:szCs w:val="24"/>
          </w:rPr>
          <w:t xml:space="preserve">the entire season </w:t>
        </w:r>
      </w:ins>
      <w:ins w:id="161" w:author="Benjamin Meyer" w:date="2021-02-08T13:39:00Z">
        <w:r w:rsidRPr="00415FC8">
          <w:rPr>
            <w:rFonts w:ascii="Times New Roman" w:hAnsi="Times New Roman" w:cs="Times New Roman"/>
            <w:sz w:val="24"/>
            <w:szCs w:val="24"/>
          </w:rPr>
          <w:t>exceeded 400 CFU/100 mL.</w:t>
        </w:r>
      </w:ins>
    </w:p>
    <w:p w14:paraId="591001A5" w14:textId="1E4DD9F0" w:rsidR="008A6237" w:rsidRPr="00415FC8" w:rsidRDefault="008A6237" w:rsidP="008A6237">
      <w:pPr>
        <w:pStyle w:val="ListParagraph"/>
        <w:numPr>
          <w:ilvl w:val="0"/>
          <w:numId w:val="17"/>
        </w:numPr>
        <w:rPr>
          <w:ins w:id="162" w:author="Benjamin Meyer" w:date="2021-02-08T13:39:00Z"/>
          <w:rFonts w:ascii="Times New Roman" w:hAnsi="Times New Roman" w:cs="Times New Roman"/>
          <w:sz w:val="24"/>
          <w:szCs w:val="24"/>
        </w:rPr>
      </w:pPr>
      <w:ins w:id="163" w:author="Benjamin Meyer" w:date="2021-02-08T13:39:00Z">
        <w:r w:rsidRPr="00415FC8">
          <w:rPr>
            <w:rFonts w:ascii="Times New Roman" w:hAnsi="Times New Roman" w:cs="Times New Roman"/>
            <w:sz w:val="24"/>
            <w:szCs w:val="24"/>
          </w:rPr>
          <w:t>Harvesting raw aquatic life for consumption</w:t>
        </w:r>
      </w:ins>
      <w:ins w:id="164" w:author="Benjamin Meyer" w:date="2021-02-13T09:09:00Z">
        <w:r w:rsidR="00A37F71" w:rsidRPr="00415FC8">
          <w:rPr>
            <w:rFonts w:ascii="Times New Roman" w:hAnsi="Times New Roman" w:cs="Times New Roman"/>
            <w:sz w:val="24"/>
            <w:szCs w:val="24"/>
          </w:rPr>
          <w:t xml:space="preserve"> (18 AAC 70 (14)(D))</w:t>
        </w:r>
      </w:ins>
    </w:p>
    <w:p w14:paraId="561BFFB1" w14:textId="77777777" w:rsidR="008A6237" w:rsidRPr="00415FC8" w:rsidRDefault="008A6237" w:rsidP="008A6237">
      <w:pPr>
        <w:pStyle w:val="ListParagraph"/>
        <w:numPr>
          <w:ilvl w:val="1"/>
          <w:numId w:val="17"/>
        </w:numPr>
        <w:rPr>
          <w:ins w:id="165" w:author="Benjamin Meyer" w:date="2021-02-08T13:39:00Z"/>
          <w:rFonts w:ascii="Times New Roman" w:hAnsi="Times New Roman" w:cs="Times New Roman"/>
          <w:sz w:val="24"/>
          <w:szCs w:val="24"/>
        </w:rPr>
      </w:pPr>
      <w:ins w:id="166" w:author="Benjamin Meyer" w:date="2021-02-08T13:39:00Z">
        <w:r w:rsidRPr="00415FC8">
          <w:rPr>
            <w:rFonts w:ascii="Times New Roman" w:hAnsi="Times New Roman" w:cs="Times New Roman"/>
            <w:sz w:val="24"/>
            <w:szCs w:val="24"/>
          </w:rPr>
          <w:t>In-season exceedances for harvesting raw aquatic life for consumption were identified when</w:t>
        </w:r>
      </w:ins>
    </w:p>
    <w:p w14:paraId="587C9225" w14:textId="34501AD5" w:rsidR="008A6237" w:rsidRPr="00415FC8" w:rsidRDefault="008A6237" w:rsidP="00005AF2">
      <w:pPr>
        <w:pStyle w:val="ListParagraph"/>
        <w:numPr>
          <w:ilvl w:val="2"/>
          <w:numId w:val="17"/>
        </w:numPr>
        <w:rPr>
          <w:ins w:id="167" w:author="Benjamin Meyer" w:date="2021-02-08T13:39:00Z"/>
          <w:rFonts w:ascii="Times New Roman" w:hAnsi="Times New Roman" w:cs="Times New Roman"/>
          <w:sz w:val="24"/>
          <w:szCs w:val="24"/>
        </w:rPr>
      </w:pPr>
      <w:ins w:id="168" w:author="Benjamin Meyer" w:date="2021-02-08T13:39:00Z">
        <w:r w:rsidRPr="00415FC8">
          <w:rPr>
            <w:rFonts w:ascii="Times New Roman" w:hAnsi="Times New Roman" w:cs="Times New Roman"/>
            <w:sz w:val="24"/>
            <w:szCs w:val="24"/>
          </w:rPr>
          <w:t>Individual fecal coliform samples exceeded 31 CFU/100 mL</w:t>
        </w:r>
      </w:ins>
    </w:p>
    <w:p w14:paraId="1B60A909" w14:textId="77777777" w:rsidR="008A6237" w:rsidRPr="00415FC8" w:rsidRDefault="008A6237" w:rsidP="008A6237">
      <w:pPr>
        <w:pStyle w:val="ListParagraph"/>
        <w:numPr>
          <w:ilvl w:val="1"/>
          <w:numId w:val="17"/>
        </w:numPr>
        <w:rPr>
          <w:ins w:id="169" w:author="Benjamin Meyer" w:date="2021-02-08T13:42:00Z"/>
          <w:rFonts w:ascii="Times New Roman" w:hAnsi="Times New Roman" w:cs="Times New Roman"/>
          <w:sz w:val="24"/>
          <w:szCs w:val="24"/>
        </w:rPr>
      </w:pPr>
      <w:ins w:id="170" w:author="Benjamin Meyer" w:date="2021-02-08T13:39:00Z">
        <w:r w:rsidRPr="00415FC8">
          <w:rPr>
            <w:rFonts w:ascii="Times New Roman" w:hAnsi="Times New Roman" w:cs="Times New Roman"/>
            <w:sz w:val="24"/>
            <w:szCs w:val="24"/>
          </w:rPr>
          <w:t>Post-season site exceedances were identified when</w:t>
        </w:r>
      </w:ins>
    </w:p>
    <w:p w14:paraId="3DFF87DB" w14:textId="4234E751" w:rsidR="008A6237" w:rsidRPr="00415FC8" w:rsidRDefault="008A6237" w:rsidP="009B5879">
      <w:pPr>
        <w:pStyle w:val="ListParagraph"/>
        <w:numPr>
          <w:ilvl w:val="2"/>
          <w:numId w:val="17"/>
        </w:numPr>
        <w:rPr>
          <w:ins w:id="171" w:author="Benjamin Meyer" w:date="2021-02-08T13:39:00Z"/>
          <w:rFonts w:ascii="Times New Roman" w:hAnsi="Times New Roman" w:cs="Times New Roman"/>
          <w:sz w:val="24"/>
          <w:szCs w:val="24"/>
        </w:rPr>
      </w:pPr>
      <w:ins w:id="172" w:author="Benjamin Meyer" w:date="2021-02-08T13:39:00Z">
        <w:r w:rsidRPr="00415FC8">
          <w:rPr>
            <w:rFonts w:ascii="Times New Roman" w:hAnsi="Times New Roman" w:cs="Times New Roman"/>
            <w:sz w:val="24"/>
            <w:szCs w:val="24"/>
          </w:rPr>
          <w:t>10% of fecal coliform samples</w:t>
        </w:r>
      </w:ins>
      <w:ins w:id="173" w:author="Benjamin Meyer" w:date="2021-02-08T13:43:00Z">
        <w:r w:rsidR="005E3838" w:rsidRPr="00415FC8">
          <w:rPr>
            <w:rFonts w:ascii="Times New Roman" w:hAnsi="Times New Roman" w:cs="Times New Roman"/>
            <w:sz w:val="24"/>
            <w:szCs w:val="24"/>
          </w:rPr>
          <w:t xml:space="preserve"> from season</w:t>
        </w:r>
      </w:ins>
      <w:ins w:id="174" w:author="Benjamin Meyer" w:date="2021-02-08T13:39:00Z">
        <w:r w:rsidRPr="00415FC8">
          <w:rPr>
            <w:rFonts w:ascii="Times New Roman" w:hAnsi="Times New Roman" w:cs="Times New Roman"/>
            <w:sz w:val="24"/>
            <w:szCs w:val="24"/>
          </w:rPr>
          <w:t xml:space="preserve"> exceeded 31 CFU/100 mL</w:t>
        </w:r>
        <w:r w:rsidR="00005AF2" w:rsidRPr="00415FC8">
          <w:rPr>
            <w:rFonts w:ascii="Times New Roman" w:hAnsi="Times New Roman" w:cs="Times New Roman"/>
            <w:sz w:val="24"/>
            <w:szCs w:val="24"/>
          </w:rPr>
          <w:t>, or</w:t>
        </w:r>
      </w:ins>
    </w:p>
    <w:p w14:paraId="25B5B580" w14:textId="772BF7CD" w:rsidR="00005AF2" w:rsidRPr="00415FC8" w:rsidRDefault="00005AF2" w:rsidP="009B5879">
      <w:pPr>
        <w:pStyle w:val="ListParagraph"/>
        <w:numPr>
          <w:ilvl w:val="2"/>
          <w:numId w:val="17"/>
        </w:numPr>
        <w:rPr>
          <w:ins w:id="175" w:author="Benjamin Meyer" w:date="2021-02-08T13:39:00Z"/>
          <w:rFonts w:ascii="Times New Roman" w:hAnsi="Times New Roman" w:cs="Times New Roman"/>
          <w:sz w:val="24"/>
          <w:szCs w:val="24"/>
        </w:rPr>
      </w:pPr>
      <w:ins w:id="176" w:author="Benjamin Meyer" w:date="2021-02-08T13:43:00Z">
        <w:r w:rsidRPr="00415FC8">
          <w:rPr>
            <w:rFonts w:ascii="Times New Roman" w:hAnsi="Times New Roman" w:cs="Times New Roman"/>
            <w:sz w:val="24"/>
            <w:szCs w:val="24"/>
          </w:rPr>
          <w:t>The geometric mean of fecal coliform samples</w:t>
        </w:r>
      </w:ins>
      <w:ins w:id="177" w:author="Benjamin Meyer" w:date="2021-02-08T13:44:00Z">
        <w:r w:rsidR="005E3838" w:rsidRPr="00415FC8">
          <w:rPr>
            <w:rFonts w:ascii="Times New Roman" w:hAnsi="Times New Roman" w:cs="Times New Roman"/>
            <w:sz w:val="24"/>
            <w:szCs w:val="24"/>
          </w:rPr>
          <w:t xml:space="preserve"> from the season</w:t>
        </w:r>
      </w:ins>
      <w:ins w:id="178" w:author="Benjamin Meyer" w:date="2021-02-08T13:43:00Z">
        <w:r w:rsidRPr="00415FC8">
          <w:rPr>
            <w:rFonts w:ascii="Times New Roman" w:hAnsi="Times New Roman" w:cs="Times New Roman"/>
            <w:sz w:val="24"/>
            <w:szCs w:val="24"/>
          </w:rPr>
          <w:t xml:space="preserve"> exceeded 14 CFU/100 m</w:t>
        </w:r>
      </w:ins>
      <w:ins w:id="179" w:author="Benjamin Meyer" w:date="2021-02-08T13:44:00Z">
        <w:r w:rsidR="005E3838" w:rsidRPr="00415FC8">
          <w:rPr>
            <w:rFonts w:ascii="Times New Roman" w:hAnsi="Times New Roman" w:cs="Times New Roman"/>
            <w:sz w:val="24"/>
            <w:szCs w:val="24"/>
          </w:rPr>
          <w:t>L.</w:t>
        </w:r>
      </w:ins>
    </w:p>
    <w:p w14:paraId="0F0BC46A" w14:textId="77777777" w:rsidR="008A6237" w:rsidRPr="00415FC8" w:rsidRDefault="008A6237" w:rsidP="008A6237">
      <w:pPr>
        <w:rPr>
          <w:ins w:id="180" w:author="Benjamin Meyer" w:date="2021-02-08T13:39:00Z"/>
          <w:rFonts w:ascii="Times New Roman" w:hAnsi="Times New Roman" w:cs="Times New Roman"/>
          <w:sz w:val="24"/>
          <w:szCs w:val="24"/>
        </w:rPr>
      </w:pPr>
    </w:p>
    <w:p w14:paraId="517AC08B" w14:textId="77777777" w:rsidR="008A6237" w:rsidRPr="00415FC8" w:rsidRDefault="008A6237" w:rsidP="008A6237">
      <w:pPr>
        <w:rPr>
          <w:ins w:id="181" w:author="Benjamin Meyer" w:date="2021-02-08T13:39:00Z"/>
          <w:rFonts w:ascii="Times New Roman" w:hAnsi="Times New Roman" w:cs="Times New Roman"/>
          <w:i/>
          <w:sz w:val="24"/>
          <w:szCs w:val="24"/>
        </w:rPr>
      </w:pPr>
      <w:ins w:id="182" w:author="Benjamin Meyer" w:date="2021-02-08T13:39:00Z">
        <w:r w:rsidRPr="00415FC8">
          <w:rPr>
            <w:rFonts w:ascii="Times New Roman" w:hAnsi="Times New Roman" w:cs="Times New Roman"/>
            <w:i/>
            <w:sz w:val="24"/>
            <w:szCs w:val="24"/>
          </w:rPr>
          <w:t>Enterococci</w:t>
        </w:r>
      </w:ins>
    </w:p>
    <w:p w14:paraId="6D396A83" w14:textId="77777777" w:rsidR="008A6237" w:rsidRPr="00415FC8" w:rsidRDefault="008A6237" w:rsidP="008A6237">
      <w:pPr>
        <w:rPr>
          <w:ins w:id="183" w:author="Benjamin Meyer" w:date="2021-02-08T13:39:00Z"/>
          <w:rFonts w:ascii="Times New Roman" w:hAnsi="Times New Roman" w:cs="Times New Roman"/>
          <w:i/>
          <w:sz w:val="24"/>
          <w:szCs w:val="24"/>
        </w:rPr>
      </w:pPr>
      <w:ins w:id="184" w:author="Benjamin Meyer" w:date="2021-02-08T13:39:00Z">
        <w:r w:rsidRPr="00415FC8">
          <w:rPr>
            <w:rFonts w:ascii="Times New Roman" w:hAnsi="Times New Roman" w:cs="Times New Roman"/>
            <w:sz w:val="24"/>
            <w:szCs w:val="24"/>
          </w:rPr>
          <w:t>Enterococci exceedances were determined based on standards set for:</w:t>
        </w:r>
      </w:ins>
    </w:p>
    <w:p w14:paraId="4EB81182" w14:textId="77777777" w:rsidR="008A6237" w:rsidRPr="00415FC8" w:rsidRDefault="008A6237" w:rsidP="008A6237">
      <w:pPr>
        <w:rPr>
          <w:ins w:id="185" w:author="Benjamin Meyer" w:date="2021-02-08T13:39:00Z"/>
          <w:rFonts w:ascii="Times New Roman" w:hAnsi="Times New Roman" w:cs="Times New Roman"/>
          <w:sz w:val="24"/>
          <w:szCs w:val="24"/>
        </w:rPr>
      </w:pPr>
    </w:p>
    <w:p w14:paraId="0684940D" w14:textId="0F812667" w:rsidR="008A6237" w:rsidRPr="00415FC8" w:rsidRDefault="008A6237" w:rsidP="008A6237">
      <w:pPr>
        <w:pStyle w:val="ListParagraph"/>
        <w:numPr>
          <w:ilvl w:val="0"/>
          <w:numId w:val="18"/>
        </w:numPr>
        <w:rPr>
          <w:ins w:id="186" w:author="Benjamin Meyer" w:date="2021-02-08T13:39:00Z"/>
          <w:rFonts w:ascii="Times New Roman" w:hAnsi="Times New Roman" w:cs="Times New Roman"/>
          <w:sz w:val="24"/>
          <w:szCs w:val="24"/>
        </w:rPr>
      </w:pPr>
      <w:ins w:id="187" w:author="Benjamin Meyer" w:date="2021-02-08T13:39:00Z">
        <w:r w:rsidRPr="00415FC8">
          <w:rPr>
            <w:rFonts w:ascii="Times New Roman" w:hAnsi="Times New Roman" w:cs="Times New Roman"/>
            <w:sz w:val="24"/>
            <w:szCs w:val="24"/>
          </w:rPr>
          <w:t>Contact recreation</w:t>
        </w:r>
      </w:ins>
      <w:ins w:id="188" w:author="Benjamin Meyer" w:date="2021-02-13T09:09:00Z">
        <w:r w:rsidR="00A37F71" w:rsidRPr="00415FC8">
          <w:rPr>
            <w:rFonts w:ascii="Times New Roman" w:hAnsi="Times New Roman" w:cs="Times New Roman"/>
            <w:sz w:val="24"/>
            <w:szCs w:val="24"/>
          </w:rPr>
          <w:t xml:space="preserve"> (18 AAC 70 </w:t>
        </w:r>
      </w:ins>
      <w:ins w:id="189" w:author="Benjamin Meyer" w:date="2021-02-13T09:10:00Z">
        <w:r w:rsidR="00A37F71" w:rsidRPr="00415FC8">
          <w:rPr>
            <w:rFonts w:ascii="Times New Roman" w:hAnsi="Times New Roman" w:cs="Times New Roman"/>
            <w:sz w:val="24"/>
            <w:szCs w:val="24"/>
          </w:rPr>
          <w:t>(14)(B)(i))</w:t>
        </w:r>
      </w:ins>
    </w:p>
    <w:p w14:paraId="273078D0" w14:textId="77777777" w:rsidR="008A6237" w:rsidRPr="00415FC8" w:rsidRDefault="008A6237" w:rsidP="008A6237">
      <w:pPr>
        <w:pStyle w:val="ListParagraph"/>
        <w:numPr>
          <w:ilvl w:val="1"/>
          <w:numId w:val="18"/>
        </w:numPr>
        <w:rPr>
          <w:ins w:id="190" w:author="Benjamin Meyer" w:date="2021-02-08T13:39:00Z"/>
          <w:rFonts w:ascii="Times New Roman" w:hAnsi="Times New Roman" w:cs="Times New Roman"/>
          <w:sz w:val="24"/>
          <w:szCs w:val="24"/>
        </w:rPr>
      </w:pPr>
      <w:ins w:id="191" w:author="Benjamin Meyer" w:date="2021-02-08T13:39:00Z">
        <w:r w:rsidRPr="00415FC8">
          <w:rPr>
            <w:rFonts w:ascii="Times New Roman" w:hAnsi="Times New Roman" w:cs="Times New Roman"/>
            <w:sz w:val="24"/>
            <w:szCs w:val="24"/>
          </w:rPr>
          <w:t>In-season exceedances for contact recreation were identified when</w:t>
        </w:r>
      </w:ins>
    </w:p>
    <w:p w14:paraId="09977EFC" w14:textId="77777777" w:rsidR="008A6237" w:rsidRPr="00415FC8" w:rsidRDefault="008A6237" w:rsidP="008A6237">
      <w:pPr>
        <w:pStyle w:val="ListParagraph"/>
        <w:numPr>
          <w:ilvl w:val="2"/>
          <w:numId w:val="18"/>
        </w:numPr>
        <w:rPr>
          <w:ins w:id="192" w:author="Benjamin Meyer" w:date="2021-02-08T13:39:00Z"/>
          <w:rFonts w:ascii="Times New Roman" w:hAnsi="Times New Roman" w:cs="Times New Roman"/>
          <w:sz w:val="24"/>
          <w:szCs w:val="24"/>
        </w:rPr>
      </w:pPr>
      <w:ins w:id="193" w:author="Benjamin Meyer" w:date="2021-02-08T13:39:00Z">
        <w:r w:rsidRPr="00415FC8">
          <w:rPr>
            <w:rFonts w:ascii="Times New Roman" w:hAnsi="Times New Roman" w:cs="Times New Roman"/>
            <w:sz w:val="24"/>
            <w:szCs w:val="24"/>
          </w:rPr>
          <w:t>Individual enterococci samples exceeded 130 CFU/100 mL</w:t>
        </w:r>
      </w:ins>
    </w:p>
    <w:p w14:paraId="13EF3E99" w14:textId="77777777" w:rsidR="008A6237" w:rsidRPr="00415FC8" w:rsidRDefault="008A6237" w:rsidP="008A6237">
      <w:pPr>
        <w:pStyle w:val="ListParagraph"/>
        <w:numPr>
          <w:ilvl w:val="2"/>
          <w:numId w:val="18"/>
        </w:numPr>
        <w:rPr>
          <w:ins w:id="194" w:author="Benjamin Meyer" w:date="2021-02-08T13:39:00Z"/>
          <w:rFonts w:ascii="Times New Roman" w:hAnsi="Times New Roman" w:cs="Times New Roman"/>
          <w:sz w:val="24"/>
          <w:szCs w:val="24"/>
        </w:rPr>
      </w:pPr>
      <w:ins w:id="195" w:author="Benjamin Meyer" w:date="2021-02-08T13:39:00Z">
        <w:r w:rsidRPr="00415FC8">
          <w:rPr>
            <w:rFonts w:ascii="Times New Roman" w:hAnsi="Times New Roman" w:cs="Times New Roman"/>
            <w:sz w:val="24"/>
            <w:szCs w:val="24"/>
          </w:rPr>
          <w:t>The geometric mean of enterococci samples exceeded 35 CFU/100 mL over a 30 day period.</w:t>
        </w:r>
      </w:ins>
    </w:p>
    <w:p w14:paraId="5C413E22" w14:textId="77777777" w:rsidR="008A6237" w:rsidRPr="00415FC8" w:rsidRDefault="008A6237" w:rsidP="008A6237">
      <w:pPr>
        <w:pStyle w:val="ListParagraph"/>
        <w:numPr>
          <w:ilvl w:val="1"/>
          <w:numId w:val="18"/>
        </w:numPr>
        <w:rPr>
          <w:ins w:id="196" w:author="Benjamin Meyer" w:date="2021-02-08T13:39:00Z"/>
          <w:rFonts w:ascii="Times New Roman" w:hAnsi="Times New Roman" w:cs="Times New Roman"/>
          <w:sz w:val="24"/>
          <w:szCs w:val="24"/>
        </w:rPr>
      </w:pPr>
      <w:ins w:id="197" w:author="Benjamin Meyer" w:date="2021-02-08T13:39:00Z">
        <w:r w:rsidRPr="00415FC8">
          <w:rPr>
            <w:rFonts w:ascii="Times New Roman" w:hAnsi="Times New Roman" w:cs="Times New Roman"/>
            <w:sz w:val="24"/>
            <w:szCs w:val="24"/>
          </w:rPr>
          <w:t>Post-season site exceedances were identified when 10% of enterococci samples exceeded 130 CFU/ 100 mL</w:t>
        </w:r>
      </w:ins>
    </w:p>
    <w:p w14:paraId="037841C0" w14:textId="0D10F8AE" w:rsidR="00AA658F" w:rsidRPr="00415FC8" w:rsidRDefault="00AA658F" w:rsidP="008A6237">
      <w:pPr>
        <w:rPr>
          <w:ins w:id="198" w:author="Benjamin Meyer" w:date="2021-02-11T09:12:00Z"/>
          <w:rFonts w:ascii="Times New Roman" w:hAnsi="Times New Roman" w:cs="Times New Roman"/>
          <w:sz w:val="24"/>
          <w:szCs w:val="24"/>
        </w:rPr>
      </w:pPr>
    </w:p>
    <w:p w14:paraId="6D949363" w14:textId="77F975EF" w:rsidR="004739E3" w:rsidRPr="00415FC8" w:rsidRDefault="004739E3" w:rsidP="008A6237">
      <w:pPr>
        <w:rPr>
          <w:ins w:id="199" w:author="Benjamin Meyer" w:date="2021-02-11T09:13:00Z"/>
          <w:rFonts w:ascii="Times New Roman" w:hAnsi="Times New Roman" w:cs="Times New Roman"/>
          <w:sz w:val="24"/>
          <w:szCs w:val="24"/>
        </w:rPr>
      </w:pPr>
      <w:ins w:id="200" w:author="Benjamin Meyer" w:date="2021-02-11T09:13:00Z">
        <w:r w:rsidRPr="00415FC8">
          <w:rPr>
            <w:rFonts w:ascii="Times New Roman" w:hAnsi="Times New Roman" w:cs="Times New Roman"/>
            <w:sz w:val="24"/>
            <w:szCs w:val="24"/>
          </w:rPr>
          <w:t xml:space="preserve">The above standards as described in </w:t>
        </w:r>
        <w:r w:rsidRPr="00415FC8">
          <w:rPr>
            <w:rFonts w:ascii="Times New Roman" w:eastAsia="Times New Roman" w:hAnsi="Times New Roman" w:cs="Times New Roman"/>
            <w:color w:val="000000"/>
            <w:sz w:val="24"/>
            <w:szCs w:val="24"/>
          </w:rPr>
          <w:t>Alaska Water Quality Standards for Marine Water (18 A</w:t>
        </w:r>
        <w:r w:rsidR="00A96CE3">
          <w:rPr>
            <w:rFonts w:ascii="Times New Roman" w:eastAsia="Times New Roman" w:hAnsi="Times New Roman" w:cs="Times New Roman"/>
            <w:color w:val="000000"/>
            <w:sz w:val="24"/>
            <w:szCs w:val="24"/>
          </w:rPr>
          <w:t xml:space="preserve">AC 70 (14)) appear in Appendix </w:t>
        </w:r>
      </w:ins>
      <w:ins w:id="201" w:author="Benjamin Meyer" w:date="2021-02-14T20:55:00Z">
        <w:r w:rsidR="00A96CE3">
          <w:rPr>
            <w:rFonts w:ascii="Times New Roman" w:eastAsia="Times New Roman" w:hAnsi="Times New Roman" w:cs="Times New Roman"/>
            <w:color w:val="000000"/>
            <w:sz w:val="24"/>
            <w:szCs w:val="24"/>
          </w:rPr>
          <w:t>G.</w:t>
        </w:r>
      </w:ins>
    </w:p>
    <w:p w14:paraId="2EC4589F" w14:textId="77777777" w:rsidR="00FA19DC" w:rsidRPr="00415FC8" w:rsidRDefault="00FA19DC" w:rsidP="008A6237">
      <w:pPr>
        <w:rPr>
          <w:ins w:id="202" w:author="Benjamin Meyer" w:date="2021-02-11T07:53:00Z"/>
          <w:rFonts w:ascii="Times New Roman" w:hAnsi="Times New Roman" w:cs="Times New Roman"/>
          <w:sz w:val="24"/>
          <w:szCs w:val="24"/>
        </w:rPr>
      </w:pPr>
    </w:p>
    <w:p w14:paraId="3169D0E8" w14:textId="77777777" w:rsidR="009B5879" w:rsidRPr="00415FC8" w:rsidRDefault="009B5879" w:rsidP="008A6237">
      <w:pPr>
        <w:rPr>
          <w:ins w:id="203" w:author="Benjamin Meyer" w:date="2021-02-12T10:10:00Z"/>
          <w:rFonts w:ascii="Times New Roman" w:hAnsi="Times New Roman" w:cs="Times New Roman"/>
          <w:sz w:val="24"/>
          <w:szCs w:val="24"/>
        </w:rPr>
      </w:pPr>
    </w:p>
    <w:p w14:paraId="141CA898" w14:textId="518387EF" w:rsidR="008F7DDC" w:rsidRPr="00415FC8" w:rsidRDefault="00AA658F" w:rsidP="008A6237">
      <w:pPr>
        <w:rPr>
          <w:rFonts w:ascii="Times New Roman" w:hAnsi="Times New Roman" w:cs="Times New Roman"/>
          <w:sz w:val="24"/>
          <w:szCs w:val="24"/>
        </w:rPr>
      </w:pPr>
      <w:ins w:id="204" w:author="Benjamin Meyer" w:date="2021-02-11T07:55:00Z">
        <w:r w:rsidRPr="00415FC8">
          <w:rPr>
            <w:rFonts w:ascii="Times New Roman" w:hAnsi="Times New Roman" w:cs="Times New Roman"/>
            <w:sz w:val="24"/>
            <w:szCs w:val="24"/>
          </w:rPr>
          <w:lastRenderedPageBreak/>
          <w:t>A</w:t>
        </w:r>
      </w:ins>
      <w:ins w:id="205" w:author="Benjamin Meyer" w:date="2021-02-11T07:34:00Z">
        <w:r w:rsidRPr="00415FC8">
          <w:rPr>
            <w:rFonts w:ascii="Times New Roman" w:hAnsi="Times New Roman" w:cs="Times New Roman"/>
            <w:sz w:val="24"/>
            <w:szCs w:val="24"/>
          </w:rPr>
          <w:t>DEC issued a</w:t>
        </w:r>
        <w:r w:rsidR="009115FB" w:rsidRPr="00415FC8">
          <w:rPr>
            <w:rFonts w:ascii="Times New Roman" w:hAnsi="Times New Roman" w:cs="Times New Roman"/>
            <w:sz w:val="24"/>
            <w:szCs w:val="24"/>
          </w:rPr>
          <w:t xml:space="preserve"> </w:t>
        </w:r>
      </w:ins>
      <w:ins w:id="206" w:author="Benjamin Meyer" w:date="2021-02-11T09:08:00Z">
        <w:r w:rsidR="00470FD0" w:rsidRPr="00415FC8">
          <w:rPr>
            <w:rFonts w:ascii="Times New Roman" w:hAnsi="Times New Roman" w:cs="Times New Roman"/>
            <w:sz w:val="24"/>
            <w:szCs w:val="24"/>
          </w:rPr>
          <w:t xml:space="preserve">general </w:t>
        </w:r>
      </w:ins>
      <w:ins w:id="207" w:author="Benjamin Meyer" w:date="2021-02-11T07:34:00Z">
        <w:r w:rsidR="009115FB" w:rsidRPr="00415FC8">
          <w:rPr>
            <w:rFonts w:ascii="Times New Roman" w:hAnsi="Times New Roman" w:cs="Times New Roman"/>
            <w:sz w:val="24"/>
            <w:szCs w:val="24"/>
          </w:rPr>
          <w:fldChar w:fldCharType="begin"/>
        </w:r>
        <w:r w:rsidR="009115FB" w:rsidRPr="00415FC8">
          <w:rPr>
            <w:rFonts w:ascii="Times New Roman" w:hAnsi="Times New Roman" w:cs="Times New Roman"/>
            <w:sz w:val="24"/>
            <w:szCs w:val="24"/>
          </w:rPr>
          <w:instrText xml:space="preserve"> HYPERLINK "https://dec.alaska.gov/commish/press-releases/20-04-2020-recreational-beach-monitoring-for-kenai-beaches/" \t "_blank" </w:instrText>
        </w:r>
        <w:r w:rsidR="009115FB" w:rsidRPr="00415FC8">
          <w:rPr>
            <w:rFonts w:ascii="Times New Roman" w:hAnsi="Times New Roman" w:cs="Times New Roman"/>
            <w:sz w:val="24"/>
            <w:szCs w:val="24"/>
          </w:rPr>
          <w:fldChar w:fldCharType="separate"/>
        </w:r>
        <w:r w:rsidR="009115FB" w:rsidRPr="00415FC8">
          <w:rPr>
            <w:rStyle w:val="Hyperlink"/>
            <w:rFonts w:ascii="Times New Roman" w:hAnsi="Times New Roman" w:cs="Times New Roman"/>
            <w:sz w:val="24"/>
            <w:szCs w:val="24"/>
          </w:rPr>
          <w:t>public notice</w:t>
        </w:r>
        <w:r w:rsidR="009115FB" w:rsidRPr="00415FC8">
          <w:rPr>
            <w:rFonts w:ascii="Times New Roman" w:hAnsi="Times New Roman" w:cs="Times New Roman"/>
            <w:sz w:val="24"/>
            <w:szCs w:val="24"/>
          </w:rPr>
          <w:fldChar w:fldCharType="end"/>
        </w:r>
        <w:r w:rsidR="009115FB" w:rsidRPr="00415FC8">
          <w:rPr>
            <w:rFonts w:ascii="Times New Roman" w:hAnsi="Times New Roman" w:cs="Times New Roman"/>
            <w:sz w:val="24"/>
            <w:szCs w:val="24"/>
          </w:rPr>
          <w:t xml:space="preserve"> at the start of the 2020 recreation season</w:t>
        </w:r>
      </w:ins>
      <w:ins w:id="208" w:author="Benjamin Meyer" w:date="2021-02-11T07:55:00Z">
        <w:r w:rsidRPr="00415FC8">
          <w:rPr>
            <w:rFonts w:ascii="Times New Roman" w:hAnsi="Times New Roman" w:cs="Times New Roman"/>
            <w:sz w:val="24"/>
            <w:szCs w:val="24"/>
          </w:rPr>
          <w:t>, posted</w:t>
        </w:r>
      </w:ins>
      <w:ins w:id="209" w:author="Benjamin Meyer" w:date="2021-02-11T07:34:00Z">
        <w:r w:rsidR="009115FB" w:rsidRPr="00415FC8">
          <w:rPr>
            <w:rFonts w:ascii="Times New Roman" w:hAnsi="Times New Roman" w:cs="Times New Roman"/>
            <w:sz w:val="24"/>
            <w:szCs w:val="24"/>
          </w:rPr>
          <w:t xml:space="preserve"> weekly updates/advisories on the </w:t>
        </w:r>
      </w:ins>
      <w:ins w:id="210" w:author="Benjamin Meyer" w:date="2021-02-11T07:55:00Z">
        <w:r w:rsidRPr="00415FC8">
          <w:rPr>
            <w:rFonts w:ascii="Times New Roman" w:hAnsi="Times New Roman" w:cs="Times New Roman"/>
            <w:sz w:val="24"/>
            <w:szCs w:val="24"/>
          </w:rPr>
          <w:t>A</w:t>
        </w:r>
      </w:ins>
      <w:ins w:id="211" w:author="Benjamin Meyer" w:date="2021-02-11T07:34:00Z">
        <w:r w:rsidR="009115FB" w:rsidRPr="00415FC8">
          <w:rPr>
            <w:rFonts w:ascii="Times New Roman" w:hAnsi="Times New Roman" w:cs="Times New Roman"/>
            <w:sz w:val="24"/>
            <w:szCs w:val="24"/>
          </w:rPr>
          <w:t>DEC Facebook page</w:t>
        </w:r>
      </w:ins>
      <w:ins w:id="212" w:author="Benjamin Meyer" w:date="2021-02-11T07:56:00Z">
        <w:r w:rsidRPr="00415FC8">
          <w:rPr>
            <w:rFonts w:ascii="Times New Roman" w:hAnsi="Times New Roman" w:cs="Times New Roman"/>
            <w:sz w:val="24"/>
            <w:szCs w:val="24"/>
          </w:rPr>
          <w:t>,</w:t>
        </w:r>
      </w:ins>
      <w:ins w:id="213" w:author="Benjamin Meyer" w:date="2021-02-11T07:34:00Z">
        <w:r w:rsidR="009115FB" w:rsidRPr="00415FC8">
          <w:rPr>
            <w:rFonts w:ascii="Times New Roman" w:hAnsi="Times New Roman" w:cs="Times New Roman"/>
            <w:sz w:val="24"/>
            <w:szCs w:val="24"/>
          </w:rPr>
          <w:t xml:space="preserve"> and e</w:t>
        </w:r>
        <w:r w:rsidR="00470FD0" w:rsidRPr="00415FC8">
          <w:rPr>
            <w:rFonts w:ascii="Times New Roman" w:hAnsi="Times New Roman" w:cs="Times New Roman"/>
            <w:sz w:val="24"/>
            <w:szCs w:val="24"/>
          </w:rPr>
          <w:t>mailed the weekly results to an email</w:t>
        </w:r>
        <w:r w:rsidR="009115FB" w:rsidRPr="00415FC8">
          <w:rPr>
            <w:rFonts w:ascii="Times New Roman" w:hAnsi="Times New Roman" w:cs="Times New Roman"/>
            <w:sz w:val="24"/>
            <w:szCs w:val="24"/>
          </w:rPr>
          <w:t xml:space="preserve"> listserv</w:t>
        </w:r>
      </w:ins>
      <w:ins w:id="214" w:author="Benjamin Meyer" w:date="2021-02-11T09:09:00Z">
        <w:r w:rsidR="00470FD0" w:rsidRPr="00415FC8">
          <w:rPr>
            <w:rFonts w:ascii="Times New Roman" w:hAnsi="Times New Roman" w:cs="Times New Roman"/>
            <w:sz w:val="24"/>
            <w:szCs w:val="24"/>
          </w:rPr>
          <w:t xml:space="preserve"> of community stakeholders</w:t>
        </w:r>
      </w:ins>
      <w:ins w:id="215" w:author="Benjamin Meyer" w:date="2021-02-11T07:34:00Z">
        <w:r w:rsidR="009115FB" w:rsidRPr="00415FC8">
          <w:rPr>
            <w:rFonts w:ascii="Times New Roman" w:hAnsi="Times New Roman" w:cs="Times New Roman"/>
            <w:sz w:val="24"/>
            <w:szCs w:val="24"/>
          </w:rPr>
          <w:t xml:space="preserve">. </w:t>
        </w:r>
      </w:ins>
      <w:ins w:id="216" w:author="Benjamin Meyer" w:date="2021-02-08T13:39:00Z">
        <w:r w:rsidR="008A6237" w:rsidRPr="00415FC8">
          <w:rPr>
            <w:rFonts w:ascii="Times New Roman" w:hAnsi="Times New Roman" w:cs="Times New Roman"/>
            <w:sz w:val="24"/>
            <w:szCs w:val="24"/>
          </w:rPr>
          <w:t>When an exceedance for harvesting raw aquatic life for consumption occurred,</w:t>
        </w:r>
      </w:ins>
      <w:ins w:id="217" w:author="Benjamin Meyer" w:date="2021-02-11T07:32:00Z">
        <w:r w:rsidR="009115FB" w:rsidRPr="00415FC8">
          <w:rPr>
            <w:rFonts w:ascii="Times New Roman" w:hAnsi="Times New Roman" w:cs="Times New Roman"/>
            <w:sz w:val="24"/>
            <w:szCs w:val="24"/>
          </w:rPr>
          <w:t xml:space="preserve"> ADEC seafood monitoring personnel were notified along with other stakeholders through the Alaska Beach Program </w:t>
        </w:r>
      </w:ins>
      <w:ins w:id="218" w:author="Benjamin Meyer" w:date="2021-02-14T20:55:00Z">
        <w:r w:rsidR="00731367">
          <w:rPr>
            <w:rFonts w:ascii="Times New Roman" w:hAnsi="Times New Roman" w:cs="Times New Roman"/>
            <w:sz w:val="24"/>
            <w:szCs w:val="24"/>
          </w:rPr>
          <w:t xml:space="preserve">email </w:t>
        </w:r>
      </w:ins>
      <w:ins w:id="219" w:author="Benjamin Meyer" w:date="2021-02-11T07:32:00Z">
        <w:r w:rsidR="00BC57DE">
          <w:rPr>
            <w:rFonts w:ascii="Times New Roman" w:hAnsi="Times New Roman" w:cs="Times New Roman"/>
            <w:sz w:val="24"/>
            <w:szCs w:val="24"/>
          </w:rPr>
          <w:t>l</w:t>
        </w:r>
        <w:r w:rsidR="009115FB" w:rsidRPr="00415FC8">
          <w:rPr>
            <w:rFonts w:ascii="Times New Roman" w:hAnsi="Times New Roman" w:cs="Times New Roman"/>
            <w:sz w:val="24"/>
            <w:szCs w:val="24"/>
          </w:rPr>
          <w:t>istserv</w:t>
        </w:r>
      </w:ins>
      <w:r w:rsidR="00707464" w:rsidRPr="00415FC8">
        <w:rPr>
          <w:rFonts w:ascii="Times New Roman" w:hAnsi="Times New Roman" w:cs="Times New Roman"/>
          <w:sz w:val="24"/>
          <w:szCs w:val="24"/>
        </w:rPr>
        <w:t>.</w:t>
      </w:r>
      <w:commentRangeStart w:id="220"/>
      <w:commentRangeStart w:id="221"/>
      <w:r w:rsidR="00707464" w:rsidRPr="00415FC8">
        <w:rPr>
          <w:rFonts w:ascii="Times New Roman" w:hAnsi="Times New Roman" w:cs="Times New Roman"/>
          <w:sz w:val="24"/>
          <w:szCs w:val="24"/>
        </w:rPr>
        <w:t xml:space="preserve"> </w:t>
      </w:r>
      <w:commentRangeEnd w:id="220"/>
      <w:r w:rsidR="00707464" w:rsidRPr="00415FC8">
        <w:rPr>
          <w:rStyle w:val="CommentReference"/>
          <w:rFonts w:ascii="Times New Roman" w:hAnsi="Times New Roman" w:cs="Times New Roman"/>
          <w:sz w:val="24"/>
          <w:szCs w:val="24"/>
        </w:rPr>
        <w:commentReference w:id="220"/>
      </w:r>
      <w:commentRangeEnd w:id="221"/>
      <w:r w:rsidR="008A6237" w:rsidRPr="00415FC8">
        <w:rPr>
          <w:rStyle w:val="CommentReference"/>
          <w:rFonts w:ascii="Times New Roman" w:hAnsi="Times New Roman" w:cs="Times New Roman"/>
          <w:sz w:val="24"/>
          <w:szCs w:val="24"/>
        </w:rPr>
        <w:commentReference w:id="221"/>
      </w:r>
    </w:p>
    <w:p w14:paraId="57A68579" w14:textId="77777777" w:rsidR="00112AD3" w:rsidRPr="00AE58F9" w:rsidRDefault="00112AD3" w:rsidP="00112AD3">
      <w:pPr>
        <w:pStyle w:val="Heading2"/>
        <w:rPr>
          <w:rFonts w:ascii="Times New Roman" w:hAnsi="Times New Roman" w:cs="Times New Roman"/>
          <w:b/>
          <w:color w:val="2E74B5" w:themeColor="accent1" w:themeShade="BF"/>
          <w:sz w:val="24"/>
          <w:szCs w:val="24"/>
        </w:rPr>
      </w:pPr>
      <w:bookmarkStart w:id="222" w:name="_Toc64228867"/>
      <w:r w:rsidRPr="00AE58F9">
        <w:rPr>
          <w:rFonts w:ascii="Times New Roman" w:hAnsi="Times New Roman" w:cs="Times New Roman"/>
          <w:b/>
          <w:color w:val="2E74B5" w:themeColor="accent1" w:themeShade="BF"/>
        </w:rPr>
        <w:t>Public outreach</w:t>
      </w:r>
      <w:bookmarkEnd w:id="222"/>
    </w:p>
    <w:p w14:paraId="2A5B483A" w14:textId="2A3DD76D" w:rsidR="00112AD3" w:rsidRDefault="00112AD3" w:rsidP="00112AD3">
      <w:pPr>
        <w:rPr>
          <w:rFonts w:ascii="Times New Roman" w:hAnsi="Times New Roman" w:cs="Times New Roman"/>
          <w:sz w:val="24"/>
          <w:szCs w:val="24"/>
        </w:rPr>
      </w:pPr>
      <w:r>
        <w:rPr>
          <w:rFonts w:ascii="Times New Roman" w:hAnsi="Times New Roman" w:cs="Times New Roman"/>
          <w:sz w:val="24"/>
          <w:szCs w:val="24"/>
        </w:rPr>
        <w:t xml:space="preserve">Public outreach remained a critical component of effective bacteria monitoring during the 2019 and 2020 monitoring seasons. ADEC and the </w:t>
      </w:r>
      <w:r w:rsidR="00632EC9">
        <w:rPr>
          <w:rFonts w:ascii="Times New Roman" w:hAnsi="Times New Roman" w:cs="Times New Roman"/>
          <w:sz w:val="24"/>
          <w:szCs w:val="24"/>
        </w:rPr>
        <w:t>CoK</w:t>
      </w:r>
      <w:r w:rsidR="002F4DD0">
        <w:rPr>
          <w:rFonts w:ascii="Times New Roman" w:hAnsi="Times New Roman" w:cs="Times New Roman"/>
          <w:sz w:val="24"/>
          <w:szCs w:val="24"/>
        </w:rPr>
        <w:t xml:space="preserve"> </w:t>
      </w:r>
      <w:r>
        <w:rPr>
          <w:rFonts w:ascii="Times New Roman" w:hAnsi="Times New Roman" w:cs="Times New Roman"/>
          <w:sz w:val="24"/>
          <w:szCs w:val="24"/>
        </w:rPr>
        <w:t xml:space="preserve">partnered with Stream Watch, a </w:t>
      </w:r>
      <w:r w:rsidR="00AD046D">
        <w:rPr>
          <w:rFonts w:ascii="Times New Roman" w:hAnsi="Times New Roman" w:cs="Times New Roman"/>
          <w:sz w:val="24"/>
          <w:szCs w:val="24"/>
        </w:rPr>
        <w:t>KWF</w:t>
      </w:r>
      <w:r w:rsidR="00260F5E">
        <w:rPr>
          <w:rFonts w:ascii="Times New Roman" w:hAnsi="Times New Roman" w:cs="Times New Roman"/>
          <w:sz w:val="24"/>
          <w:szCs w:val="24"/>
        </w:rPr>
        <w:t xml:space="preserve"> </w:t>
      </w:r>
      <w:r>
        <w:rPr>
          <w:rFonts w:ascii="Times New Roman" w:hAnsi="Times New Roman" w:cs="Times New Roman"/>
          <w:sz w:val="24"/>
          <w:szCs w:val="24"/>
        </w:rPr>
        <w:t>and U.S. Forest Service program specializing in angler education and outreach, to disseminate information on ways to avoid contact with bacteria and proper fish handling at North Kenai Beach. Education was provided in the form of brochures and personal communication.</w:t>
      </w:r>
      <w:commentRangeStart w:id="223"/>
      <w:r>
        <w:rPr>
          <w:rFonts w:ascii="Times New Roman" w:hAnsi="Times New Roman" w:cs="Times New Roman"/>
          <w:sz w:val="24"/>
          <w:szCs w:val="24"/>
        </w:rPr>
        <w:t xml:space="preserve"> </w:t>
      </w:r>
      <w:commentRangeEnd w:id="223"/>
      <w:r w:rsidR="00AD046D">
        <w:rPr>
          <w:rStyle w:val="CommentReference"/>
        </w:rPr>
        <w:commentReference w:id="223"/>
      </w:r>
      <w:r>
        <w:rPr>
          <w:rFonts w:ascii="Times New Roman" w:hAnsi="Times New Roman" w:cs="Times New Roman"/>
          <w:sz w:val="24"/>
          <w:szCs w:val="24"/>
        </w:rPr>
        <w:t>Booth visitors verbally expressed their appreciation for handouts including fin clippers and dog bags, which aim to help reduce the fecal bacteria contributed by dogs along the beach. Volunteer participation metrics were recorded in 2020 and include staffing a booth for 59 hours during which volunteers conducted peer-to-peer education with 383 recreationists, as well as a total of 93 pounds of trash collected.</w:t>
      </w:r>
    </w:p>
    <w:p w14:paraId="6412A365" w14:textId="35ABC75C" w:rsidR="00112AD3" w:rsidRDefault="00112AD3" w:rsidP="00112AD3">
      <w:pPr>
        <w:rPr>
          <w:rFonts w:ascii="Times New Roman" w:hAnsi="Times New Roman" w:cs="Times New Roman"/>
          <w:sz w:val="24"/>
          <w:szCs w:val="24"/>
        </w:rPr>
      </w:pPr>
    </w:p>
    <w:p w14:paraId="41AF050E" w14:textId="5467503B" w:rsidR="00407DD2" w:rsidRDefault="00AD046D" w:rsidP="00112AD3">
      <w:pPr>
        <w:rPr>
          <w:ins w:id="224" w:author="Benjamin Meyer" w:date="2021-02-05T10:27:00Z"/>
          <w:rFonts w:ascii="Times New Roman" w:hAnsi="Times New Roman" w:cs="Times New Roman"/>
          <w:sz w:val="24"/>
          <w:szCs w:val="24"/>
        </w:rPr>
      </w:pPr>
      <w:r>
        <w:rPr>
          <w:rFonts w:ascii="Times New Roman" w:hAnsi="Times New Roman" w:cs="Times New Roman"/>
          <w:sz w:val="24"/>
          <w:szCs w:val="24"/>
        </w:rPr>
        <w:t xml:space="preserve">In 2019 and 2020, </w:t>
      </w:r>
      <w:r w:rsidR="00112AD3">
        <w:rPr>
          <w:rFonts w:ascii="Times New Roman" w:hAnsi="Times New Roman" w:cs="Times New Roman"/>
          <w:sz w:val="24"/>
          <w:szCs w:val="24"/>
        </w:rPr>
        <w:t xml:space="preserve">ADEC issued educational radio ads that </w:t>
      </w:r>
      <w:r w:rsidR="00112AD3" w:rsidRPr="0006566F">
        <w:rPr>
          <w:rFonts w:ascii="Times New Roman" w:hAnsi="Times New Roman" w:cs="Times New Roman"/>
          <w:sz w:val="24"/>
          <w:szCs w:val="24"/>
        </w:rPr>
        <w:t>were played four time</w:t>
      </w:r>
      <w:r w:rsidR="00112AD3">
        <w:rPr>
          <w:rFonts w:ascii="Times New Roman" w:hAnsi="Times New Roman" w:cs="Times New Roman"/>
          <w:sz w:val="24"/>
          <w:szCs w:val="24"/>
        </w:rPr>
        <w:t xml:space="preserve">s per week during the </w:t>
      </w:r>
      <w:r>
        <w:rPr>
          <w:rFonts w:ascii="Times New Roman" w:hAnsi="Times New Roman" w:cs="Times New Roman"/>
          <w:sz w:val="24"/>
          <w:szCs w:val="24"/>
        </w:rPr>
        <w:t>PUF</w:t>
      </w:r>
      <w:r w:rsidR="00112AD3" w:rsidRPr="0006566F">
        <w:rPr>
          <w:rFonts w:ascii="Times New Roman" w:hAnsi="Times New Roman" w:cs="Times New Roman"/>
          <w:sz w:val="24"/>
          <w:szCs w:val="24"/>
        </w:rPr>
        <w:t>.</w:t>
      </w:r>
      <w:r w:rsidR="00F12A12">
        <w:rPr>
          <w:rFonts w:ascii="Times New Roman" w:hAnsi="Times New Roman" w:cs="Times New Roman"/>
          <w:sz w:val="24"/>
          <w:szCs w:val="24"/>
        </w:rPr>
        <w:t xml:space="preserve"> </w:t>
      </w:r>
      <w:r w:rsidR="00112AD3" w:rsidRPr="0006566F">
        <w:rPr>
          <w:rFonts w:ascii="Times New Roman" w:hAnsi="Times New Roman" w:cs="Times New Roman"/>
          <w:sz w:val="24"/>
          <w:szCs w:val="24"/>
        </w:rPr>
        <w:t xml:space="preserve">In addition, </w:t>
      </w:r>
      <w:r>
        <w:rPr>
          <w:rFonts w:ascii="Times New Roman" w:hAnsi="Times New Roman" w:cs="Times New Roman"/>
          <w:sz w:val="24"/>
          <w:szCs w:val="24"/>
        </w:rPr>
        <w:t xml:space="preserve">weekly water quality status updates were posted to the </w:t>
      </w:r>
      <w:hyperlink r:id="rId25" w:history="1">
        <w:r w:rsidRPr="00F011BC">
          <w:rPr>
            <w:rStyle w:val="Hyperlink"/>
            <w:rFonts w:ascii="Times New Roman" w:hAnsi="Times New Roman" w:cs="Times New Roman"/>
            <w:sz w:val="24"/>
            <w:szCs w:val="24"/>
          </w:rPr>
          <w:t xml:space="preserve">ADEC </w:t>
        </w:r>
        <w:r w:rsidR="00112AD3" w:rsidRPr="00F011BC">
          <w:rPr>
            <w:rStyle w:val="Hyperlink"/>
            <w:rFonts w:ascii="Times New Roman" w:hAnsi="Times New Roman" w:cs="Times New Roman"/>
            <w:sz w:val="24"/>
            <w:szCs w:val="24"/>
          </w:rPr>
          <w:t>Facebook</w:t>
        </w:r>
        <w:r w:rsidRPr="00F011BC">
          <w:rPr>
            <w:rStyle w:val="Hyperlink"/>
            <w:rFonts w:ascii="Times New Roman" w:hAnsi="Times New Roman" w:cs="Times New Roman"/>
            <w:sz w:val="24"/>
            <w:szCs w:val="24"/>
          </w:rPr>
          <w:t xml:space="preserve"> </w:t>
        </w:r>
        <w:r w:rsidR="00F011BC" w:rsidRPr="00F011BC">
          <w:rPr>
            <w:rStyle w:val="Hyperlink"/>
            <w:rFonts w:ascii="Times New Roman" w:hAnsi="Times New Roman" w:cs="Times New Roman"/>
            <w:sz w:val="24"/>
            <w:szCs w:val="24"/>
          </w:rPr>
          <w:t>page</w:t>
        </w:r>
      </w:hyperlink>
      <w:r w:rsidR="00596729">
        <w:rPr>
          <w:rFonts w:ascii="Times New Roman" w:hAnsi="Times New Roman" w:cs="Times New Roman"/>
          <w:sz w:val="24"/>
          <w:szCs w:val="24"/>
        </w:rPr>
        <w:t xml:space="preserve"> </w:t>
      </w:r>
      <w:ins w:id="225" w:author="Benjamin Meyer" w:date="2021-02-05T10:45:00Z">
        <w:r w:rsidR="00596729">
          <w:rPr>
            <w:rFonts w:ascii="Times New Roman" w:hAnsi="Times New Roman" w:cs="Times New Roman"/>
            <w:sz w:val="24"/>
            <w:szCs w:val="24"/>
          </w:rPr>
          <w:t xml:space="preserve">(Appendix </w:t>
        </w:r>
      </w:ins>
      <w:ins w:id="226" w:author="Benjamin Meyer" w:date="2021-02-05T10:48:00Z">
        <w:r w:rsidR="001C005A">
          <w:rPr>
            <w:rFonts w:ascii="Times New Roman" w:hAnsi="Times New Roman" w:cs="Times New Roman"/>
            <w:sz w:val="24"/>
            <w:szCs w:val="24"/>
          </w:rPr>
          <w:t>B</w:t>
        </w:r>
      </w:ins>
      <w:ins w:id="227" w:author="Benjamin Meyer" w:date="2021-02-05T10:45:00Z">
        <w:r w:rsidR="00BA2347">
          <w:rPr>
            <w:rFonts w:ascii="Times New Roman" w:hAnsi="Times New Roman" w:cs="Times New Roman"/>
            <w:sz w:val="24"/>
            <w:szCs w:val="24"/>
          </w:rPr>
          <w:t>).</w:t>
        </w:r>
      </w:ins>
    </w:p>
    <w:p w14:paraId="4213676A" w14:textId="77777777" w:rsidR="00407DD2" w:rsidRDefault="00407DD2" w:rsidP="00112AD3">
      <w:pPr>
        <w:rPr>
          <w:rFonts w:ascii="Times New Roman" w:hAnsi="Times New Roman" w:cs="Times New Roman"/>
          <w:sz w:val="24"/>
          <w:szCs w:val="24"/>
        </w:rPr>
      </w:pPr>
    </w:p>
    <w:p w14:paraId="75A204F8" w14:textId="7AF89164" w:rsidR="00112AD3" w:rsidRDefault="00AD046D" w:rsidP="00AE58F9">
      <w:pPr>
        <w:rPr>
          <w:rFonts w:ascii="Times New Roman" w:hAnsi="Times New Roman" w:cs="Times New Roman"/>
          <w:sz w:val="24"/>
          <w:szCs w:val="24"/>
        </w:rPr>
      </w:pPr>
      <w:r>
        <w:rPr>
          <w:rFonts w:ascii="Times New Roman" w:hAnsi="Times New Roman" w:cs="Times New Roman"/>
          <w:sz w:val="24"/>
          <w:szCs w:val="24"/>
        </w:rPr>
        <w:t xml:space="preserve">The </w:t>
      </w:r>
      <w:hyperlink r:id="rId26" w:history="1">
        <w:r w:rsidRPr="00F011BC">
          <w:rPr>
            <w:rStyle w:val="Hyperlink"/>
            <w:rFonts w:ascii="Times New Roman" w:hAnsi="Times New Roman" w:cs="Times New Roman"/>
            <w:sz w:val="24"/>
            <w:szCs w:val="24"/>
          </w:rPr>
          <w:t>ADEC Beach Webpage</w:t>
        </w:r>
      </w:hyperlink>
      <w:r>
        <w:rPr>
          <w:rFonts w:ascii="Times New Roman" w:hAnsi="Times New Roman" w:cs="Times New Roman"/>
          <w:sz w:val="24"/>
          <w:szCs w:val="24"/>
        </w:rPr>
        <w:t xml:space="preserve"> was updated to include interactive maps, and provided information on beach monitoring and</w:t>
      </w:r>
      <w:r w:rsidR="00987536" w:rsidRPr="0006566F">
        <w:rPr>
          <w:rFonts w:ascii="Times New Roman" w:hAnsi="Times New Roman" w:cs="Times New Roman"/>
          <w:sz w:val="24"/>
          <w:szCs w:val="24"/>
        </w:rPr>
        <w:t xml:space="preserve"> guidelines for </w:t>
      </w:r>
      <w:r w:rsidR="00987536">
        <w:rPr>
          <w:rFonts w:ascii="Times New Roman" w:hAnsi="Times New Roman" w:cs="Times New Roman"/>
          <w:sz w:val="24"/>
          <w:szCs w:val="24"/>
        </w:rPr>
        <w:t xml:space="preserve">minimizing </w:t>
      </w:r>
      <w:r w:rsidR="00987536" w:rsidRPr="0006566F">
        <w:rPr>
          <w:rFonts w:ascii="Times New Roman" w:hAnsi="Times New Roman" w:cs="Times New Roman"/>
          <w:sz w:val="24"/>
          <w:szCs w:val="24"/>
        </w:rPr>
        <w:t>contact with bacteria</w:t>
      </w:r>
      <w:r>
        <w:rPr>
          <w:rFonts w:ascii="Times New Roman" w:hAnsi="Times New Roman" w:cs="Times New Roman"/>
          <w:sz w:val="24"/>
          <w:szCs w:val="24"/>
        </w:rPr>
        <w:t xml:space="preserve">. </w:t>
      </w:r>
      <w:r w:rsidR="000436C2">
        <w:rPr>
          <w:rFonts w:ascii="Times New Roman" w:hAnsi="Times New Roman" w:cs="Times New Roman"/>
          <w:sz w:val="24"/>
          <w:szCs w:val="24"/>
        </w:rPr>
        <w:t>In 2019 stakeholders were emailed weekly updates on Kenai Beach monitoring. In 2020</w:t>
      </w:r>
      <w:r>
        <w:rPr>
          <w:rFonts w:ascii="Times New Roman" w:hAnsi="Times New Roman" w:cs="Times New Roman"/>
          <w:sz w:val="24"/>
          <w:szCs w:val="24"/>
        </w:rPr>
        <w:t xml:space="preserve">, a beach notification listserv was developed </w:t>
      </w:r>
      <w:r w:rsidR="000436C2">
        <w:rPr>
          <w:rFonts w:ascii="Times New Roman" w:hAnsi="Times New Roman" w:cs="Times New Roman"/>
          <w:sz w:val="24"/>
          <w:szCs w:val="24"/>
        </w:rPr>
        <w:t>to replace the previous notification system</w:t>
      </w:r>
      <w:commentRangeStart w:id="228"/>
      <w:commentRangeStart w:id="229"/>
      <w:r w:rsidR="00987536">
        <w:rPr>
          <w:rFonts w:ascii="Times New Roman" w:hAnsi="Times New Roman" w:cs="Times New Roman"/>
          <w:sz w:val="24"/>
          <w:szCs w:val="24"/>
        </w:rPr>
        <w:t>.</w:t>
      </w:r>
      <w:r w:rsidR="00987536" w:rsidRPr="0006566F">
        <w:rPr>
          <w:rFonts w:ascii="Times New Roman" w:hAnsi="Times New Roman" w:cs="Times New Roman"/>
          <w:sz w:val="24"/>
          <w:szCs w:val="24"/>
        </w:rPr>
        <w:t xml:space="preserve"> </w:t>
      </w:r>
      <w:commentRangeEnd w:id="228"/>
      <w:r>
        <w:rPr>
          <w:rStyle w:val="CommentReference"/>
        </w:rPr>
        <w:commentReference w:id="228"/>
      </w:r>
      <w:commentRangeEnd w:id="229"/>
      <w:r w:rsidR="00DB2FD6">
        <w:rPr>
          <w:rStyle w:val="CommentReference"/>
        </w:rPr>
        <w:commentReference w:id="229"/>
      </w:r>
      <w:commentRangeStart w:id="230"/>
      <w:commentRangeStart w:id="231"/>
      <w:r w:rsidR="00987536">
        <w:rPr>
          <w:rFonts w:ascii="Times New Roman" w:hAnsi="Times New Roman" w:cs="Times New Roman"/>
          <w:sz w:val="24"/>
          <w:szCs w:val="24"/>
        </w:rPr>
        <w:t xml:space="preserve"> </w:t>
      </w:r>
      <w:commentRangeEnd w:id="230"/>
      <w:r>
        <w:rPr>
          <w:rStyle w:val="CommentReference"/>
        </w:rPr>
        <w:commentReference w:id="230"/>
      </w:r>
      <w:commentRangeEnd w:id="231"/>
      <w:r w:rsidR="003075B6">
        <w:rPr>
          <w:rStyle w:val="CommentReference"/>
        </w:rPr>
        <w:commentReference w:id="231"/>
      </w:r>
      <w:r w:rsidR="00F12A12">
        <w:rPr>
          <w:rFonts w:ascii="Times New Roman" w:hAnsi="Times New Roman" w:cs="Times New Roman"/>
          <w:sz w:val="24"/>
          <w:szCs w:val="24"/>
        </w:rPr>
        <w:t xml:space="preserve"> </w:t>
      </w:r>
      <w:bookmarkEnd w:id="122"/>
      <w:bookmarkEnd w:id="123"/>
    </w:p>
    <w:p w14:paraId="73111C17" w14:textId="77777777" w:rsidR="00310691" w:rsidRPr="00AE58F9" w:rsidRDefault="00310691" w:rsidP="00310691">
      <w:pPr>
        <w:pStyle w:val="Heading2"/>
        <w:rPr>
          <w:ins w:id="232" w:author="Benjamin Meyer" w:date="2021-02-23T12:32:00Z"/>
          <w:rFonts w:ascii="Times New Roman" w:hAnsi="Times New Roman" w:cs="Times New Roman"/>
          <w:b/>
          <w:color w:val="2E74B5" w:themeColor="accent1" w:themeShade="BF"/>
          <w:sz w:val="24"/>
          <w:szCs w:val="24"/>
        </w:rPr>
      </w:pPr>
      <w:bookmarkStart w:id="233" w:name="_Toc64228868"/>
      <w:ins w:id="234" w:author="Benjamin Meyer" w:date="2021-02-23T12:32:00Z">
        <w:r>
          <w:rPr>
            <w:rFonts w:ascii="Times New Roman" w:hAnsi="Times New Roman" w:cs="Times New Roman"/>
            <w:b/>
            <w:color w:val="2E74B5" w:themeColor="accent1" w:themeShade="BF"/>
          </w:rPr>
          <w:t>Data for Virtual Beach model</w:t>
        </w:r>
      </w:ins>
    </w:p>
    <w:p w14:paraId="726F9749" w14:textId="4660C490" w:rsidR="00310691" w:rsidRPr="00C803F4" w:rsidRDefault="006E7B43" w:rsidP="00310691">
      <w:pPr>
        <w:rPr>
          <w:ins w:id="235" w:author="Benjamin Meyer" w:date="2021-02-23T12:32:00Z"/>
          <w:rFonts w:ascii="Times New Roman" w:hAnsi="Times New Roman" w:cs="Times New Roman"/>
          <w:sz w:val="24"/>
          <w:szCs w:val="24"/>
        </w:rPr>
      </w:pPr>
      <w:ins w:id="236" w:author="Benjamin Meyer" w:date="2021-02-25T11:17:00Z">
        <w:r w:rsidRPr="006E7B43">
          <w:rPr>
            <w:rFonts w:ascii="Times New Roman" w:hAnsi="Times New Roman" w:cs="Times New Roman"/>
            <w:sz w:val="24"/>
            <w:szCs w:val="24"/>
          </w:rPr>
          <w:t>The EPA Virtual Beach model is a decision support tool that constructs site-specific statistical models to predict fecal indicator bacteria (FIB) concentrations at recreational beaches</w:t>
        </w:r>
      </w:ins>
      <w:ins w:id="237" w:author="Benjamin Meyer" w:date="2021-02-25T11:18:00Z">
        <w:r w:rsidR="007E4424">
          <w:rPr>
            <w:rFonts w:ascii="Times New Roman" w:hAnsi="Times New Roman" w:cs="Times New Roman"/>
            <w:sz w:val="24"/>
            <w:szCs w:val="24"/>
          </w:rPr>
          <w:t xml:space="preserve"> (EPA 2021c</w:t>
        </w:r>
      </w:ins>
      <w:ins w:id="238" w:author="Benjamin Meyer" w:date="2021-02-25T11:19:00Z">
        <w:r w:rsidR="007E4424">
          <w:rPr>
            <w:rFonts w:ascii="Times New Roman" w:hAnsi="Times New Roman" w:cs="Times New Roman"/>
            <w:sz w:val="24"/>
            <w:szCs w:val="24"/>
          </w:rPr>
          <w:t xml:space="preserve">). The model may be parameterized with </w:t>
        </w:r>
      </w:ins>
      <w:ins w:id="239" w:author="Benjamin Meyer" w:date="2021-02-25T11:20:00Z">
        <w:r w:rsidR="007E4424">
          <w:rPr>
            <w:rFonts w:ascii="Times New Roman" w:hAnsi="Times New Roman" w:cs="Times New Roman"/>
            <w:sz w:val="24"/>
            <w:szCs w:val="24"/>
          </w:rPr>
          <w:t xml:space="preserve">field observations of bacteria concentrations and environmental data. In preparation for employing the Virtual </w:t>
        </w:r>
      </w:ins>
      <w:ins w:id="240" w:author="Benjamin Meyer" w:date="2021-02-25T11:21:00Z">
        <w:r w:rsidR="007E4424">
          <w:rPr>
            <w:rFonts w:ascii="Times New Roman" w:hAnsi="Times New Roman" w:cs="Times New Roman"/>
            <w:sz w:val="24"/>
            <w:szCs w:val="24"/>
          </w:rPr>
          <w:t xml:space="preserve">Beach model, all available </w:t>
        </w:r>
      </w:ins>
      <w:ins w:id="241" w:author="Benjamin Meyer" w:date="2021-02-25T11:27:00Z">
        <w:r w:rsidR="000C1B0B">
          <w:rPr>
            <w:rFonts w:ascii="Times New Roman" w:hAnsi="Times New Roman" w:cs="Times New Roman"/>
            <w:sz w:val="24"/>
            <w:szCs w:val="24"/>
          </w:rPr>
          <w:t xml:space="preserve">historical </w:t>
        </w:r>
      </w:ins>
      <w:ins w:id="242" w:author="Benjamin Meyer" w:date="2021-02-25T11:21:00Z">
        <w:r w:rsidR="007E4424">
          <w:rPr>
            <w:rFonts w:ascii="Times New Roman" w:hAnsi="Times New Roman" w:cs="Times New Roman"/>
            <w:sz w:val="24"/>
            <w:szCs w:val="24"/>
          </w:rPr>
          <w:t xml:space="preserve">data </w:t>
        </w:r>
      </w:ins>
      <w:ins w:id="243" w:author="Benjamin Meyer" w:date="2021-02-25T11:22:00Z">
        <w:r w:rsidR="007E4424">
          <w:rPr>
            <w:rFonts w:ascii="Times New Roman" w:hAnsi="Times New Roman" w:cs="Times New Roman"/>
            <w:sz w:val="24"/>
            <w:szCs w:val="24"/>
          </w:rPr>
          <w:t xml:space="preserve">with potential application in the model was </w:t>
        </w:r>
      </w:ins>
      <w:ins w:id="244" w:author="Benjamin Meyer" w:date="2021-02-25T11:27:00Z">
        <w:r w:rsidR="000C1B0B">
          <w:rPr>
            <w:rFonts w:ascii="Times New Roman" w:hAnsi="Times New Roman" w:cs="Times New Roman"/>
            <w:sz w:val="24"/>
            <w:szCs w:val="24"/>
          </w:rPr>
          <w:t xml:space="preserve">downloaded and prepared for use in Virtual Beach. </w:t>
        </w:r>
      </w:ins>
      <w:ins w:id="245" w:author="Benjamin Meyer" w:date="2021-02-23T12:32:00Z">
        <w:r w:rsidR="00310691" w:rsidRPr="00472482">
          <w:rPr>
            <w:rFonts w:ascii="Times New Roman" w:hAnsi="Times New Roman" w:cs="Times New Roman"/>
            <w:sz w:val="24"/>
            <w:szCs w:val="24"/>
          </w:rPr>
          <w:t xml:space="preserve">All available beach sampling data was </w:t>
        </w:r>
        <w:r w:rsidR="00310691">
          <w:rPr>
            <w:rFonts w:ascii="Times New Roman" w:hAnsi="Times New Roman" w:cs="Times New Roman"/>
            <w:sz w:val="24"/>
            <w:szCs w:val="24"/>
          </w:rPr>
          <w:t xml:space="preserve">downloaded as a </w:t>
        </w:r>
        <w:r w:rsidR="00310691" w:rsidRPr="00472482">
          <w:rPr>
            <w:rFonts w:ascii="Times New Roman" w:hAnsi="Times New Roman" w:cs="Times New Roman"/>
            <w:sz w:val="24"/>
            <w:szCs w:val="24"/>
          </w:rPr>
          <w:t>csv file from</w:t>
        </w:r>
        <w:r w:rsidR="00310691">
          <w:rPr>
            <w:rFonts w:ascii="Times New Roman" w:hAnsi="Times New Roman" w:cs="Times New Roman"/>
            <w:sz w:val="24"/>
            <w:szCs w:val="24"/>
          </w:rPr>
          <w:t xml:space="preserve"> the</w:t>
        </w:r>
        <w:r w:rsidR="00310691" w:rsidRPr="00472482">
          <w:rPr>
            <w:rFonts w:ascii="Times New Roman" w:hAnsi="Times New Roman" w:cs="Times New Roman"/>
            <w:sz w:val="24"/>
            <w:szCs w:val="24"/>
          </w:rPr>
          <w:t xml:space="preserve"> EPA BEACON repository using the "reports" function</w:t>
        </w:r>
        <w:r w:rsidR="00310691">
          <w:rPr>
            <w:rFonts w:ascii="Times New Roman" w:hAnsi="Times New Roman" w:cs="Times New Roman"/>
            <w:sz w:val="24"/>
            <w:szCs w:val="24"/>
          </w:rPr>
          <w:t xml:space="preserve"> (</w:t>
        </w:r>
      </w:ins>
      <w:r w:rsidR="000C1B0B">
        <w:rPr>
          <w:rFonts w:ascii="Times New Roman" w:hAnsi="Times New Roman" w:cs="Times New Roman"/>
          <w:sz w:val="24"/>
          <w:szCs w:val="24"/>
        </w:rPr>
        <w:fldChar w:fldCharType="begin"/>
      </w:r>
      <w:r w:rsidR="000C1B0B">
        <w:rPr>
          <w:rFonts w:ascii="Times New Roman" w:hAnsi="Times New Roman" w:cs="Times New Roman"/>
          <w:sz w:val="24"/>
          <w:szCs w:val="24"/>
        </w:rPr>
        <w:instrText xml:space="preserve"> HYPERLINK "</w:instrText>
      </w:r>
      <w:ins w:id="246" w:author="Benjamin Meyer" w:date="2021-02-23T12:32:00Z">
        <w:r w:rsidR="000C1B0B" w:rsidRPr="000C1B0B">
          <w:rPr>
            <w:rFonts w:ascii="Times New Roman" w:hAnsi="Times New Roman" w:cs="Times New Roman"/>
            <w:sz w:val="24"/>
            <w:szCs w:val="24"/>
          </w:rPr>
          <w:instrText>https://watersgeo.epa.gov/BEACON2/reports.html</w:instrText>
        </w:r>
      </w:ins>
      <w:r w:rsidR="000C1B0B">
        <w:rPr>
          <w:rFonts w:ascii="Times New Roman" w:hAnsi="Times New Roman" w:cs="Times New Roman"/>
          <w:sz w:val="24"/>
          <w:szCs w:val="24"/>
        </w:rPr>
        <w:instrText xml:space="preserve">" </w:instrText>
      </w:r>
      <w:r w:rsidR="000C1B0B">
        <w:rPr>
          <w:rFonts w:ascii="Times New Roman" w:hAnsi="Times New Roman" w:cs="Times New Roman"/>
          <w:sz w:val="24"/>
          <w:szCs w:val="24"/>
        </w:rPr>
        <w:fldChar w:fldCharType="separate"/>
      </w:r>
      <w:ins w:id="247" w:author="Benjamin Meyer" w:date="2021-02-23T12:32:00Z">
        <w:r w:rsidR="000C1B0B" w:rsidRPr="00AA4BCD">
          <w:rPr>
            <w:rStyle w:val="Hyperlink"/>
            <w:rFonts w:ascii="Times New Roman" w:hAnsi="Times New Roman" w:cs="Times New Roman"/>
            <w:sz w:val="24"/>
            <w:szCs w:val="24"/>
          </w:rPr>
          <w:t>https://watersgeo.epa.gov/BEACON2/reports.html</w:t>
        </w:r>
      </w:ins>
      <w:r w:rsidR="000C1B0B">
        <w:rPr>
          <w:rFonts w:ascii="Times New Roman" w:hAnsi="Times New Roman" w:cs="Times New Roman"/>
          <w:sz w:val="24"/>
          <w:szCs w:val="24"/>
        </w:rPr>
        <w:fldChar w:fldCharType="end"/>
      </w:r>
      <w:ins w:id="248" w:author="Benjamin Meyer" w:date="2021-02-23T12:32:00Z">
        <w:r w:rsidR="00310691">
          <w:rPr>
            <w:rFonts w:ascii="Times New Roman" w:hAnsi="Times New Roman" w:cs="Times New Roman"/>
            <w:sz w:val="24"/>
            <w:szCs w:val="24"/>
          </w:rPr>
          <w:t>) in December 2020. The file contain</w:t>
        </w:r>
      </w:ins>
      <w:ins w:id="249" w:author="Benjamin Meyer" w:date="2021-02-25T11:28:00Z">
        <w:r w:rsidR="000C1B0B">
          <w:rPr>
            <w:rFonts w:ascii="Times New Roman" w:hAnsi="Times New Roman" w:cs="Times New Roman"/>
            <w:sz w:val="24"/>
            <w:szCs w:val="24"/>
          </w:rPr>
          <w:t>ed</w:t>
        </w:r>
      </w:ins>
      <w:ins w:id="250" w:author="Benjamin Meyer" w:date="2021-02-23T12:32:00Z">
        <w:r w:rsidR="00310691">
          <w:rPr>
            <w:rFonts w:ascii="Times New Roman" w:hAnsi="Times New Roman" w:cs="Times New Roman"/>
            <w:sz w:val="24"/>
            <w:szCs w:val="24"/>
          </w:rPr>
          <w:t xml:space="preserve"> </w:t>
        </w:r>
        <w:r w:rsidR="00310691" w:rsidRPr="00472482">
          <w:rPr>
            <w:rFonts w:ascii="Times New Roman" w:hAnsi="Times New Roman" w:cs="Times New Roman"/>
            <w:sz w:val="24"/>
            <w:szCs w:val="24"/>
          </w:rPr>
          <w:t>all archive</w:t>
        </w:r>
        <w:r w:rsidR="00310691">
          <w:rPr>
            <w:rFonts w:ascii="Times New Roman" w:hAnsi="Times New Roman" w:cs="Times New Roman"/>
            <w:sz w:val="24"/>
            <w:szCs w:val="24"/>
          </w:rPr>
          <w:t xml:space="preserve">d data 2010 – 2020 related to beach sampling in the lower Kenai River including bacteria concentrations, water temperature, wave height, and others. The data required extensive preparation to ensure consistent measurement units, site names, and time format. Ten resulting </w:t>
        </w:r>
        <w:r w:rsidR="00310691">
          <w:rPr>
            <w:rFonts w:ascii="Times New Roman" w:hAnsi="Times New Roman" w:cs="Times New Roman"/>
            <w:sz w:val="24"/>
            <w:szCs w:val="24"/>
          </w:rPr>
          <w:lastRenderedPageBreak/>
          <w:t>csv files were generated, each containing all data associated with each of the five sample sites in Figure 2, organized by bacteria type. The resulting spreadsheets are found in the project GitHub repository linked at the end of this report under “output/virtual_beach_data.”</w:t>
        </w:r>
      </w:ins>
    </w:p>
    <w:p w14:paraId="7226555F" w14:textId="1869C0BE" w:rsidR="0057499D" w:rsidRDefault="001769C6" w:rsidP="00BA4840">
      <w:pPr>
        <w:pStyle w:val="Heading1"/>
        <w:rPr>
          <w:rFonts w:ascii="Times New Roman" w:hAnsi="Times New Roman" w:cs="Times New Roman"/>
          <w:b/>
          <w:color w:val="2E74B5" w:themeColor="accent1" w:themeShade="BF"/>
        </w:rPr>
      </w:pPr>
      <w:r w:rsidRPr="00BE57F3">
        <w:rPr>
          <w:rFonts w:ascii="Times New Roman" w:hAnsi="Times New Roman" w:cs="Times New Roman"/>
          <w:b/>
          <w:color w:val="2E74B5" w:themeColor="accent1" w:themeShade="BF"/>
        </w:rPr>
        <w:t>Results</w:t>
      </w:r>
      <w:bookmarkEnd w:id="233"/>
    </w:p>
    <w:p w14:paraId="00419C55" w14:textId="77777777" w:rsidR="00C36A1F" w:rsidRPr="00B721E6" w:rsidRDefault="00C36A1F" w:rsidP="00C36A1F">
      <w:pPr>
        <w:pStyle w:val="Heading2"/>
        <w:rPr>
          <w:rFonts w:ascii="Times New Roman" w:hAnsi="Times New Roman" w:cs="Times New Roman"/>
          <w:b/>
          <w:color w:val="2E74B5" w:themeColor="accent1" w:themeShade="BF"/>
        </w:rPr>
      </w:pPr>
      <w:bookmarkStart w:id="251" w:name="_Toc64228869"/>
      <w:r>
        <w:rPr>
          <w:rFonts w:ascii="Times New Roman" w:hAnsi="Times New Roman" w:cs="Times New Roman"/>
          <w:b/>
          <w:color w:val="2E74B5" w:themeColor="accent1" w:themeShade="BF"/>
        </w:rPr>
        <w:t>B</w:t>
      </w:r>
      <w:r w:rsidRPr="00BE57F3">
        <w:rPr>
          <w:rFonts w:ascii="Times New Roman" w:hAnsi="Times New Roman" w:cs="Times New Roman"/>
          <w:b/>
          <w:color w:val="2E74B5" w:themeColor="accent1" w:themeShade="BF"/>
        </w:rPr>
        <w:t>acteria</w:t>
      </w:r>
      <w:r>
        <w:rPr>
          <w:rFonts w:ascii="Times New Roman" w:hAnsi="Times New Roman" w:cs="Times New Roman"/>
          <w:b/>
          <w:color w:val="2E74B5" w:themeColor="accent1" w:themeShade="BF"/>
        </w:rPr>
        <w:t xml:space="preserve"> concentrations</w:t>
      </w:r>
      <w:r w:rsidRPr="00BE57F3">
        <w:rPr>
          <w:rFonts w:ascii="Times New Roman" w:hAnsi="Times New Roman" w:cs="Times New Roman"/>
          <w:b/>
          <w:color w:val="2E74B5" w:themeColor="accent1" w:themeShade="BF"/>
        </w:rPr>
        <w:t xml:space="preserve"> monitoring</w:t>
      </w:r>
      <w:r>
        <w:rPr>
          <w:rFonts w:ascii="Times New Roman" w:hAnsi="Times New Roman" w:cs="Times New Roman"/>
          <w:b/>
          <w:color w:val="2E74B5" w:themeColor="accent1" w:themeShade="BF"/>
        </w:rPr>
        <w:t xml:space="preserve"> 2019 – 2020</w:t>
      </w:r>
      <w:bookmarkEnd w:id="251"/>
    </w:p>
    <w:p w14:paraId="70171C0D" w14:textId="54518D83" w:rsidR="00C36A1F" w:rsidRDefault="00C36A1F" w:rsidP="00C36A1F">
      <w:pPr>
        <w:rPr>
          <w:rFonts w:ascii="Times New Roman" w:hAnsi="Times New Roman" w:cs="Times New Roman"/>
          <w:sz w:val="24"/>
          <w:szCs w:val="24"/>
        </w:rPr>
      </w:pPr>
      <w:r>
        <w:rPr>
          <w:rFonts w:ascii="Times New Roman" w:hAnsi="Times New Roman" w:cs="Times New Roman"/>
          <w:sz w:val="24"/>
          <w:szCs w:val="24"/>
        </w:rPr>
        <w:t xml:space="preserve">A total of 161 enterococci samples and 162 fecal coliform sample concentrations, including replicates, are present in the </w:t>
      </w:r>
      <w:commentRangeStart w:id="252"/>
      <w:commentRangeStart w:id="253"/>
      <w:r>
        <w:rPr>
          <w:rFonts w:ascii="Times New Roman" w:hAnsi="Times New Roman" w:cs="Times New Roman"/>
          <w:sz w:val="24"/>
          <w:szCs w:val="24"/>
        </w:rPr>
        <w:t xml:space="preserve">2019-2020 </w:t>
      </w:r>
      <w:commentRangeEnd w:id="252"/>
      <w:r>
        <w:rPr>
          <w:rStyle w:val="CommentReference"/>
        </w:rPr>
        <w:commentReference w:id="252"/>
      </w:r>
      <w:commentRangeEnd w:id="253"/>
      <w:r>
        <w:rPr>
          <w:rStyle w:val="CommentReference"/>
        </w:rPr>
        <w:commentReference w:id="253"/>
      </w:r>
      <w:r>
        <w:rPr>
          <w:rFonts w:ascii="Times New Roman" w:hAnsi="Times New Roman" w:cs="Times New Roman"/>
          <w:sz w:val="24"/>
          <w:szCs w:val="24"/>
        </w:rPr>
        <w:t>data set.</w:t>
      </w:r>
      <w:r w:rsidR="00F12A12">
        <w:rPr>
          <w:rFonts w:ascii="Times New Roman" w:hAnsi="Times New Roman" w:cs="Times New Roman"/>
          <w:sz w:val="24"/>
          <w:szCs w:val="24"/>
        </w:rPr>
        <w:t xml:space="preserve"> </w:t>
      </w:r>
      <w:r>
        <w:rPr>
          <w:rFonts w:ascii="Times New Roman" w:hAnsi="Times New Roman" w:cs="Times New Roman"/>
          <w:sz w:val="24"/>
          <w:szCs w:val="24"/>
        </w:rPr>
        <w:t>Figure 3 presents the range of sample concentration values from both years for comparison</w:t>
      </w:r>
      <w:r w:rsidRPr="002F349F">
        <w:rPr>
          <w:rFonts w:ascii="Times New Roman" w:hAnsi="Times New Roman" w:cs="Times New Roman"/>
          <w:sz w:val="24"/>
          <w:szCs w:val="24"/>
        </w:rPr>
        <w:t>.</w:t>
      </w:r>
    </w:p>
    <w:p w14:paraId="419C2140" w14:textId="77777777" w:rsidR="00C36A1F" w:rsidRDefault="00C36A1F" w:rsidP="00C36A1F">
      <w:pPr>
        <w:rPr>
          <w:rFonts w:ascii="Times New Roman" w:hAnsi="Times New Roman" w:cs="Times New Roman"/>
          <w:sz w:val="24"/>
          <w:szCs w:val="24"/>
        </w:rPr>
      </w:pPr>
    </w:p>
    <w:p w14:paraId="1DB46626" w14:textId="77777777" w:rsidR="00C36A1F" w:rsidRDefault="00C36A1F" w:rsidP="00C36A1F">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5C15EF6" wp14:editId="6664B39E">
            <wp:extent cx="5347855" cy="3208713"/>
            <wp:effectExtent l="0" t="0" r="571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overall_2019_2020.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349233" cy="3209540"/>
                    </a:xfrm>
                    <a:prstGeom prst="rect">
                      <a:avLst/>
                    </a:prstGeom>
                  </pic:spPr>
                </pic:pic>
              </a:graphicData>
            </a:graphic>
          </wp:inline>
        </w:drawing>
      </w:r>
      <w:r>
        <w:rPr>
          <w:rFonts w:ascii="Times New Roman" w:hAnsi="Times New Roman" w:cs="Times New Roman"/>
          <w:sz w:val="24"/>
          <w:szCs w:val="24"/>
        </w:rPr>
        <w:t xml:space="preserve">  </w:t>
      </w:r>
    </w:p>
    <w:p w14:paraId="2CBF87BD" w14:textId="666F38BB" w:rsidR="00C36A1F" w:rsidRPr="00FB27BC" w:rsidRDefault="00C36A1F" w:rsidP="00C36A1F">
      <w:pPr>
        <w:pStyle w:val="Caption"/>
        <w:rPr>
          <w:rFonts w:ascii="Times New Roman" w:hAnsi="Times New Roman" w:cs="Times New Roman"/>
          <w:sz w:val="24"/>
          <w:szCs w:val="24"/>
        </w:rPr>
      </w:pPr>
      <w:bookmarkStart w:id="254" w:name="_Toc64229497"/>
      <w:r w:rsidRPr="00FB27BC">
        <w:rPr>
          <w:rFonts w:ascii="Times New Roman" w:hAnsi="Times New Roman" w:cs="Times New Roman"/>
          <w:sz w:val="24"/>
          <w:szCs w:val="24"/>
        </w:rPr>
        <w:t xml:space="preserve">Figure </w:t>
      </w:r>
      <w:r w:rsidRPr="00FB27BC">
        <w:rPr>
          <w:rFonts w:ascii="Times New Roman" w:hAnsi="Times New Roman" w:cs="Times New Roman"/>
          <w:sz w:val="24"/>
          <w:szCs w:val="24"/>
        </w:rPr>
        <w:fldChar w:fldCharType="begin"/>
      </w:r>
      <w:r w:rsidRPr="00FB27BC">
        <w:rPr>
          <w:rFonts w:ascii="Times New Roman" w:hAnsi="Times New Roman" w:cs="Times New Roman"/>
          <w:sz w:val="24"/>
          <w:szCs w:val="24"/>
        </w:rPr>
        <w:instrText xml:space="preserve"> SEQ Figure \* ARABIC </w:instrText>
      </w:r>
      <w:r w:rsidRPr="00FB27BC">
        <w:rPr>
          <w:rFonts w:ascii="Times New Roman" w:hAnsi="Times New Roman" w:cs="Times New Roman"/>
          <w:sz w:val="24"/>
          <w:szCs w:val="24"/>
        </w:rPr>
        <w:fldChar w:fldCharType="separate"/>
      </w:r>
      <w:r w:rsidR="00C873D4">
        <w:rPr>
          <w:rFonts w:ascii="Times New Roman" w:hAnsi="Times New Roman" w:cs="Times New Roman"/>
          <w:noProof/>
          <w:sz w:val="24"/>
          <w:szCs w:val="24"/>
        </w:rPr>
        <w:t>3</w:t>
      </w:r>
      <w:r w:rsidRPr="00FB27BC">
        <w:rPr>
          <w:rFonts w:ascii="Times New Roman" w:hAnsi="Times New Roman" w:cs="Times New Roman"/>
          <w:sz w:val="24"/>
          <w:szCs w:val="24"/>
        </w:rPr>
        <w:fldChar w:fldCharType="end"/>
      </w:r>
      <w:r w:rsidRPr="00FB27BC">
        <w:rPr>
          <w:rFonts w:ascii="Times New Roman" w:hAnsi="Times New Roman" w:cs="Times New Roman"/>
          <w:sz w:val="24"/>
          <w:szCs w:val="24"/>
        </w:rPr>
        <w:t xml:space="preserve"> – Bacteria sample concentration values from 2019 and 2020.</w:t>
      </w:r>
      <w:bookmarkEnd w:id="254"/>
    </w:p>
    <w:p w14:paraId="4AC71F86" w14:textId="1E0AF40B" w:rsidR="00C36A1F" w:rsidRDefault="00C36A1F" w:rsidP="00C36A1F">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Figure 3 indicates that sample concentrations occupied </w:t>
      </w:r>
      <w:r w:rsidR="00CD63E0">
        <w:rPr>
          <w:rFonts w:ascii="Times New Roman" w:hAnsi="Times New Roman" w:cs="Times New Roman"/>
          <w:color w:val="000000" w:themeColor="text1"/>
          <w:sz w:val="24"/>
          <w:szCs w:val="24"/>
        </w:rPr>
        <w:t xml:space="preserve">roughly </w:t>
      </w:r>
      <w:r>
        <w:rPr>
          <w:rFonts w:ascii="Times New Roman" w:hAnsi="Times New Roman" w:cs="Times New Roman"/>
          <w:color w:val="000000" w:themeColor="text1"/>
          <w:sz w:val="24"/>
          <w:szCs w:val="24"/>
        </w:rPr>
        <w:t>similar ranges in both 2019 and 2020 at most sites.</w:t>
      </w:r>
      <w:r w:rsidR="00F12A12">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 xml:space="preserve">Notably, at </w:t>
      </w:r>
      <w:r w:rsidR="000C1B0B">
        <w:rPr>
          <w:rFonts w:ascii="Times New Roman" w:hAnsi="Times New Roman" w:cs="Times New Roman"/>
          <w:color w:val="000000" w:themeColor="text1"/>
          <w:sz w:val="24"/>
          <w:szCs w:val="24"/>
        </w:rPr>
        <w:t xml:space="preserve">both </w:t>
      </w:r>
      <w:r>
        <w:rPr>
          <w:rFonts w:ascii="Times New Roman" w:hAnsi="Times New Roman" w:cs="Times New Roman"/>
          <w:color w:val="000000" w:themeColor="text1"/>
          <w:sz w:val="24"/>
          <w:szCs w:val="24"/>
        </w:rPr>
        <w:t>North Kenai Beach and South Kenai Beach, enterococci concentrations occupied a higher range of values in 2019 relative to 2020.</w:t>
      </w:r>
    </w:p>
    <w:p w14:paraId="5411248E" w14:textId="77777777" w:rsidR="00C36A1F" w:rsidRDefault="00C36A1F" w:rsidP="00C36A1F">
      <w:pPr>
        <w:rPr>
          <w:rFonts w:ascii="Times New Roman" w:hAnsi="Times New Roman" w:cs="Times New Roman"/>
          <w:color w:val="000000" w:themeColor="text1"/>
          <w:sz w:val="24"/>
          <w:szCs w:val="24"/>
        </w:rPr>
      </w:pPr>
    </w:p>
    <w:p w14:paraId="30B4435D" w14:textId="4B5A2C41" w:rsidR="00C36A1F" w:rsidRDefault="0009603B" w:rsidP="00C36A1F">
      <w:pPr>
        <w:spacing w:line="240" w:lineRule="auto"/>
        <w:contextualSpacing w:val="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Table 2</w:t>
      </w:r>
      <w:r w:rsidR="00C36A1F">
        <w:rPr>
          <w:rFonts w:ascii="Times New Roman" w:hAnsi="Times New Roman" w:cs="Times New Roman"/>
          <w:color w:val="000000" w:themeColor="text1"/>
          <w:sz w:val="24"/>
          <w:szCs w:val="24"/>
        </w:rPr>
        <w:t xml:space="preserve"> presents summary statistics</w:t>
      </w:r>
      <w:r w:rsidR="00AC1751">
        <w:rPr>
          <w:rFonts w:ascii="Times New Roman" w:hAnsi="Times New Roman" w:cs="Times New Roman"/>
          <w:color w:val="000000" w:themeColor="text1"/>
          <w:sz w:val="24"/>
          <w:szCs w:val="24"/>
        </w:rPr>
        <w:t xml:space="preserve"> </w:t>
      </w:r>
      <w:r w:rsidR="00AC1751" w:rsidRPr="00AC1751">
        <w:rPr>
          <w:rFonts w:ascii="Times New Roman" w:hAnsi="Times New Roman" w:cs="Times New Roman"/>
          <w:color w:val="000000" w:themeColor="text1"/>
          <w:sz w:val="24"/>
          <w:szCs w:val="24"/>
        </w:rPr>
        <w:t xml:space="preserve">(mean </w:t>
      </w:r>
      <w:r w:rsidR="00AC1751" w:rsidRPr="00AC1751">
        <w:rPr>
          <w:rFonts w:ascii="Times New Roman" w:eastAsia="Times New Roman" w:hAnsi="Times New Roman" w:cs="Times New Roman"/>
          <w:bCs/>
          <w:color w:val="000000"/>
          <w:sz w:val="24"/>
          <w:szCs w:val="24"/>
        </w:rPr>
        <w:t>± standard error</w:t>
      </w:r>
      <w:r w:rsidR="00AC1751">
        <w:rPr>
          <w:rFonts w:ascii="Times New Roman" w:eastAsia="Times New Roman" w:hAnsi="Times New Roman" w:cs="Times New Roman"/>
          <w:bCs/>
          <w:color w:val="000000"/>
          <w:sz w:val="24"/>
          <w:szCs w:val="24"/>
        </w:rPr>
        <w:t>, minimum, and maximum</w:t>
      </w:r>
      <w:r w:rsidR="00AC1751" w:rsidRPr="00AC1751">
        <w:rPr>
          <w:rFonts w:ascii="Times New Roman" w:eastAsia="Times New Roman" w:hAnsi="Times New Roman" w:cs="Times New Roman"/>
          <w:bCs/>
          <w:color w:val="000000"/>
          <w:sz w:val="24"/>
          <w:szCs w:val="24"/>
        </w:rPr>
        <w:t>)</w:t>
      </w:r>
      <w:r w:rsidR="00C36A1F">
        <w:rPr>
          <w:rFonts w:ascii="Times New Roman" w:hAnsi="Times New Roman" w:cs="Times New Roman"/>
          <w:color w:val="000000" w:themeColor="text1"/>
          <w:sz w:val="24"/>
          <w:szCs w:val="24"/>
        </w:rPr>
        <w:t xml:space="preserve"> from the 2020 sampling season for both individual sample values and thirty-day geometric mean sample values.</w:t>
      </w:r>
      <w:r w:rsidR="00F12A12">
        <w:rPr>
          <w:rFonts w:ascii="Times New Roman" w:hAnsi="Times New Roman" w:cs="Times New Roman"/>
          <w:color w:val="000000" w:themeColor="text1"/>
          <w:sz w:val="24"/>
          <w:szCs w:val="24"/>
        </w:rPr>
        <w:t xml:space="preserve"> </w:t>
      </w:r>
    </w:p>
    <w:p w14:paraId="0E891038" w14:textId="77777777" w:rsidR="00C36A1F" w:rsidRDefault="00C36A1F" w:rsidP="00C36A1F">
      <w:pPr>
        <w:spacing w:line="240" w:lineRule="auto"/>
        <w:contextualSpacing w:val="0"/>
        <w:rPr>
          <w:rFonts w:ascii="Times New Roman" w:hAnsi="Times New Roman" w:cs="Times New Roman"/>
          <w:color w:val="000000" w:themeColor="text1"/>
          <w:sz w:val="24"/>
          <w:szCs w:val="24"/>
        </w:rPr>
      </w:pPr>
    </w:p>
    <w:p w14:paraId="3B3FE81F" w14:textId="54CD6906" w:rsidR="00C36A1F" w:rsidRPr="00CA0F3F" w:rsidRDefault="00C36A1F" w:rsidP="00C36A1F">
      <w:pPr>
        <w:spacing w:line="240" w:lineRule="auto"/>
        <w:contextualSpacing w:val="0"/>
        <w:rPr>
          <w:rFonts w:ascii="Times New Roman" w:eastAsia="Times New Roman" w:hAnsi="Times New Roman" w:cs="Times New Roman"/>
          <w:color w:val="000000"/>
          <w:sz w:val="24"/>
          <w:szCs w:val="24"/>
        </w:rPr>
      </w:pPr>
      <w:r w:rsidRPr="00CA0F3F">
        <w:rPr>
          <w:rFonts w:ascii="Times New Roman" w:hAnsi="Times New Roman" w:cs="Times New Roman"/>
          <w:sz w:val="24"/>
          <w:szCs w:val="24"/>
        </w:rPr>
        <w:t xml:space="preserve">Fecal coliform individual sample values overall in 2020 ranged 1 – 600 CFU/100 mL, and were highest on average at </w:t>
      </w:r>
      <w:r w:rsidR="00D8754B">
        <w:rPr>
          <w:rFonts w:ascii="Times New Roman" w:hAnsi="Times New Roman" w:cs="Times New Roman"/>
          <w:sz w:val="24"/>
          <w:szCs w:val="24"/>
        </w:rPr>
        <w:t xml:space="preserve">the </w:t>
      </w:r>
      <w:r w:rsidRPr="00CA0F3F">
        <w:rPr>
          <w:rFonts w:ascii="Times New Roman" w:hAnsi="Times New Roman" w:cs="Times New Roman"/>
          <w:sz w:val="24"/>
          <w:szCs w:val="24"/>
        </w:rPr>
        <w:t>South Kenai Beach</w:t>
      </w:r>
      <w:r w:rsidR="00D8754B">
        <w:rPr>
          <w:rFonts w:ascii="Times New Roman" w:hAnsi="Times New Roman" w:cs="Times New Roman"/>
          <w:sz w:val="24"/>
          <w:szCs w:val="24"/>
        </w:rPr>
        <w:t xml:space="preserve"> site</w:t>
      </w:r>
      <w:r w:rsidRPr="00CA0F3F">
        <w:rPr>
          <w:rFonts w:ascii="Times New Roman" w:hAnsi="Times New Roman" w:cs="Times New Roman"/>
          <w:sz w:val="24"/>
          <w:szCs w:val="24"/>
        </w:rPr>
        <w:t xml:space="preserve"> (</w:t>
      </w:r>
      <w:r w:rsidRPr="00CA0F3F">
        <w:rPr>
          <w:rFonts w:ascii="Times New Roman" w:eastAsia="Times New Roman" w:hAnsi="Times New Roman" w:cs="Times New Roman"/>
          <w:color w:val="000000"/>
          <w:sz w:val="24"/>
          <w:szCs w:val="24"/>
        </w:rPr>
        <w:t>147.16 ± 71.09 CFU/100 mL</w:t>
      </w:r>
      <w:r>
        <w:rPr>
          <w:rFonts w:ascii="Times New Roman" w:eastAsia="Times New Roman" w:hAnsi="Times New Roman" w:cs="Times New Roman"/>
          <w:color w:val="000000"/>
          <w:sz w:val="24"/>
          <w:szCs w:val="24"/>
        </w:rPr>
        <w:t xml:space="preserve">, mean </w:t>
      </w:r>
      <w:r w:rsidRPr="00CA0F3F">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 xml:space="preserve"> std. error</w:t>
      </w:r>
      <w:r w:rsidRPr="00CA0F3F">
        <w:rPr>
          <w:rFonts w:ascii="Times New Roman" w:eastAsia="Times New Roman" w:hAnsi="Times New Roman" w:cs="Times New Roman"/>
          <w:color w:val="000000"/>
          <w:sz w:val="24"/>
          <w:szCs w:val="24"/>
        </w:rPr>
        <w:t>).</w:t>
      </w:r>
      <w:r w:rsidR="00F12A12">
        <w:rPr>
          <w:rFonts w:ascii="Times New Roman" w:eastAsia="Times New Roman" w:hAnsi="Times New Roman" w:cs="Times New Roman"/>
          <w:color w:val="000000"/>
          <w:sz w:val="24"/>
          <w:szCs w:val="24"/>
        </w:rPr>
        <w:t xml:space="preserve"> </w:t>
      </w:r>
      <w:r w:rsidRPr="00CA0F3F">
        <w:rPr>
          <w:rFonts w:ascii="Times New Roman" w:eastAsia="Times New Roman" w:hAnsi="Times New Roman" w:cs="Times New Roman"/>
          <w:color w:val="000000"/>
          <w:sz w:val="24"/>
          <w:szCs w:val="24"/>
        </w:rPr>
        <w:t xml:space="preserve">Thirty-day geometric mean fecal coliform values overall in 2020 ranged 1.00 – 94.87 and </w:t>
      </w:r>
      <w:r w:rsidRPr="00CA0F3F">
        <w:rPr>
          <w:rFonts w:ascii="Times New Roman" w:eastAsia="Times New Roman" w:hAnsi="Times New Roman" w:cs="Times New Roman"/>
          <w:color w:val="000000"/>
          <w:sz w:val="24"/>
          <w:szCs w:val="24"/>
        </w:rPr>
        <w:lastRenderedPageBreak/>
        <w:t>were highest on average at</w:t>
      </w:r>
      <w:r w:rsidR="00D8754B">
        <w:rPr>
          <w:rFonts w:ascii="Times New Roman" w:eastAsia="Times New Roman" w:hAnsi="Times New Roman" w:cs="Times New Roman"/>
          <w:color w:val="000000"/>
          <w:sz w:val="24"/>
          <w:szCs w:val="24"/>
        </w:rPr>
        <w:t xml:space="preserve"> the</w:t>
      </w:r>
      <w:r w:rsidRPr="00CA0F3F">
        <w:rPr>
          <w:rFonts w:ascii="Times New Roman" w:eastAsia="Times New Roman" w:hAnsi="Times New Roman" w:cs="Times New Roman"/>
          <w:color w:val="000000"/>
          <w:sz w:val="24"/>
          <w:szCs w:val="24"/>
        </w:rPr>
        <w:t xml:space="preserve"> Kenai River Gull Rookery 1 </w:t>
      </w:r>
      <w:r w:rsidR="00D8754B">
        <w:rPr>
          <w:rFonts w:ascii="Times New Roman" w:eastAsia="Times New Roman" w:hAnsi="Times New Roman" w:cs="Times New Roman"/>
          <w:color w:val="000000"/>
          <w:sz w:val="24"/>
          <w:szCs w:val="24"/>
        </w:rPr>
        <w:t xml:space="preserve">site </w:t>
      </w:r>
      <w:r w:rsidRPr="00CA0F3F">
        <w:rPr>
          <w:rFonts w:ascii="Times New Roman" w:eastAsia="Times New Roman" w:hAnsi="Times New Roman" w:cs="Times New Roman"/>
          <w:color w:val="000000"/>
          <w:sz w:val="24"/>
          <w:szCs w:val="24"/>
        </w:rPr>
        <w:t>(61.09 ± 41.62 CFU/100 mL</w:t>
      </w:r>
      <w:r>
        <w:rPr>
          <w:rFonts w:ascii="Times New Roman" w:eastAsia="Times New Roman" w:hAnsi="Times New Roman" w:cs="Times New Roman"/>
          <w:color w:val="000000"/>
          <w:sz w:val="24"/>
          <w:szCs w:val="24"/>
        </w:rPr>
        <w:t xml:space="preserve">, mean </w:t>
      </w:r>
      <w:r w:rsidRPr="00CA0F3F">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 xml:space="preserve"> std. error</w:t>
      </w:r>
      <w:r w:rsidRPr="00CA0F3F">
        <w:rPr>
          <w:rFonts w:ascii="Times New Roman" w:eastAsia="Times New Roman" w:hAnsi="Times New Roman" w:cs="Times New Roman"/>
          <w:color w:val="000000"/>
          <w:sz w:val="24"/>
          <w:szCs w:val="24"/>
        </w:rPr>
        <w:t>).</w:t>
      </w:r>
      <w:r w:rsidR="00F12A12">
        <w:rPr>
          <w:rFonts w:ascii="Times New Roman" w:eastAsia="Times New Roman" w:hAnsi="Times New Roman" w:cs="Times New Roman"/>
          <w:color w:val="000000"/>
          <w:sz w:val="24"/>
          <w:szCs w:val="24"/>
        </w:rPr>
        <w:t xml:space="preserve"> </w:t>
      </w:r>
    </w:p>
    <w:p w14:paraId="1DB8B472" w14:textId="77777777" w:rsidR="00C36A1F" w:rsidRDefault="00C36A1F" w:rsidP="00C36A1F">
      <w:pPr>
        <w:spacing w:line="240" w:lineRule="auto"/>
        <w:contextualSpacing w:val="0"/>
        <w:rPr>
          <w:rFonts w:ascii="Calibri" w:eastAsia="Times New Roman" w:hAnsi="Calibri" w:cs="Calibri"/>
          <w:color w:val="000000"/>
          <w:sz w:val="20"/>
          <w:szCs w:val="20"/>
        </w:rPr>
      </w:pPr>
    </w:p>
    <w:p w14:paraId="51EF4252" w14:textId="30B1E34A" w:rsidR="00C36A1F" w:rsidRDefault="00C36A1F" w:rsidP="00C36A1F">
      <w:pPr>
        <w:spacing w:line="240" w:lineRule="auto"/>
        <w:contextualSpacing w:val="0"/>
        <w:rPr>
          <w:rFonts w:ascii="Times New Roman" w:eastAsia="Times New Roman" w:hAnsi="Times New Roman" w:cs="Times New Roman"/>
          <w:color w:val="000000"/>
          <w:sz w:val="24"/>
          <w:szCs w:val="24"/>
        </w:rPr>
      </w:pPr>
      <w:r w:rsidRPr="00CD7579">
        <w:rPr>
          <w:rFonts w:ascii="Times New Roman" w:hAnsi="Times New Roman" w:cs="Times New Roman"/>
          <w:sz w:val="24"/>
          <w:szCs w:val="24"/>
        </w:rPr>
        <w:t>Enterococci individual sample values overall in 2020 ranged 0.5 – 178 CFU/100 mL, and were highest on average at South Kenai Beach</w:t>
      </w:r>
      <w:r w:rsidR="00D8754B">
        <w:rPr>
          <w:rFonts w:ascii="Times New Roman" w:hAnsi="Times New Roman" w:cs="Times New Roman"/>
          <w:sz w:val="24"/>
          <w:szCs w:val="24"/>
        </w:rPr>
        <w:t xml:space="preserve"> site</w:t>
      </w:r>
      <w:r w:rsidRPr="00CD7579">
        <w:rPr>
          <w:rFonts w:ascii="Times New Roman" w:hAnsi="Times New Roman" w:cs="Times New Roman"/>
          <w:sz w:val="24"/>
          <w:szCs w:val="24"/>
        </w:rPr>
        <w:t xml:space="preserve"> (74.12 ± 25.96 CFU/100 mL, </w:t>
      </w:r>
      <w:r w:rsidRPr="00CD7579">
        <w:rPr>
          <w:rFonts w:ascii="Times New Roman" w:eastAsia="Times New Roman" w:hAnsi="Times New Roman" w:cs="Times New Roman"/>
          <w:color w:val="000000"/>
          <w:sz w:val="24"/>
          <w:szCs w:val="24"/>
        </w:rPr>
        <w:t>mean ± std. error</w:t>
      </w:r>
      <w:r w:rsidRPr="00CD7579">
        <w:rPr>
          <w:rFonts w:ascii="Times New Roman" w:hAnsi="Times New Roman" w:cs="Times New Roman"/>
          <w:sz w:val="24"/>
          <w:szCs w:val="24"/>
        </w:rPr>
        <w:t xml:space="preserve">). </w:t>
      </w:r>
      <w:r w:rsidR="00D8754B">
        <w:rPr>
          <w:rFonts w:ascii="Times New Roman" w:hAnsi="Times New Roman" w:cs="Times New Roman"/>
          <w:sz w:val="24"/>
          <w:szCs w:val="24"/>
        </w:rPr>
        <w:t>Thirty-day g</w:t>
      </w:r>
      <w:r w:rsidRPr="00CD7579">
        <w:rPr>
          <w:rFonts w:ascii="Times New Roman" w:eastAsia="Times New Roman" w:hAnsi="Times New Roman" w:cs="Times New Roman"/>
          <w:color w:val="000000"/>
          <w:sz w:val="24"/>
          <w:szCs w:val="24"/>
        </w:rPr>
        <w:t>eometric mean</w:t>
      </w:r>
      <w:r w:rsidR="00D8754B">
        <w:rPr>
          <w:rFonts w:ascii="Times New Roman" w:eastAsia="Times New Roman" w:hAnsi="Times New Roman" w:cs="Times New Roman"/>
          <w:color w:val="000000"/>
          <w:sz w:val="24"/>
          <w:szCs w:val="24"/>
        </w:rPr>
        <w:t xml:space="preserve"> enterococci</w:t>
      </w:r>
      <w:r w:rsidRPr="00CD7579">
        <w:rPr>
          <w:rFonts w:ascii="Times New Roman" w:eastAsia="Times New Roman" w:hAnsi="Times New Roman" w:cs="Times New Roman"/>
          <w:color w:val="000000"/>
          <w:sz w:val="24"/>
          <w:szCs w:val="24"/>
        </w:rPr>
        <w:t xml:space="preserve"> values were also highest on average at South Kenai Beach (29.09 ± 25.96 CFU/100 mL, mean ± std. error).</w:t>
      </w:r>
    </w:p>
    <w:p w14:paraId="3369585D" w14:textId="17DC14B4" w:rsidR="001A6F2A" w:rsidRDefault="001A6F2A" w:rsidP="00C36A1F">
      <w:pPr>
        <w:spacing w:line="240" w:lineRule="auto"/>
        <w:contextualSpacing w:val="0"/>
        <w:rPr>
          <w:rFonts w:ascii="Times New Roman" w:eastAsia="Times New Roman" w:hAnsi="Times New Roman" w:cs="Times New Roman"/>
          <w:color w:val="000000"/>
          <w:sz w:val="24"/>
          <w:szCs w:val="24"/>
        </w:rPr>
      </w:pPr>
    </w:p>
    <w:p w14:paraId="7112EA32" w14:textId="7447149A" w:rsidR="001A6F2A" w:rsidRPr="00CD7579" w:rsidRDefault="001A6F2A" w:rsidP="001A6F2A">
      <w:pPr>
        <w:rPr>
          <w:rFonts w:ascii="Times New Roman" w:eastAsia="Times New Roman" w:hAnsi="Times New Roman" w:cs="Times New Roman"/>
          <w:color w:val="000000"/>
          <w:sz w:val="24"/>
          <w:szCs w:val="24"/>
        </w:rPr>
      </w:pPr>
      <w:r>
        <w:rPr>
          <w:rFonts w:ascii="Times New Roman" w:hAnsi="Times New Roman" w:cs="Times New Roman"/>
          <w:sz w:val="24"/>
          <w:szCs w:val="24"/>
        </w:rPr>
        <w:t>Variation between 2020 replicate sam</w:t>
      </w:r>
      <w:r w:rsidRPr="00E30CCD">
        <w:rPr>
          <w:rFonts w:ascii="Times New Roman" w:hAnsi="Times New Roman" w:cs="Times New Roman"/>
          <w:sz w:val="24"/>
          <w:szCs w:val="24"/>
        </w:rPr>
        <w:t xml:space="preserve">ples averaged </w:t>
      </w:r>
      <w:r w:rsidRPr="00E30CCD">
        <w:rPr>
          <w:rFonts w:ascii="Times New Roman" w:eastAsia="Times New Roman" w:hAnsi="Times New Roman" w:cs="Times New Roman"/>
          <w:color w:val="000000"/>
          <w:sz w:val="24"/>
          <w:szCs w:val="24"/>
        </w:rPr>
        <w:t xml:space="preserve">40.58 ± 7.03 % </w:t>
      </w:r>
      <w:r w:rsidRPr="005676FF">
        <w:rPr>
          <w:rFonts w:ascii="Times New Roman" w:eastAsia="Times New Roman" w:hAnsi="Times New Roman" w:cs="Times New Roman"/>
          <w:color w:val="000000"/>
          <w:sz w:val="24"/>
          <w:szCs w:val="24"/>
        </w:rPr>
        <w:t>(mean ± std. error)</w:t>
      </w:r>
      <w:r>
        <w:rPr>
          <w:rFonts w:ascii="Times New Roman" w:eastAsia="Times New Roman" w:hAnsi="Times New Roman" w:cs="Times New Roman"/>
          <w:color w:val="000000"/>
          <w:sz w:val="24"/>
          <w:szCs w:val="24"/>
        </w:rPr>
        <w:t xml:space="preserve"> for enterococci and 24.12 </w:t>
      </w:r>
      <w:r w:rsidRPr="001C0818">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 xml:space="preserve"> 4.40 % </w:t>
      </w:r>
      <w:r w:rsidRPr="005676FF">
        <w:rPr>
          <w:rFonts w:ascii="Times New Roman" w:eastAsia="Times New Roman" w:hAnsi="Times New Roman" w:cs="Times New Roman"/>
          <w:color w:val="000000"/>
          <w:sz w:val="24"/>
          <w:szCs w:val="24"/>
        </w:rPr>
        <w:t>(mean ± std. error)</w:t>
      </w:r>
      <w:r>
        <w:rPr>
          <w:rFonts w:ascii="Times New Roman" w:eastAsia="Times New Roman" w:hAnsi="Times New Roman" w:cs="Times New Roman"/>
          <w:color w:val="000000"/>
          <w:sz w:val="24"/>
          <w:szCs w:val="24"/>
        </w:rPr>
        <w:t xml:space="preserve"> for fecal coliform samples (</w:t>
      </w:r>
      <w:r w:rsidR="0009603B">
        <w:rPr>
          <w:rFonts w:ascii="Times New Roman" w:eastAsia="Times New Roman" w:hAnsi="Times New Roman" w:cs="Times New Roman"/>
          <w:color w:val="000000"/>
          <w:sz w:val="24"/>
          <w:szCs w:val="24"/>
        </w:rPr>
        <w:t>Table 3</w:t>
      </w:r>
      <w:r>
        <w:rPr>
          <w:rFonts w:ascii="Times New Roman" w:eastAsia="Times New Roman" w:hAnsi="Times New Roman" w:cs="Times New Roman"/>
          <w:color w:val="000000"/>
          <w:sz w:val="24"/>
          <w:szCs w:val="24"/>
        </w:rPr>
        <w:t>).</w:t>
      </w:r>
    </w:p>
    <w:p w14:paraId="62D01383" w14:textId="77777777" w:rsidR="00C36A1F" w:rsidRDefault="00C36A1F" w:rsidP="00C36A1F">
      <w:pPr>
        <w:rPr>
          <w:rFonts w:ascii="Times New Roman" w:hAnsi="Times New Roman" w:cs="Times New Roman"/>
          <w:sz w:val="24"/>
          <w:szCs w:val="24"/>
        </w:rPr>
      </w:pPr>
      <w:r>
        <w:rPr>
          <w:rFonts w:ascii="Times New Roman" w:hAnsi="Times New Roman" w:cs="Times New Roman"/>
          <w:sz w:val="24"/>
          <w:szCs w:val="24"/>
        </w:rPr>
        <w:t xml:space="preserve"> </w:t>
      </w:r>
    </w:p>
    <w:p w14:paraId="38290BB6" w14:textId="43BC2AAC" w:rsidR="000222C0" w:rsidRDefault="001A6F2A" w:rsidP="00C36A1F">
      <w:pPr>
        <w:rPr>
          <w:ins w:id="255" w:author="Benjamin Meyer" w:date="2021-02-23T12:33:00Z"/>
          <w:rFonts w:ascii="Times New Roman" w:eastAsia="Times New Roman" w:hAnsi="Times New Roman" w:cs="Times New Roman"/>
          <w:color w:val="000000"/>
          <w:sz w:val="24"/>
          <w:szCs w:val="24"/>
        </w:rPr>
      </w:pPr>
      <w:r w:rsidRPr="00CE5AE4">
        <w:rPr>
          <w:rFonts w:ascii="Times New Roman" w:eastAsia="Times New Roman" w:hAnsi="Times New Roman" w:cs="Times New Roman"/>
          <w:color w:val="000000"/>
          <w:sz w:val="24"/>
          <w:szCs w:val="24"/>
        </w:rPr>
        <w:t xml:space="preserve">For complete </w:t>
      </w:r>
      <w:r w:rsidR="00722028">
        <w:rPr>
          <w:rFonts w:ascii="Times New Roman" w:eastAsia="Times New Roman" w:hAnsi="Times New Roman" w:cs="Times New Roman"/>
          <w:color w:val="000000"/>
          <w:sz w:val="24"/>
          <w:szCs w:val="24"/>
        </w:rPr>
        <w:t xml:space="preserve">2020 </w:t>
      </w:r>
      <w:r w:rsidRPr="00CE5AE4">
        <w:rPr>
          <w:rFonts w:ascii="Times New Roman" w:eastAsia="Times New Roman" w:hAnsi="Times New Roman" w:cs="Times New Roman"/>
          <w:color w:val="000000"/>
          <w:sz w:val="24"/>
          <w:szCs w:val="24"/>
        </w:rPr>
        <w:t xml:space="preserve">data applied in determining threshold criteria exceedance see </w:t>
      </w:r>
      <w:r w:rsidR="000C1B0B">
        <w:rPr>
          <w:rFonts w:ascii="Times New Roman" w:eastAsia="Times New Roman" w:hAnsi="Times New Roman" w:cs="Times New Roman"/>
          <w:color w:val="000000"/>
          <w:sz w:val="24"/>
          <w:szCs w:val="24"/>
        </w:rPr>
        <w:t xml:space="preserve">Appendix E: 2020 Sample Values and Exceedances. </w:t>
      </w:r>
      <w:commentRangeStart w:id="256"/>
      <w:commentRangeStart w:id="257"/>
      <w:r w:rsidRPr="00472482">
        <w:rPr>
          <w:rFonts w:ascii="Times New Roman" w:eastAsia="Times New Roman" w:hAnsi="Times New Roman" w:cs="Times New Roman"/>
          <w:color w:val="000000"/>
          <w:sz w:val="24"/>
          <w:szCs w:val="24"/>
        </w:rPr>
        <w:t>Ra</w:t>
      </w:r>
      <w:r>
        <w:rPr>
          <w:rFonts w:ascii="Times New Roman" w:eastAsia="Times New Roman" w:hAnsi="Times New Roman" w:cs="Times New Roman"/>
          <w:color w:val="000000"/>
          <w:sz w:val="24"/>
          <w:szCs w:val="24"/>
        </w:rPr>
        <w:t xml:space="preserve">w analytical results can also be found at the </w:t>
      </w:r>
      <w:hyperlink r:id="rId28" w:history="1">
        <w:r w:rsidRPr="005A02A8">
          <w:rPr>
            <w:rStyle w:val="Hyperlink"/>
            <w:rFonts w:ascii="Times New Roman" w:eastAsia="Times New Roman" w:hAnsi="Times New Roman" w:cs="Times New Roman"/>
            <w:sz w:val="24"/>
            <w:szCs w:val="24"/>
          </w:rPr>
          <w:t>ADEC BEACH program Kenai River page</w:t>
        </w:r>
      </w:hyperlink>
      <w:r>
        <w:rPr>
          <w:rFonts w:ascii="Times New Roman" w:eastAsia="Times New Roman" w:hAnsi="Times New Roman" w:cs="Times New Roman"/>
          <w:color w:val="000000"/>
          <w:sz w:val="24"/>
          <w:szCs w:val="24"/>
        </w:rPr>
        <w:t xml:space="preserve">, and </w:t>
      </w:r>
      <w:r w:rsidR="00722028">
        <w:rPr>
          <w:rFonts w:ascii="Times New Roman" w:eastAsia="Times New Roman" w:hAnsi="Times New Roman" w:cs="Times New Roman"/>
          <w:color w:val="000000"/>
          <w:sz w:val="24"/>
          <w:szCs w:val="24"/>
        </w:rPr>
        <w:t xml:space="preserve">from 2010 – present </w:t>
      </w:r>
      <w:r>
        <w:rPr>
          <w:rFonts w:ascii="Times New Roman" w:eastAsia="Times New Roman" w:hAnsi="Times New Roman" w:cs="Times New Roman"/>
          <w:color w:val="000000"/>
          <w:sz w:val="24"/>
          <w:szCs w:val="24"/>
        </w:rPr>
        <w:t xml:space="preserve">in the </w:t>
      </w:r>
      <w:hyperlink r:id="rId29" w:history="1">
        <w:r w:rsidRPr="005A02A8">
          <w:rPr>
            <w:rStyle w:val="Hyperlink"/>
            <w:rFonts w:ascii="Times New Roman" w:eastAsia="Times New Roman" w:hAnsi="Times New Roman" w:cs="Times New Roman"/>
            <w:sz w:val="24"/>
            <w:szCs w:val="24"/>
          </w:rPr>
          <w:t>EPA BEACON data base</w:t>
        </w:r>
      </w:hyperlink>
      <w:r>
        <w:rPr>
          <w:rFonts w:ascii="Times New Roman" w:eastAsia="Times New Roman" w:hAnsi="Times New Roman" w:cs="Times New Roman"/>
          <w:color w:val="000000"/>
          <w:sz w:val="24"/>
          <w:szCs w:val="24"/>
        </w:rPr>
        <w:t xml:space="preserve">. </w:t>
      </w:r>
      <w:commentRangeEnd w:id="256"/>
      <w:r>
        <w:rPr>
          <w:rStyle w:val="CommentReference"/>
        </w:rPr>
        <w:commentReference w:id="256"/>
      </w:r>
      <w:commentRangeEnd w:id="257"/>
    </w:p>
    <w:p w14:paraId="7438E70B" w14:textId="6466005E" w:rsidR="00BA288D" w:rsidRPr="00AC1751" w:rsidRDefault="001A6F2A" w:rsidP="00C36A1F">
      <w:pPr>
        <w:rPr>
          <w:rFonts w:ascii="Times New Roman" w:eastAsia="Times New Roman" w:hAnsi="Times New Roman" w:cs="Times New Roman"/>
          <w:color w:val="000000"/>
          <w:sz w:val="24"/>
          <w:szCs w:val="24"/>
        </w:rPr>
      </w:pPr>
      <w:r>
        <w:rPr>
          <w:rStyle w:val="CommentReference"/>
        </w:rPr>
        <w:commentReference w:id="257"/>
      </w:r>
    </w:p>
    <w:p w14:paraId="25F6B354" w14:textId="10080B32" w:rsidR="00C36A1F" w:rsidRPr="00131BA2" w:rsidRDefault="00131BA2" w:rsidP="00C36A1F">
      <w:pPr>
        <w:pStyle w:val="Caption"/>
        <w:rPr>
          <w:rFonts w:ascii="Times New Roman" w:hAnsi="Times New Roman" w:cs="Times New Roman"/>
          <w:sz w:val="24"/>
          <w:szCs w:val="24"/>
        </w:rPr>
      </w:pPr>
      <w:bookmarkStart w:id="258" w:name="_Toc64229318"/>
      <w:r w:rsidRPr="00131BA2">
        <w:rPr>
          <w:rFonts w:ascii="Times New Roman" w:hAnsi="Times New Roman" w:cs="Times New Roman"/>
          <w:sz w:val="24"/>
          <w:szCs w:val="24"/>
        </w:rPr>
        <w:t xml:space="preserve">Table </w:t>
      </w:r>
      <w:r w:rsidRPr="00131BA2">
        <w:rPr>
          <w:rFonts w:ascii="Times New Roman" w:hAnsi="Times New Roman" w:cs="Times New Roman"/>
          <w:sz w:val="24"/>
          <w:szCs w:val="24"/>
        </w:rPr>
        <w:fldChar w:fldCharType="begin"/>
      </w:r>
      <w:r w:rsidRPr="00131BA2">
        <w:rPr>
          <w:rFonts w:ascii="Times New Roman" w:hAnsi="Times New Roman" w:cs="Times New Roman"/>
          <w:sz w:val="24"/>
          <w:szCs w:val="24"/>
        </w:rPr>
        <w:instrText xml:space="preserve"> SEQ Table \* ARABIC </w:instrText>
      </w:r>
      <w:r w:rsidRPr="00131BA2">
        <w:rPr>
          <w:rFonts w:ascii="Times New Roman" w:hAnsi="Times New Roman" w:cs="Times New Roman"/>
          <w:sz w:val="24"/>
          <w:szCs w:val="24"/>
        </w:rPr>
        <w:fldChar w:fldCharType="separate"/>
      </w:r>
      <w:r w:rsidR="00C873D4">
        <w:rPr>
          <w:rFonts w:ascii="Times New Roman" w:hAnsi="Times New Roman" w:cs="Times New Roman"/>
          <w:noProof/>
          <w:sz w:val="24"/>
          <w:szCs w:val="24"/>
        </w:rPr>
        <w:t>2</w:t>
      </w:r>
      <w:r w:rsidRPr="00131BA2">
        <w:rPr>
          <w:rFonts w:ascii="Times New Roman" w:hAnsi="Times New Roman" w:cs="Times New Roman"/>
          <w:sz w:val="24"/>
          <w:szCs w:val="24"/>
        </w:rPr>
        <w:fldChar w:fldCharType="end"/>
      </w:r>
      <w:r>
        <w:rPr>
          <w:rFonts w:ascii="Times New Roman" w:hAnsi="Times New Roman" w:cs="Times New Roman"/>
          <w:sz w:val="24"/>
          <w:szCs w:val="24"/>
        </w:rPr>
        <w:t xml:space="preserve"> - </w:t>
      </w:r>
      <w:r w:rsidR="00C36A1F">
        <w:rPr>
          <w:rFonts w:ascii="Times New Roman" w:hAnsi="Times New Roman" w:cs="Times New Roman"/>
          <w:sz w:val="24"/>
          <w:szCs w:val="24"/>
        </w:rPr>
        <w:t>Summary statistics by site and bacteria species for the 2020 sampling season; individual sample concentrations and thirty-day geometric mean values.</w:t>
      </w:r>
      <w:r w:rsidR="00F12A12">
        <w:rPr>
          <w:rFonts w:ascii="Times New Roman" w:hAnsi="Times New Roman" w:cs="Times New Roman"/>
          <w:sz w:val="24"/>
          <w:szCs w:val="24"/>
        </w:rPr>
        <w:t xml:space="preserve"> </w:t>
      </w:r>
      <w:r w:rsidR="00C36A1F">
        <w:rPr>
          <w:rFonts w:ascii="Times New Roman" w:hAnsi="Times New Roman" w:cs="Times New Roman"/>
          <w:sz w:val="24"/>
          <w:szCs w:val="24"/>
        </w:rPr>
        <w:t>All sample result values are in CFU/100 mL.</w:t>
      </w:r>
      <w:bookmarkEnd w:id="258"/>
    </w:p>
    <w:tbl>
      <w:tblPr>
        <w:tblW w:w="9685" w:type="dxa"/>
        <w:tblLayout w:type="fixed"/>
        <w:tblLook w:val="04A0" w:firstRow="1" w:lastRow="0" w:firstColumn="1" w:lastColumn="0" w:noHBand="0" w:noVBand="1"/>
      </w:tblPr>
      <w:tblGrid>
        <w:gridCol w:w="1170"/>
        <w:gridCol w:w="1440"/>
        <w:gridCol w:w="1472"/>
        <w:gridCol w:w="1040"/>
        <w:gridCol w:w="1045"/>
        <w:gridCol w:w="1335"/>
        <w:gridCol w:w="1089"/>
        <w:gridCol w:w="1094"/>
      </w:tblGrid>
      <w:tr w:rsidR="00AC1751" w:rsidRPr="00D52E12" w14:paraId="480B4EFF" w14:textId="77777777" w:rsidTr="00AC1751">
        <w:trPr>
          <w:trHeight w:val="1464"/>
        </w:trPr>
        <w:tc>
          <w:tcPr>
            <w:tcW w:w="1170" w:type="dxa"/>
            <w:tcBorders>
              <w:top w:val="single" w:sz="4" w:space="0" w:color="000000"/>
              <w:left w:val="nil"/>
              <w:bottom w:val="single" w:sz="4" w:space="0" w:color="000000"/>
              <w:right w:val="nil"/>
            </w:tcBorders>
            <w:shd w:val="clear" w:color="auto" w:fill="auto"/>
            <w:vAlign w:val="center"/>
            <w:hideMark/>
          </w:tcPr>
          <w:p w14:paraId="044A56B1" w14:textId="77777777" w:rsidR="00AC1751" w:rsidRPr="00D52E12" w:rsidRDefault="00AC1751" w:rsidP="008A7865">
            <w:pPr>
              <w:spacing w:line="240" w:lineRule="auto"/>
              <w:contextualSpacing w:val="0"/>
              <w:jc w:val="center"/>
              <w:rPr>
                <w:rFonts w:ascii="Calibri" w:eastAsia="Times New Roman" w:hAnsi="Calibri" w:cs="Calibri"/>
                <w:b/>
                <w:bCs/>
                <w:color w:val="000000"/>
                <w:sz w:val="20"/>
                <w:szCs w:val="20"/>
              </w:rPr>
            </w:pPr>
            <w:r w:rsidRPr="00D52E12">
              <w:rPr>
                <w:rFonts w:ascii="Calibri" w:eastAsia="Times New Roman" w:hAnsi="Calibri" w:cs="Calibri"/>
                <w:b/>
                <w:bCs/>
                <w:color w:val="000000"/>
                <w:sz w:val="20"/>
                <w:szCs w:val="20"/>
              </w:rPr>
              <w:t>Bacteria</w:t>
            </w:r>
          </w:p>
        </w:tc>
        <w:tc>
          <w:tcPr>
            <w:tcW w:w="1440" w:type="dxa"/>
            <w:tcBorders>
              <w:top w:val="single" w:sz="4" w:space="0" w:color="000000"/>
              <w:left w:val="nil"/>
              <w:bottom w:val="single" w:sz="4" w:space="0" w:color="000000"/>
              <w:right w:val="nil"/>
            </w:tcBorders>
            <w:shd w:val="clear" w:color="auto" w:fill="auto"/>
            <w:vAlign w:val="center"/>
            <w:hideMark/>
          </w:tcPr>
          <w:p w14:paraId="32EC681E" w14:textId="77777777" w:rsidR="00AC1751" w:rsidRPr="00D52E12" w:rsidRDefault="00AC1751" w:rsidP="008A7865">
            <w:pPr>
              <w:spacing w:line="240" w:lineRule="auto"/>
              <w:contextualSpacing w:val="0"/>
              <w:jc w:val="center"/>
              <w:rPr>
                <w:rFonts w:ascii="Calibri" w:eastAsia="Times New Roman" w:hAnsi="Calibri" w:cs="Calibri"/>
                <w:b/>
                <w:bCs/>
                <w:color w:val="000000"/>
                <w:sz w:val="20"/>
                <w:szCs w:val="20"/>
              </w:rPr>
            </w:pPr>
            <w:r w:rsidRPr="00D52E12">
              <w:rPr>
                <w:rFonts w:ascii="Calibri" w:eastAsia="Times New Roman" w:hAnsi="Calibri" w:cs="Calibri"/>
                <w:b/>
                <w:bCs/>
                <w:color w:val="000000"/>
                <w:sz w:val="20"/>
                <w:szCs w:val="20"/>
              </w:rPr>
              <w:t>Location</w:t>
            </w:r>
          </w:p>
        </w:tc>
        <w:tc>
          <w:tcPr>
            <w:tcW w:w="1472" w:type="dxa"/>
            <w:tcBorders>
              <w:top w:val="single" w:sz="4" w:space="0" w:color="000000"/>
              <w:left w:val="nil"/>
              <w:bottom w:val="single" w:sz="4" w:space="0" w:color="000000"/>
              <w:right w:val="nil"/>
            </w:tcBorders>
            <w:shd w:val="clear" w:color="auto" w:fill="auto"/>
            <w:vAlign w:val="center"/>
            <w:hideMark/>
          </w:tcPr>
          <w:p w14:paraId="1EE90FF9" w14:textId="77777777" w:rsidR="00AC1751" w:rsidRPr="00D52E12" w:rsidRDefault="00AC1751" w:rsidP="008A7865">
            <w:pPr>
              <w:spacing w:line="240" w:lineRule="auto"/>
              <w:contextualSpacing w:val="0"/>
              <w:jc w:val="center"/>
              <w:rPr>
                <w:rFonts w:ascii="Calibri" w:eastAsia="Times New Roman" w:hAnsi="Calibri" w:cs="Calibri"/>
                <w:b/>
                <w:bCs/>
                <w:color w:val="000000"/>
                <w:sz w:val="20"/>
                <w:szCs w:val="20"/>
              </w:rPr>
            </w:pPr>
            <w:r w:rsidRPr="00D52E12">
              <w:rPr>
                <w:rFonts w:ascii="Calibri" w:eastAsia="Times New Roman" w:hAnsi="Calibri" w:cs="Calibri"/>
                <w:b/>
                <w:bCs/>
                <w:color w:val="000000"/>
                <w:sz w:val="20"/>
                <w:szCs w:val="20"/>
              </w:rPr>
              <w:t>Individual Sample Mean ± Std. Error</w:t>
            </w:r>
          </w:p>
        </w:tc>
        <w:tc>
          <w:tcPr>
            <w:tcW w:w="1040" w:type="dxa"/>
            <w:tcBorders>
              <w:top w:val="single" w:sz="4" w:space="0" w:color="000000"/>
              <w:left w:val="nil"/>
              <w:bottom w:val="single" w:sz="4" w:space="0" w:color="000000"/>
              <w:right w:val="nil"/>
            </w:tcBorders>
            <w:shd w:val="clear" w:color="auto" w:fill="auto"/>
            <w:vAlign w:val="center"/>
            <w:hideMark/>
          </w:tcPr>
          <w:p w14:paraId="6E16901B" w14:textId="77777777" w:rsidR="00AC1751" w:rsidRPr="00D52E12" w:rsidRDefault="00AC1751" w:rsidP="008A7865">
            <w:pPr>
              <w:spacing w:line="240" w:lineRule="auto"/>
              <w:contextualSpacing w:val="0"/>
              <w:jc w:val="center"/>
              <w:rPr>
                <w:rFonts w:ascii="Calibri" w:eastAsia="Times New Roman" w:hAnsi="Calibri" w:cs="Calibri"/>
                <w:b/>
                <w:bCs/>
                <w:color w:val="000000"/>
                <w:sz w:val="20"/>
                <w:szCs w:val="20"/>
              </w:rPr>
            </w:pPr>
            <w:r w:rsidRPr="00D52E12">
              <w:rPr>
                <w:rFonts w:ascii="Calibri" w:eastAsia="Times New Roman" w:hAnsi="Calibri" w:cs="Calibri"/>
                <w:b/>
                <w:bCs/>
                <w:color w:val="000000"/>
                <w:sz w:val="20"/>
                <w:szCs w:val="20"/>
              </w:rPr>
              <w:t>Individual Sample Min</w:t>
            </w:r>
          </w:p>
        </w:tc>
        <w:tc>
          <w:tcPr>
            <w:tcW w:w="1045" w:type="dxa"/>
            <w:tcBorders>
              <w:top w:val="single" w:sz="4" w:space="0" w:color="000000"/>
              <w:left w:val="nil"/>
              <w:bottom w:val="single" w:sz="4" w:space="0" w:color="000000"/>
              <w:right w:val="nil"/>
            </w:tcBorders>
            <w:shd w:val="clear" w:color="auto" w:fill="auto"/>
            <w:vAlign w:val="center"/>
            <w:hideMark/>
          </w:tcPr>
          <w:p w14:paraId="72A3550A" w14:textId="77777777" w:rsidR="00AC1751" w:rsidRPr="00D52E12" w:rsidRDefault="00AC1751" w:rsidP="008A7865">
            <w:pPr>
              <w:spacing w:line="240" w:lineRule="auto"/>
              <w:contextualSpacing w:val="0"/>
              <w:jc w:val="center"/>
              <w:rPr>
                <w:rFonts w:ascii="Calibri" w:eastAsia="Times New Roman" w:hAnsi="Calibri" w:cs="Calibri"/>
                <w:b/>
                <w:bCs/>
                <w:color w:val="000000"/>
                <w:sz w:val="20"/>
                <w:szCs w:val="20"/>
              </w:rPr>
            </w:pPr>
            <w:r w:rsidRPr="00D52E12">
              <w:rPr>
                <w:rFonts w:ascii="Calibri" w:eastAsia="Times New Roman" w:hAnsi="Calibri" w:cs="Calibri"/>
                <w:b/>
                <w:bCs/>
                <w:color w:val="000000"/>
                <w:sz w:val="20"/>
                <w:szCs w:val="20"/>
              </w:rPr>
              <w:t>Individual Sample Max</w:t>
            </w:r>
          </w:p>
        </w:tc>
        <w:tc>
          <w:tcPr>
            <w:tcW w:w="1335" w:type="dxa"/>
            <w:tcBorders>
              <w:top w:val="single" w:sz="4" w:space="0" w:color="000000"/>
              <w:left w:val="nil"/>
              <w:bottom w:val="single" w:sz="4" w:space="0" w:color="000000"/>
              <w:right w:val="nil"/>
            </w:tcBorders>
            <w:shd w:val="clear" w:color="auto" w:fill="auto"/>
            <w:vAlign w:val="center"/>
            <w:hideMark/>
          </w:tcPr>
          <w:p w14:paraId="7F025CEF" w14:textId="77777777" w:rsidR="00AC1751" w:rsidRPr="00D52E12" w:rsidRDefault="00AC1751" w:rsidP="008A7865">
            <w:pPr>
              <w:spacing w:line="240" w:lineRule="auto"/>
              <w:contextualSpacing w:val="0"/>
              <w:jc w:val="center"/>
              <w:rPr>
                <w:rFonts w:ascii="Calibri" w:eastAsia="Times New Roman" w:hAnsi="Calibri" w:cs="Calibri"/>
                <w:b/>
                <w:bCs/>
                <w:color w:val="000000"/>
                <w:sz w:val="20"/>
                <w:szCs w:val="20"/>
              </w:rPr>
            </w:pPr>
            <w:r w:rsidRPr="00D52E12">
              <w:rPr>
                <w:rFonts w:ascii="Calibri" w:eastAsia="Times New Roman" w:hAnsi="Calibri" w:cs="Calibri"/>
                <w:b/>
                <w:bCs/>
                <w:color w:val="000000"/>
                <w:sz w:val="20"/>
                <w:szCs w:val="20"/>
              </w:rPr>
              <w:t>30 Day Geometric Mean Value Mean ± Std. Error</w:t>
            </w:r>
          </w:p>
        </w:tc>
        <w:tc>
          <w:tcPr>
            <w:tcW w:w="1089" w:type="dxa"/>
            <w:tcBorders>
              <w:top w:val="single" w:sz="4" w:space="0" w:color="000000"/>
              <w:left w:val="nil"/>
              <w:bottom w:val="single" w:sz="4" w:space="0" w:color="000000"/>
              <w:right w:val="nil"/>
            </w:tcBorders>
            <w:shd w:val="clear" w:color="auto" w:fill="auto"/>
            <w:vAlign w:val="center"/>
            <w:hideMark/>
          </w:tcPr>
          <w:p w14:paraId="18B44A37" w14:textId="77777777" w:rsidR="00AC1751" w:rsidRPr="00D52E12" w:rsidRDefault="00AC1751" w:rsidP="008A7865">
            <w:pPr>
              <w:spacing w:line="240" w:lineRule="auto"/>
              <w:contextualSpacing w:val="0"/>
              <w:jc w:val="center"/>
              <w:rPr>
                <w:rFonts w:ascii="Calibri" w:eastAsia="Times New Roman" w:hAnsi="Calibri" w:cs="Calibri"/>
                <w:b/>
                <w:bCs/>
                <w:color w:val="000000"/>
                <w:sz w:val="20"/>
                <w:szCs w:val="20"/>
              </w:rPr>
            </w:pPr>
            <w:r w:rsidRPr="00D52E12">
              <w:rPr>
                <w:rFonts w:ascii="Calibri" w:eastAsia="Times New Roman" w:hAnsi="Calibri" w:cs="Calibri"/>
                <w:b/>
                <w:bCs/>
                <w:color w:val="000000"/>
                <w:sz w:val="20"/>
                <w:szCs w:val="20"/>
              </w:rPr>
              <w:t>30 Day Geometric Mean Value Min</w:t>
            </w:r>
          </w:p>
        </w:tc>
        <w:tc>
          <w:tcPr>
            <w:tcW w:w="1094" w:type="dxa"/>
            <w:tcBorders>
              <w:top w:val="single" w:sz="4" w:space="0" w:color="000000"/>
              <w:left w:val="nil"/>
              <w:bottom w:val="single" w:sz="4" w:space="0" w:color="000000"/>
              <w:right w:val="nil"/>
            </w:tcBorders>
            <w:shd w:val="clear" w:color="auto" w:fill="auto"/>
            <w:vAlign w:val="center"/>
            <w:hideMark/>
          </w:tcPr>
          <w:p w14:paraId="578FF087" w14:textId="77777777" w:rsidR="00AC1751" w:rsidRPr="00D52E12" w:rsidRDefault="00AC1751" w:rsidP="008A7865">
            <w:pPr>
              <w:spacing w:line="240" w:lineRule="auto"/>
              <w:contextualSpacing w:val="0"/>
              <w:jc w:val="center"/>
              <w:rPr>
                <w:rFonts w:ascii="Calibri" w:eastAsia="Times New Roman" w:hAnsi="Calibri" w:cs="Calibri"/>
                <w:b/>
                <w:bCs/>
                <w:color w:val="000000"/>
                <w:sz w:val="20"/>
                <w:szCs w:val="20"/>
              </w:rPr>
            </w:pPr>
            <w:r w:rsidRPr="00D52E12">
              <w:rPr>
                <w:rFonts w:ascii="Calibri" w:eastAsia="Times New Roman" w:hAnsi="Calibri" w:cs="Calibri"/>
                <w:b/>
                <w:bCs/>
                <w:color w:val="000000"/>
                <w:sz w:val="20"/>
                <w:szCs w:val="20"/>
              </w:rPr>
              <w:t>30 Day Geometric Mean Value Max</w:t>
            </w:r>
          </w:p>
        </w:tc>
      </w:tr>
      <w:tr w:rsidR="00AC1751" w:rsidRPr="00D52E12" w14:paraId="3BEEC11A" w14:textId="77777777" w:rsidTr="00AC1751">
        <w:trPr>
          <w:trHeight w:val="288"/>
        </w:trPr>
        <w:tc>
          <w:tcPr>
            <w:tcW w:w="1170" w:type="dxa"/>
            <w:tcBorders>
              <w:top w:val="nil"/>
              <w:left w:val="nil"/>
              <w:bottom w:val="nil"/>
              <w:right w:val="nil"/>
            </w:tcBorders>
            <w:shd w:val="clear" w:color="D9D9D9" w:fill="D9D9D9"/>
            <w:noWrap/>
            <w:vAlign w:val="bottom"/>
            <w:hideMark/>
          </w:tcPr>
          <w:p w14:paraId="74E27250" w14:textId="77777777" w:rsidR="00AC1751" w:rsidRPr="00D52E12" w:rsidRDefault="00AC1751" w:rsidP="008A7865">
            <w:pPr>
              <w:spacing w:line="240" w:lineRule="auto"/>
              <w:contextualSpacing w:val="0"/>
              <w:rPr>
                <w:rFonts w:ascii="Calibri" w:eastAsia="Times New Roman" w:hAnsi="Calibri" w:cs="Calibri"/>
                <w:color w:val="000000"/>
                <w:sz w:val="20"/>
                <w:szCs w:val="20"/>
              </w:rPr>
            </w:pPr>
            <w:r w:rsidRPr="00D52E12">
              <w:rPr>
                <w:rFonts w:ascii="Calibri" w:eastAsia="Times New Roman" w:hAnsi="Calibri" w:cs="Calibri"/>
                <w:color w:val="000000"/>
                <w:sz w:val="20"/>
                <w:szCs w:val="20"/>
              </w:rPr>
              <w:t>Enterococci</w:t>
            </w:r>
          </w:p>
        </w:tc>
        <w:tc>
          <w:tcPr>
            <w:tcW w:w="1440" w:type="dxa"/>
            <w:tcBorders>
              <w:top w:val="nil"/>
              <w:left w:val="nil"/>
              <w:bottom w:val="nil"/>
              <w:right w:val="nil"/>
            </w:tcBorders>
            <w:shd w:val="clear" w:color="D9D9D9" w:fill="D9D9D9"/>
            <w:noWrap/>
            <w:vAlign w:val="bottom"/>
            <w:hideMark/>
          </w:tcPr>
          <w:p w14:paraId="2E48538F" w14:textId="77777777" w:rsidR="00AC1751" w:rsidRPr="00D52E12" w:rsidRDefault="00AC1751" w:rsidP="008A7865">
            <w:pPr>
              <w:spacing w:line="240" w:lineRule="auto"/>
              <w:contextualSpacing w:val="0"/>
              <w:rPr>
                <w:rFonts w:ascii="Calibri" w:eastAsia="Times New Roman" w:hAnsi="Calibri" w:cs="Calibri"/>
                <w:color w:val="000000"/>
                <w:sz w:val="20"/>
                <w:szCs w:val="20"/>
              </w:rPr>
            </w:pPr>
            <w:r w:rsidRPr="00D52E12">
              <w:rPr>
                <w:rFonts w:ascii="Calibri" w:eastAsia="Times New Roman" w:hAnsi="Calibri" w:cs="Calibri"/>
                <w:color w:val="000000"/>
                <w:sz w:val="20"/>
                <w:szCs w:val="20"/>
              </w:rPr>
              <w:t>Kenai River Gull Rookery 1</w:t>
            </w:r>
          </w:p>
        </w:tc>
        <w:tc>
          <w:tcPr>
            <w:tcW w:w="1472" w:type="dxa"/>
            <w:tcBorders>
              <w:top w:val="nil"/>
              <w:left w:val="nil"/>
              <w:bottom w:val="nil"/>
              <w:right w:val="nil"/>
            </w:tcBorders>
            <w:shd w:val="clear" w:color="D9D9D9" w:fill="D9D9D9"/>
            <w:noWrap/>
            <w:vAlign w:val="bottom"/>
            <w:hideMark/>
          </w:tcPr>
          <w:p w14:paraId="36500C05"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15.19 ± 4.79</w:t>
            </w:r>
          </w:p>
        </w:tc>
        <w:tc>
          <w:tcPr>
            <w:tcW w:w="1040" w:type="dxa"/>
            <w:tcBorders>
              <w:top w:val="nil"/>
              <w:left w:val="nil"/>
              <w:bottom w:val="nil"/>
              <w:right w:val="nil"/>
            </w:tcBorders>
            <w:shd w:val="clear" w:color="D9D9D9" w:fill="D9D9D9"/>
            <w:noWrap/>
            <w:vAlign w:val="bottom"/>
            <w:hideMark/>
          </w:tcPr>
          <w:p w14:paraId="37E9FA9A"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0.50</w:t>
            </w:r>
          </w:p>
        </w:tc>
        <w:tc>
          <w:tcPr>
            <w:tcW w:w="1045" w:type="dxa"/>
            <w:tcBorders>
              <w:top w:val="nil"/>
              <w:left w:val="nil"/>
              <w:bottom w:val="nil"/>
              <w:right w:val="nil"/>
            </w:tcBorders>
            <w:shd w:val="clear" w:color="D9D9D9" w:fill="D9D9D9"/>
            <w:noWrap/>
            <w:vAlign w:val="bottom"/>
            <w:hideMark/>
          </w:tcPr>
          <w:p w14:paraId="263FB72B"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37.00</w:t>
            </w:r>
          </w:p>
        </w:tc>
        <w:tc>
          <w:tcPr>
            <w:tcW w:w="1335" w:type="dxa"/>
            <w:tcBorders>
              <w:top w:val="nil"/>
              <w:left w:val="nil"/>
              <w:bottom w:val="nil"/>
              <w:right w:val="nil"/>
            </w:tcBorders>
            <w:shd w:val="clear" w:color="D9D9D9" w:fill="D9D9D9"/>
            <w:noWrap/>
            <w:vAlign w:val="bottom"/>
            <w:hideMark/>
          </w:tcPr>
          <w:p w14:paraId="7562C290"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7.84 ± 4.79</w:t>
            </w:r>
          </w:p>
        </w:tc>
        <w:tc>
          <w:tcPr>
            <w:tcW w:w="1089" w:type="dxa"/>
            <w:tcBorders>
              <w:top w:val="nil"/>
              <w:left w:val="nil"/>
              <w:bottom w:val="nil"/>
              <w:right w:val="nil"/>
            </w:tcBorders>
            <w:shd w:val="clear" w:color="D9D9D9" w:fill="D9D9D9"/>
            <w:noWrap/>
            <w:vAlign w:val="bottom"/>
            <w:hideMark/>
          </w:tcPr>
          <w:p w14:paraId="68CEF543"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4.02</w:t>
            </w:r>
          </w:p>
        </w:tc>
        <w:tc>
          <w:tcPr>
            <w:tcW w:w="1094" w:type="dxa"/>
            <w:tcBorders>
              <w:top w:val="nil"/>
              <w:left w:val="nil"/>
              <w:bottom w:val="nil"/>
              <w:right w:val="nil"/>
            </w:tcBorders>
            <w:shd w:val="clear" w:color="D9D9D9" w:fill="D9D9D9"/>
            <w:noWrap/>
            <w:vAlign w:val="bottom"/>
            <w:hideMark/>
          </w:tcPr>
          <w:p w14:paraId="66A3FB5B"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10.37</w:t>
            </w:r>
          </w:p>
        </w:tc>
      </w:tr>
      <w:tr w:rsidR="00AC1751" w:rsidRPr="00D52E12" w14:paraId="4F0682E9" w14:textId="77777777" w:rsidTr="00AC1751">
        <w:trPr>
          <w:trHeight w:val="288"/>
        </w:trPr>
        <w:tc>
          <w:tcPr>
            <w:tcW w:w="1170" w:type="dxa"/>
            <w:tcBorders>
              <w:top w:val="nil"/>
              <w:left w:val="nil"/>
              <w:bottom w:val="nil"/>
              <w:right w:val="nil"/>
            </w:tcBorders>
            <w:shd w:val="clear" w:color="auto" w:fill="auto"/>
            <w:noWrap/>
            <w:vAlign w:val="bottom"/>
            <w:hideMark/>
          </w:tcPr>
          <w:p w14:paraId="5172E3A0" w14:textId="77777777" w:rsidR="00AC1751" w:rsidRPr="00D52E12" w:rsidRDefault="00AC1751" w:rsidP="008A7865">
            <w:pPr>
              <w:spacing w:line="240" w:lineRule="auto"/>
              <w:contextualSpacing w:val="0"/>
              <w:rPr>
                <w:rFonts w:ascii="Calibri" w:eastAsia="Times New Roman" w:hAnsi="Calibri" w:cs="Calibri"/>
                <w:color w:val="000000"/>
                <w:sz w:val="20"/>
                <w:szCs w:val="20"/>
              </w:rPr>
            </w:pPr>
            <w:r w:rsidRPr="00D52E12">
              <w:rPr>
                <w:rFonts w:ascii="Calibri" w:eastAsia="Times New Roman" w:hAnsi="Calibri" w:cs="Calibri"/>
                <w:color w:val="000000"/>
                <w:sz w:val="20"/>
                <w:szCs w:val="20"/>
              </w:rPr>
              <w:t>Enterococci</w:t>
            </w:r>
          </w:p>
        </w:tc>
        <w:tc>
          <w:tcPr>
            <w:tcW w:w="1440" w:type="dxa"/>
            <w:tcBorders>
              <w:top w:val="nil"/>
              <w:left w:val="nil"/>
              <w:bottom w:val="nil"/>
              <w:right w:val="nil"/>
            </w:tcBorders>
            <w:shd w:val="clear" w:color="auto" w:fill="auto"/>
            <w:noWrap/>
            <w:vAlign w:val="bottom"/>
            <w:hideMark/>
          </w:tcPr>
          <w:p w14:paraId="3F936185" w14:textId="77777777" w:rsidR="00AC1751" w:rsidRPr="00D52E12" w:rsidRDefault="00AC1751" w:rsidP="008A7865">
            <w:pPr>
              <w:spacing w:line="240" w:lineRule="auto"/>
              <w:contextualSpacing w:val="0"/>
              <w:rPr>
                <w:rFonts w:ascii="Calibri" w:eastAsia="Times New Roman" w:hAnsi="Calibri" w:cs="Calibri"/>
                <w:color w:val="000000"/>
                <w:sz w:val="20"/>
                <w:szCs w:val="20"/>
              </w:rPr>
            </w:pPr>
            <w:r w:rsidRPr="00D52E12">
              <w:rPr>
                <w:rFonts w:ascii="Calibri" w:eastAsia="Times New Roman" w:hAnsi="Calibri" w:cs="Calibri"/>
                <w:color w:val="000000"/>
                <w:sz w:val="20"/>
                <w:szCs w:val="20"/>
              </w:rPr>
              <w:t>Kenai River Gull Rookery 2</w:t>
            </w:r>
          </w:p>
        </w:tc>
        <w:tc>
          <w:tcPr>
            <w:tcW w:w="1472" w:type="dxa"/>
            <w:tcBorders>
              <w:top w:val="nil"/>
              <w:left w:val="nil"/>
              <w:bottom w:val="nil"/>
              <w:right w:val="nil"/>
            </w:tcBorders>
            <w:shd w:val="clear" w:color="auto" w:fill="auto"/>
            <w:noWrap/>
            <w:vAlign w:val="bottom"/>
            <w:hideMark/>
          </w:tcPr>
          <w:p w14:paraId="68E644E5"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11.62 ± 4.52</w:t>
            </w:r>
          </w:p>
        </w:tc>
        <w:tc>
          <w:tcPr>
            <w:tcW w:w="1040" w:type="dxa"/>
            <w:tcBorders>
              <w:top w:val="nil"/>
              <w:left w:val="nil"/>
              <w:bottom w:val="nil"/>
              <w:right w:val="nil"/>
            </w:tcBorders>
            <w:shd w:val="clear" w:color="auto" w:fill="auto"/>
            <w:noWrap/>
            <w:vAlign w:val="bottom"/>
            <w:hideMark/>
          </w:tcPr>
          <w:p w14:paraId="64EDF775"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0.50</w:t>
            </w:r>
          </w:p>
        </w:tc>
        <w:tc>
          <w:tcPr>
            <w:tcW w:w="1045" w:type="dxa"/>
            <w:tcBorders>
              <w:top w:val="nil"/>
              <w:left w:val="nil"/>
              <w:bottom w:val="nil"/>
              <w:right w:val="nil"/>
            </w:tcBorders>
            <w:shd w:val="clear" w:color="auto" w:fill="auto"/>
            <w:noWrap/>
            <w:vAlign w:val="bottom"/>
            <w:hideMark/>
          </w:tcPr>
          <w:p w14:paraId="183B1D6C"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33.00</w:t>
            </w:r>
          </w:p>
        </w:tc>
        <w:tc>
          <w:tcPr>
            <w:tcW w:w="1335" w:type="dxa"/>
            <w:tcBorders>
              <w:top w:val="nil"/>
              <w:left w:val="nil"/>
              <w:bottom w:val="nil"/>
              <w:right w:val="nil"/>
            </w:tcBorders>
            <w:shd w:val="clear" w:color="auto" w:fill="auto"/>
            <w:noWrap/>
            <w:vAlign w:val="bottom"/>
            <w:hideMark/>
          </w:tcPr>
          <w:p w14:paraId="2EE46A83"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4.52 ± 4.52</w:t>
            </w:r>
          </w:p>
        </w:tc>
        <w:tc>
          <w:tcPr>
            <w:tcW w:w="1089" w:type="dxa"/>
            <w:tcBorders>
              <w:top w:val="nil"/>
              <w:left w:val="nil"/>
              <w:bottom w:val="nil"/>
              <w:right w:val="nil"/>
            </w:tcBorders>
            <w:shd w:val="clear" w:color="auto" w:fill="auto"/>
            <w:noWrap/>
            <w:vAlign w:val="bottom"/>
            <w:hideMark/>
          </w:tcPr>
          <w:p w14:paraId="0BD6F8DD"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2.83</w:t>
            </w:r>
          </w:p>
        </w:tc>
        <w:tc>
          <w:tcPr>
            <w:tcW w:w="1094" w:type="dxa"/>
            <w:tcBorders>
              <w:top w:val="nil"/>
              <w:left w:val="nil"/>
              <w:bottom w:val="nil"/>
              <w:right w:val="nil"/>
            </w:tcBorders>
            <w:shd w:val="clear" w:color="auto" w:fill="auto"/>
            <w:noWrap/>
            <w:vAlign w:val="bottom"/>
            <w:hideMark/>
          </w:tcPr>
          <w:p w14:paraId="5115DE85"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8.24</w:t>
            </w:r>
          </w:p>
        </w:tc>
      </w:tr>
      <w:tr w:rsidR="00AC1751" w:rsidRPr="00D52E12" w14:paraId="463A8019" w14:textId="77777777" w:rsidTr="00AC1751">
        <w:trPr>
          <w:trHeight w:val="288"/>
        </w:trPr>
        <w:tc>
          <w:tcPr>
            <w:tcW w:w="1170" w:type="dxa"/>
            <w:tcBorders>
              <w:top w:val="nil"/>
              <w:left w:val="nil"/>
              <w:bottom w:val="nil"/>
              <w:right w:val="nil"/>
            </w:tcBorders>
            <w:shd w:val="clear" w:color="D9D9D9" w:fill="D9D9D9"/>
            <w:noWrap/>
            <w:vAlign w:val="bottom"/>
            <w:hideMark/>
          </w:tcPr>
          <w:p w14:paraId="47D90261" w14:textId="77777777" w:rsidR="00AC1751" w:rsidRPr="00D52E12" w:rsidRDefault="00AC1751" w:rsidP="008A7865">
            <w:pPr>
              <w:spacing w:line="240" w:lineRule="auto"/>
              <w:contextualSpacing w:val="0"/>
              <w:rPr>
                <w:rFonts w:ascii="Calibri" w:eastAsia="Times New Roman" w:hAnsi="Calibri" w:cs="Calibri"/>
                <w:color w:val="000000"/>
                <w:sz w:val="20"/>
                <w:szCs w:val="20"/>
              </w:rPr>
            </w:pPr>
            <w:r w:rsidRPr="00D52E12">
              <w:rPr>
                <w:rFonts w:ascii="Calibri" w:eastAsia="Times New Roman" w:hAnsi="Calibri" w:cs="Calibri"/>
                <w:color w:val="000000"/>
                <w:sz w:val="20"/>
                <w:szCs w:val="20"/>
              </w:rPr>
              <w:t>Enterococci</w:t>
            </w:r>
          </w:p>
        </w:tc>
        <w:tc>
          <w:tcPr>
            <w:tcW w:w="1440" w:type="dxa"/>
            <w:tcBorders>
              <w:top w:val="nil"/>
              <w:left w:val="nil"/>
              <w:bottom w:val="nil"/>
              <w:right w:val="nil"/>
            </w:tcBorders>
            <w:shd w:val="clear" w:color="D9D9D9" w:fill="D9D9D9"/>
            <w:noWrap/>
            <w:vAlign w:val="bottom"/>
            <w:hideMark/>
          </w:tcPr>
          <w:p w14:paraId="6B3D25FE" w14:textId="77777777" w:rsidR="00AC1751" w:rsidRPr="00D52E12" w:rsidRDefault="00AC1751" w:rsidP="008A7865">
            <w:pPr>
              <w:spacing w:line="240" w:lineRule="auto"/>
              <w:contextualSpacing w:val="0"/>
              <w:rPr>
                <w:rFonts w:ascii="Calibri" w:eastAsia="Times New Roman" w:hAnsi="Calibri" w:cs="Calibri"/>
                <w:color w:val="000000"/>
                <w:sz w:val="20"/>
                <w:szCs w:val="20"/>
              </w:rPr>
            </w:pPr>
            <w:r w:rsidRPr="00D52E12">
              <w:rPr>
                <w:rFonts w:ascii="Calibri" w:eastAsia="Times New Roman" w:hAnsi="Calibri" w:cs="Calibri"/>
                <w:color w:val="000000"/>
                <w:sz w:val="20"/>
                <w:szCs w:val="20"/>
              </w:rPr>
              <w:t>North Kenai Beach 4</w:t>
            </w:r>
          </w:p>
        </w:tc>
        <w:tc>
          <w:tcPr>
            <w:tcW w:w="1472" w:type="dxa"/>
            <w:tcBorders>
              <w:top w:val="nil"/>
              <w:left w:val="nil"/>
              <w:bottom w:val="nil"/>
              <w:right w:val="nil"/>
            </w:tcBorders>
            <w:shd w:val="clear" w:color="D9D9D9" w:fill="D9D9D9"/>
            <w:noWrap/>
            <w:vAlign w:val="bottom"/>
            <w:hideMark/>
          </w:tcPr>
          <w:p w14:paraId="7FEF5EA3"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10.81 ± 4.6</w:t>
            </w:r>
          </w:p>
        </w:tc>
        <w:tc>
          <w:tcPr>
            <w:tcW w:w="1040" w:type="dxa"/>
            <w:tcBorders>
              <w:top w:val="nil"/>
              <w:left w:val="nil"/>
              <w:bottom w:val="nil"/>
              <w:right w:val="nil"/>
            </w:tcBorders>
            <w:shd w:val="clear" w:color="D9D9D9" w:fill="D9D9D9"/>
            <w:noWrap/>
            <w:vAlign w:val="bottom"/>
            <w:hideMark/>
          </w:tcPr>
          <w:p w14:paraId="1D0E94FE"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0.50</w:t>
            </w:r>
          </w:p>
        </w:tc>
        <w:tc>
          <w:tcPr>
            <w:tcW w:w="1045" w:type="dxa"/>
            <w:tcBorders>
              <w:top w:val="nil"/>
              <w:left w:val="nil"/>
              <w:bottom w:val="nil"/>
              <w:right w:val="nil"/>
            </w:tcBorders>
            <w:shd w:val="clear" w:color="D9D9D9" w:fill="D9D9D9"/>
            <w:noWrap/>
            <w:vAlign w:val="bottom"/>
            <w:hideMark/>
          </w:tcPr>
          <w:p w14:paraId="53769ED4"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38.00</w:t>
            </w:r>
          </w:p>
        </w:tc>
        <w:tc>
          <w:tcPr>
            <w:tcW w:w="1335" w:type="dxa"/>
            <w:tcBorders>
              <w:top w:val="nil"/>
              <w:left w:val="nil"/>
              <w:bottom w:val="nil"/>
              <w:right w:val="nil"/>
            </w:tcBorders>
            <w:shd w:val="clear" w:color="D9D9D9" w:fill="D9D9D9"/>
            <w:noWrap/>
            <w:vAlign w:val="bottom"/>
            <w:hideMark/>
          </w:tcPr>
          <w:p w14:paraId="08B7FA98"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6.05 ± 4.6</w:t>
            </w:r>
          </w:p>
        </w:tc>
        <w:tc>
          <w:tcPr>
            <w:tcW w:w="1089" w:type="dxa"/>
            <w:tcBorders>
              <w:top w:val="nil"/>
              <w:left w:val="nil"/>
              <w:bottom w:val="nil"/>
              <w:right w:val="nil"/>
            </w:tcBorders>
            <w:shd w:val="clear" w:color="D9D9D9" w:fill="D9D9D9"/>
            <w:noWrap/>
            <w:vAlign w:val="bottom"/>
            <w:hideMark/>
          </w:tcPr>
          <w:p w14:paraId="151548F3"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2.61</w:t>
            </w:r>
          </w:p>
        </w:tc>
        <w:tc>
          <w:tcPr>
            <w:tcW w:w="1094" w:type="dxa"/>
            <w:tcBorders>
              <w:top w:val="nil"/>
              <w:left w:val="nil"/>
              <w:bottom w:val="nil"/>
              <w:right w:val="nil"/>
            </w:tcBorders>
            <w:shd w:val="clear" w:color="D9D9D9" w:fill="D9D9D9"/>
            <w:noWrap/>
            <w:vAlign w:val="bottom"/>
            <w:hideMark/>
          </w:tcPr>
          <w:p w14:paraId="6C9C60CD"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10.02</w:t>
            </w:r>
          </w:p>
        </w:tc>
      </w:tr>
      <w:tr w:rsidR="00AC1751" w:rsidRPr="00D52E12" w14:paraId="0561E342" w14:textId="77777777" w:rsidTr="00AC1751">
        <w:trPr>
          <w:trHeight w:val="288"/>
        </w:trPr>
        <w:tc>
          <w:tcPr>
            <w:tcW w:w="1170" w:type="dxa"/>
            <w:tcBorders>
              <w:top w:val="nil"/>
              <w:left w:val="nil"/>
              <w:bottom w:val="nil"/>
              <w:right w:val="nil"/>
            </w:tcBorders>
            <w:shd w:val="clear" w:color="auto" w:fill="auto"/>
            <w:noWrap/>
            <w:vAlign w:val="bottom"/>
            <w:hideMark/>
          </w:tcPr>
          <w:p w14:paraId="4D512103" w14:textId="77777777" w:rsidR="00AC1751" w:rsidRPr="00D52E12" w:rsidRDefault="00AC1751" w:rsidP="008A7865">
            <w:pPr>
              <w:spacing w:line="240" w:lineRule="auto"/>
              <w:contextualSpacing w:val="0"/>
              <w:rPr>
                <w:rFonts w:ascii="Calibri" w:eastAsia="Times New Roman" w:hAnsi="Calibri" w:cs="Calibri"/>
                <w:color w:val="000000"/>
                <w:sz w:val="20"/>
                <w:szCs w:val="20"/>
              </w:rPr>
            </w:pPr>
            <w:r w:rsidRPr="00D52E12">
              <w:rPr>
                <w:rFonts w:ascii="Calibri" w:eastAsia="Times New Roman" w:hAnsi="Calibri" w:cs="Calibri"/>
                <w:color w:val="000000"/>
                <w:sz w:val="20"/>
                <w:szCs w:val="20"/>
              </w:rPr>
              <w:t>Enterococci</w:t>
            </w:r>
          </w:p>
        </w:tc>
        <w:tc>
          <w:tcPr>
            <w:tcW w:w="1440" w:type="dxa"/>
            <w:tcBorders>
              <w:top w:val="nil"/>
              <w:left w:val="nil"/>
              <w:bottom w:val="nil"/>
              <w:right w:val="nil"/>
            </w:tcBorders>
            <w:shd w:val="clear" w:color="auto" w:fill="auto"/>
            <w:noWrap/>
            <w:vAlign w:val="bottom"/>
            <w:hideMark/>
          </w:tcPr>
          <w:p w14:paraId="3C6C5971" w14:textId="77777777" w:rsidR="00AC1751" w:rsidRPr="00D52E12" w:rsidRDefault="00AC1751" w:rsidP="008A7865">
            <w:pPr>
              <w:spacing w:line="240" w:lineRule="auto"/>
              <w:contextualSpacing w:val="0"/>
              <w:rPr>
                <w:rFonts w:ascii="Calibri" w:eastAsia="Times New Roman" w:hAnsi="Calibri" w:cs="Calibri"/>
                <w:color w:val="000000"/>
                <w:sz w:val="20"/>
                <w:szCs w:val="20"/>
              </w:rPr>
            </w:pPr>
            <w:r w:rsidRPr="00D52E12">
              <w:rPr>
                <w:rFonts w:ascii="Calibri" w:eastAsia="Times New Roman" w:hAnsi="Calibri" w:cs="Calibri"/>
                <w:color w:val="000000"/>
                <w:sz w:val="20"/>
                <w:szCs w:val="20"/>
              </w:rPr>
              <w:t>South Kenai Beach 3</w:t>
            </w:r>
          </w:p>
        </w:tc>
        <w:tc>
          <w:tcPr>
            <w:tcW w:w="1472" w:type="dxa"/>
            <w:tcBorders>
              <w:top w:val="nil"/>
              <w:left w:val="nil"/>
              <w:bottom w:val="nil"/>
              <w:right w:val="nil"/>
            </w:tcBorders>
            <w:shd w:val="clear" w:color="auto" w:fill="auto"/>
            <w:noWrap/>
            <w:vAlign w:val="bottom"/>
            <w:hideMark/>
          </w:tcPr>
          <w:p w14:paraId="32F0EE1C"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74.12 ± 25.96</w:t>
            </w:r>
          </w:p>
        </w:tc>
        <w:tc>
          <w:tcPr>
            <w:tcW w:w="1040" w:type="dxa"/>
            <w:tcBorders>
              <w:top w:val="nil"/>
              <w:left w:val="nil"/>
              <w:bottom w:val="nil"/>
              <w:right w:val="nil"/>
            </w:tcBorders>
            <w:shd w:val="clear" w:color="auto" w:fill="auto"/>
            <w:noWrap/>
            <w:vAlign w:val="bottom"/>
            <w:hideMark/>
          </w:tcPr>
          <w:p w14:paraId="5FEB7738"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3.00</w:t>
            </w:r>
          </w:p>
        </w:tc>
        <w:tc>
          <w:tcPr>
            <w:tcW w:w="1045" w:type="dxa"/>
            <w:tcBorders>
              <w:top w:val="nil"/>
              <w:left w:val="nil"/>
              <w:bottom w:val="nil"/>
              <w:right w:val="nil"/>
            </w:tcBorders>
            <w:shd w:val="clear" w:color="auto" w:fill="auto"/>
            <w:noWrap/>
            <w:vAlign w:val="bottom"/>
            <w:hideMark/>
          </w:tcPr>
          <w:p w14:paraId="67499162"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178.00</w:t>
            </w:r>
          </w:p>
        </w:tc>
        <w:tc>
          <w:tcPr>
            <w:tcW w:w="1335" w:type="dxa"/>
            <w:tcBorders>
              <w:top w:val="nil"/>
              <w:left w:val="nil"/>
              <w:bottom w:val="nil"/>
              <w:right w:val="nil"/>
            </w:tcBorders>
            <w:shd w:val="clear" w:color="auto" w:fill="auto"/>
            <w:noWrap/>
            <w:vAlign w:val="bottom"/>
            <w:hideMark/>
          </w:tcPr>
          <w:p w14:paraId="0C5B47FA"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29.09 ± 25.96</w:t>
            </w:r>
          </w:p>
        </w:tc>
        <w:tc>
          <w:tcPr>
            <w:tcW w:w="1089" w:type="dxa"/>
            <w:tcBorders>
              <w:top w:val="nil"/>
              <w:left w:val="nil"/>
              <w:bottom w:val="nil"/>
              <w:right w:val="nil"/>
            </w:tcBorders>
            <w:shd w:val="clear" w:color="auto" w:fill="auto"/>
            <w:noWrap/>
            <w:vAlign w:val="bottom"/>
            <w:hideMark/>
          </w:tcPr>
          <w:p w14:paraId="24E50076"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14.54</w:t>
            </w:r>
          </w:p>
        </w:tc>
        <w:tc>
          <w:tcPr>
            <w:tcW w:w="1094" w:type="dxa"/>
            <w:tcBorders>
              <w:top w:val="nil"/>
              <w:left w:val="nil"/>
              <w:bottom w:val="nil"/>
              <w:right w:val="nil"/>
            </w:tcBorders>
            <w:shd w:val="clear" w:color="auto" w:fill="auto"/>
            <w:noWrap/>
            <w:vAlign w:val="bottom"/>
            <w:hideMark/>
          </w:tcPr>
          <w:p w14:paraId="004F8304"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39.75</w:t>
            </w:r>
          </w:p>
        </w:tc>
      </w:tr>
      <w:tr w:rsidR="00AC1751" w:rsidRPr="00D52E12" w14:paraId="28D078EC" w14:textId="77777777" w:rsidTr="00AC1751">
        <w:trPr>
          <w:trHeight w:val="288"/>
        </w:trPr>
        <w:tc>
          <w:tcPr>
            <w:tcW w:w="1170" w:type="dxa"/>
            <w:tcBorders>
              <w:top w:val="nil"/>
              <w:left w:val="nil"/>
              <w:bottom w:val="nil"/>
              <w:right w:val="nil"/>
            </w:tcBorders>
            <w:shd w:val="clear" w:color="D9D9D9" w:fill="D9D9D9"/>
            <w:noWrap/>
            <w:vAlign w:val="bottom"/>
            <w:hideMark/>
          </w:tcPr>
          <w:p w14:paraId="1758144D" w14:textId="77777777" w:rsidR="00AC1751" w:rsidRPr="00D52E12" w:rsidRDefault="00AC1751" w:rsidP="008A7865">
            <w:pPr>
              <w:spacing w:line="240" w:lineRule="auto"/>
              <w:contextualSpacing w:val="0"/>
              <w:rPr>
                <w:rFonts w:ascii="Calibri" w:eastAsia="Times New Roman" w:hAnsi="Calibri" w:cs="Calibri"/>
                <w:color w:val="000000"/>
                <w:sz w:val="20"/>
                <w:szCs w:val="20"/>
              </w:rPr>
            </w:pPr>
            <w:r w:rsidRPr="00D52E12">
              <w:rPr>
                <w:rFonts w:ascii="Calibri" w:eastAsia="Times New Roman" w:hAnsi="Calibri" w:cs="Calibri"/>
                <w:color w:val="000000"/>
                <w:sz w:val="20"/>
                <w:szCs w:val="20"/>
              </w:rPr>
              <w:t>Enterococci</w:t>
            </w:r>
          </w:p>
        </w:tc>
        <w:tc>
          <w:tcPr>
            <w:tcW w:w="1440" w:type="dxa"/>
            <w:tcBorders>
              <w:top w:val="nil"/>
              <w:left w:val="nil"/>
              <w:bottom w:val="nil"/>
              <w:right w:val="nil"/>
            </w:tcBorders>
            <w:shd w:val="clear" w:color="D9D9D9" w:fill="D9D9D9"/>
            <w:noWrap/>
            <w:vAlign w:val="bottom"/>
            <w:hideMark/>
          </w:tcPr>
          <w:p w14:paraId="290F8E19" w14:textId="77777777" w:rsidR="00AC1751" w:rsidRPr="00D52E12" w:rsidRDefault="00AC1751" w:rsidP="008A7865">
            <w:pPr>
              <w:spacing w:line="240" w:lineRule="auto"/>
              <w:contextualSpacing w:val="0"/>
              <w:rPr>
                <w:rFonts w:ascii="Calibri" w:eastAsia="Times New Roman" w:hAnsi="Calibri" w:cs="Calibri"/>
                <w:color w:val="000000"/>
                <w:sz w:val="20"/>
                <w:szCs w:val="20"/>
              </w:rPr>
            </w:pPr>
            <w:r w:rsidRPr="00D52E12">
              <w:rPr>
                <w:rFonts w:ascii="Calibri" w:eastAsia="Times New Roman" w:hAnsi="Calibri" w:cs="Calibri"/>
                <w:color w:val="000000"/>
                <w:sz w:val="20"/>
                <w:szCs w:val="20"/>
              </w:rPr>
              <w:t>Warren Ames Bridge</w:t>
            </w:r>
          </w:p>
        </w:tc>
        <w:tc>
          <w:tcPr>
            <w:tcW w:w="1472" w:type="dxa"/>
            <w:tcBorders>
              <w:top w:val="nil"/>
              <w:left w:val="nil"/>
              <w:bottom w:val="nil"/>
              <w:right w:val="nil"/>
            </w:tcBorders>
            <w:shd w:val="clear" w:color="D9D9D9" w:fill="D9D9D9"/>
            <w:noWrap/>
            <w:vAlign w:val="bottom"/>
            <w:hideMark/>
          </w:tcPr>
          <w:p w14:paraId="112E9CD8"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2.25 ± 0.88</w:t>
            </w:r>
          </w:p>
        </w:tc>
        <w:tc>
          <w:tcPr>
            <w:tcW w:w="1040" w:type="dxa"/>
            <w:tcBorders>
              <w:top w:val="nil"/>
              <w:left w:val="nil"/>
              <w:bottom w:val="nil"/>
              <w:right w:val="nil"/>
            </w:tcBorders>
            <w:shd w:val="clear" w:color="D9D9D9" w:fill="D9D9D9"/>
            <w:noWrap/>
            <w:vAlign w:val="bottom"/>
            <w:hideMark/>
          </w:tcPr>
          <w:p w14:paraId="4443D77F"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0.50</w:t>
            </w:r>
          </w:p>
        </w:tc>
        <w:tc>
          <w:tcPr>
            <w:tcW w:w="1045" w:type="dxa"/>
            <w:tcBorders>
              <w:top w:val="nil"/>
              <w:left w:val="nil"/>
              <w:bottom w:val="nil"/>
              <w:right w:val="nil"/>
            </w:tcBorders>
            <w:shd w:val="clear" w:color="D9D9D9" w:fill="D9D9D9"/>
            <w:noWrap/>
            <w:vAlign w:val="bottom"/>
            <w:hideMark/>
          </w:tcPr>
          <w:p w14:paraId="79AEF27C"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8.00</w:t>
            </w:r>
          </w:p>
        </w:tc>
        <w:tc>
          <w:tcPr>
            <w:tcW w:w="1335" w:type="dxa"/>
            <w:tcBorders>
              <w:top w:val="nil"/>
              <w:left w:val="nil"/>
              <w:bottom w:val="nil"/>
              <w:right w:val="nil"/>
            </w:tcBorders>
            <w:shd w:val="clear" w:color="D9D9D9" w:fill="D9D9D9"/>
            <w:noWrap/>
            <w:vAlign w:val="bottom"/>
            <w:hideMark/>
          </w:tcPr>
          <w:p w14:paraId="47996699"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1.48 ± 0.88</w:t>
            </w:r>
          </w:p>
        </w:tc>
        <w:tc>
          <w:tcPr>
            <w:tcW w:w="1089" w:type="dxa"/>
            <w:tcBorders>
              <w:top w:val="nil"/>
              <w:left w:val="nil"/>
              <w:bottom w:val="nil"/>
              <w:right w:val="nil"/>
            </w:tcBorders>
            <w:shd w:val="clear" w:color="D9D9D9" w:fill="D9D9D9"/>
            <w:noWrap/>
            <w:vAlign w:val="bottom"/>
            <w:hideMark/>
          </w:tcPr>
          <w:p w14:paraId="6301D69E"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1.00</w:t>
            </w:r>
          </w:p>
        </w:tc>
        <w:tc>
          <w:tcPr>
            <w:tcW w:w="1094" w:type="dxa"/>
            <w:tcBorders>
              <w:top w:val="nil"/>
              <w:left w:val="nil"/>
              <w:bottom w:val="nil"/>
              <w:right w:val="nil"/>
            </w:tcBorders>
            <w:shd w:val="clear" w:color="D9D9D9" w:fill="D9D9D9"/>
            <w:noWrap/>
            <w:vAlign w:val="bottom"/>
            <w:hideMark/>
          </w:tcPr>
          <w:p w14:paraId="58935FD6"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1.89</w:t>
            </w:r>
          </w:p>
        </w:tc>
      </w:tr>
      <w:tr w:rsidR="00AC1751" w:rsidRPr="00D52E12" w14:paraId="403E0FCC" w14:textId="77777777" w:rsidTr="00AC1751">
        <w:trPr>
          <w:trHeight w:val="288"/>
        </w:trPr>
        <w:tc>
          <w:tcPr>
            <w:tcW w:w="1170" w:type="dxa"/>
            <w:tcBorders>
              <w:top w:val="nil"/>
              <w:left w:val="nil"/>
              <w:bottom w:val="nil"/>
              <w:right w:val="nil"/>
            </w:tcBorders>
            <w:shd w:val="clear" w:color="auto" w:fill="auto"/>
            <w:noWrap/>
            <w:vAlign w:val="bottom"/>
            <w:hideMark/>
          </w:tcPr>
          <w:p w14:paraId="60BBC9F4" w14:textId="77777777" w:rsidR="00AC1751" w:rsidRPr="00D52E12" w:rsidRDefault="00AC1751" w:rsidP="008A7865">
            <w:pPr>
              <w:spacing w:line="240" w:lineRule="auto"/>
              <w:contextualSpacing w:val="0"/>
              <w:rPr>
                <w:rFonts w:ascii="Calibri" w:eastAsia="Times New Roman" w:hAnsi="Calibri" w:cs="Calibri"/>
                <w:color w:val="000000"/>
                <w:sz w:val="20"/>
                <w:szCs w:val="20"/>
              </w:rPr>
            </w:pPr>
            <w:r w:rsidRPr="00D52E12">
              <w:rPr>
                <w:rFonts w:ascii="Calibri" w:eastAsia="Times New Roman" w:hAnsi="Calibri" w:cs="Calibri"/>
                <w:color w:val="000000"/>
                <w:sz w:val="20"/>
                <w:szCs w:val="20"/>
              </w:rPr>
              <w:t>Fecal Coliform</w:t>
            </w:r>
          </w:p>
        </w:tc>
        <w:tc>
          <w:tcPr>
            <w:tcW w:w="1440" w:type="dxa"/>
            <w:tcBorders>
              <w:top w:val="nil"/>
              <w:left w:val="nil"/>
              <w:bottom w:val="nil"/>
              <w:right w:val="nil"/>
            </w:tcBorders>
            <w:shd w:val="clear" w:color="auto" w:fill="auto"/>
            <w:noWrap/>
            <w:vAlign w:val="bottom"/>
            <w:hideMark/>
          </w:tcPr>
          <w:p w14:paraId="1F3F75C7" w14:textId="77777777" w:rsidR="00AC1751" w:rsidRPr="00D52E12" w:rsidRDefault="00AC1751" w:rsidP="008A7865">
            <w:pPr>
              <w:spacing w:line="240" w:lineRule="auto"/>
              <w:contextualSpacing w:val="0"/>
              <w:rPr>
                <w:rFonts w:ascii="Calibri" w:eastAsia="Times New Roman" w:hAnsi="Calibri" w:cs="Calibri"/>
                <w:color w:val="000000"/>
                <w:sz w:val="20"/>
                <w:szCs w:val="20"/>
              </w:rPr>
            </w:pPr>
            <w:r w:rsidRPr="00D52E12">
              <w:rPr>
                <w:rFonts w:ascii="Calibri" w:eastAsia="Times New Roman" w:hAnsi="Calibri" w:cs="Calibri"/>
                <w:color w:val="000000"/>
                <w:sz w:val="20"/>
                <w:szCs w:val="20"/>
              </w:rPr>
              <w:t>Kenai River Gull Rookery 1</w:t>
            </w:r>
          </w:p>
        </w:tc>
        <w:tc>
          <w:tcPr>
            <w:tcW w:w="1472" w:type="dxa"/>
            <w:tcBorders>
              <w:top w:val="nil"/>
              <w:left w:val="nil"/>
              <w:bottom w:val="nil"/>
              <w:right w:val="nil"/>
            </w:tcBorders>
            <w:shd w:val="clear" w:color="auto" w:fill="auto"/>
            <w:noWrap/>
            <w:vAlign w:val="bottom"/>
            <w:hideMark/>
          </w:tcPr>
          <w:p w14:paraId="76D0A243"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109.88 ± 41.62</w:t>
            </w:r>
          </w:p>
        </w:tc>
        <w:tc>
          <w:tcPr>
            <w:tcW w:w="1040" w:type="dxa"/>
            <w:tcBorders>
              <w:top w:val="nil"/>
              <w:left w:val="nil"/>
              <w:bottom w:val="nil"/>
              <w:right w:val="nil"/>
            </w:tcBorders>
            <w:shd w:val="clear" w:color="auto" w:fill="auto"/>
            <w:noWrap/>
            <w:vAlign w:val="bottom"/>
            <w:hideMark/>
          </w:tcPr>
          <w:p w14:paraId="3CEDD209"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3.00</w:t>
            </w:r>
          </w:p>
        </w:tc>
        <w:tc>
          <w:tcPr>
            <w:tcW w:w="1045" w:type="dxa"/>
            <w:tcBorders>
              <w:top w:val="nil"/>
              <w:left w:val="nil"/>
              <w:bottom w:val="nil"/>
              <w:right w:val="nil"/>
            </w:tcBorders>
            <w:shd w:val="clear" w:color="auto" w:fill="auto"/>
            <w:noWrap/>
            <w:vAlign w:val="bottom"/>
            <w:hideMark/>
          </w:tcPr>
          <w:p w14:paraId="0A9F7A1D"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310.00</w:t>
            </w:r>
          </w:p>
        </w:tc>
        <w:tc>
          <w:tcPr>
            <w:tcW w:w="1335" w:type="dxa"/>
            <w:tcBorders>
              <w:top w:val="nil"/>
              <w:left w:val="nil"/>
              <w:bottom w:val="nil"/>
              <w:right w:val="nil"/>
            </w:tcBorders>
            <w:shd w:val="clear" w:color="auto" w:fill="auto"/>
            <w:noWrap/>
            <w:vAlign w:val="bottom"/>
            <w:hideMark/>
          </w:tcPr>
          <w:p w14:paraId="231C7205"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61.09 ± 41.62</w:t>
            </w:r>
          </w:p>
        </w:tc>
        <w:tc>
          <w:tcPr>
            <w:tcW w:w="1089" w:type="dxa"/>
            <w:tcBorders>
              <w:top w:val="nil"/>
              <w:left w:val="nil"/>
              <w:bottom w:val="nil"/>
              <w:right w:val="nil"/>
            </w:tcBorders>
            <w:shd w:val="clear" w:color="auto" w:fill="auto"/>
            <w:noWrap/>
            <w:vAlign w:val="bottom"/>
            <w:hideMark/>
          </w:tcPr>
          <w:p w14:paraId="154EE83C"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33.52</w:t>
            </w:r>
          </w:p>
        </w:tc>
        <w:tc>
          <w:tcPr>
            <w:tcW w:w="1094" w:type="dxa"/>
            <w:tcBorders>
              <w:top w:val="nil"/>
              <w:left w:val="nil"/>
              <w:bottom w:val="nil"/>
              <w:right w:val="nil"/>
            </w:tcBorders>
            <w:shd w:val="clear" w:color="auto" w:fill="auto"/>
            <w:noWrap/>
            <w:vAlign w:val="bottom"/>
            <w:hideMark/>
          </w:tcPr>
          <w:p w14:paraId="0F30050A"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94.87</w:t>
            </w:r>
          </w:p>
        </w:tc>
      </w:tr>
      <w:tr w:rsidR="00AC1751" w:rsidRPr="00D52E12" w14:paraId="6BE3CB47" w14:textId="77777777" w:rsidTr="00AC1751">
        <w:trPr>
          <w:trHeight w:val="288"/>
        </w:trPr>
        <w:tc>
          <w:tcPr>
            <w:tcW w:w="1170" w:type="dxa"/>
            <w:tcBorders>
              <w:top w:val="nil"/>
              <w:left w:val="nil"/>
              <w:bottom w:val="nil"/>
              <w:right w:val="nil"/>
            </w:tcBorders>
            <w:shd w:val="clear" w:color="D9D9D9" w:fill="D9D9D9"/>
            <w:noWrap/>
            <w:vAlign w:val="bottom"/>
            <w:hideMark/>
          </w:tcPr>
          <w:p w14:paraId="27F0E3AC" w14:textId="77777777" w:rsidR="00AC1751" w:rsidRPr="00D52E12" w:rsidRDefault="00AC1751" w:rsidP="008A7865">
            <w:pPr>
              <w:spacing w:line="240" w:lineRule="auto"/>
              <w:contextualSpacing w:val="0"/>
              <w:rPr>
                <w:rFonts w:ascii="Calibri" w:eastAsia="Times New Roman" w:hAnsi="Calibri" w:cs="Calibri"/>
                <w:color w:val="000000"/>
                <w:sz w:val="20"/>
                <w:szCs w:val="20"/>
              </w:rPr>
            </w:pPr>
            <w:r w:rsidRPr="00D52E12">
              <w:rPr>
                <w:rFonts w:ascii="Calibri" w:eastAsia="Times New Roman" w:hAnsi="Calibri" w:cs="Calibri"/>
                <w:color w:val="000000"/>
                <w:sz w:val="20"/>
                <w:szCs w:val="20"/>
              </w:rPr>
              <w:t>Fecal Coliform</w:t>
            </w:r>
          </w:p>
        </w:tc>
        <w:tc>
          <w:tcPr>
            <w:tcW w:w="1440" w:type="dxa"/>
            <w:tcBorders>
              <w:top w:val="nil"/>
              <w:left w:val="nil"/>
              <w:bottom w:val="nil"/>
              <w:right w:val="nil"/>
            </w:tcBorders>
            <w:shd w:val="clear" w:color="D9D9D9" w:fill="D9D9D9"/>
            <w:noWrap/>
            <w:vAlign w:val="bottom"/>
            <w:hideMark/>
          </w:tcPr>
          <w:p w14:paraId="5F5AF9CD" w14:textId="77777777" w:rsidR="00AC1751" w:rsidRPr="00D52E12" w:rsidRDefault="00AC1751" w:rsidP="008A7865">
            <w:pPr>
              <w:spacing w:line="240" w:lineRule="auto"/>
              <w:contextualSpacing w:val="0"/>
              <w:rPr>
                <w:rFonts w:ascii="Calibri" w:eastAsia="Times New Roman" w:hAnsi="Calibri" w:cs="Calibri"/>
                <w:color w:val="000000"/>
                <w:sz w:val="20"/>
                <w:szCs w:val="20"/>
              </w:rPr>
            </w:pPr>
            <w:r w:rsidRPr="00D52E12">
              <w:rPr>
                <w:rFonts w:ascii="Calibri" w:eastAsia="Times New Roman" w:hAnsi="Calibri" w:cs="Calibri"/>
                <w:color w:val="000000"/>
                <w:sz w:val="20"/>
                <w:szCs w:val="20"/>
              </w:rPr>
              <w:t>Kenai River Gull Rookery 2</w:t>
            </w:r>
          </w:p>
        </w:tc>
        <w:tc>
          <w:tcPr>
            <w:tcW w:w="1472" w:type="dxa"/>
            <w:tcBorders>
              <w:top w:val="nil"/>
              <w:left w:val="nil"/>
              <w:bottom w:val="nil"/>
              <w:right w:val="nil"/>
            </w:tcBorders>
            <w:shd w:val="clear" w:color="D9D9D9" w:fill="D9D9D9"/>
            <w:noWrap/>
            <w:vAlign w:val="bottom"/>
            <w:hideMark/>
          </w:tcPr>
          <w:p w14:paraId="42202B1F"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24.16 ± 5.5</w:t>
            </w:r>
          </w:p>
        </w:tc>
        <w:tc>
          <w:tcPr>
            <w:tcW w:w="1040" w:type="dxa"/>
            <w:tcBorders>
              <w:top w:val="nil"/>
              <w:left w:val="nil"/>
              <w:bottom w:val="nil"/>
              <w:right w:val="nil"/>
            </w:tcBorders>
            <w:shd w:val="clear" w:color="D9D9D9" w:fill="D9D9D9"/>
            <w:noWrap/>
            <w:vAlign w:val="bottom"/>
            <w:hideMark/>
          </w:tcPr>
          <w:p w14:paraId="67231854"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3.30</w:t>
            </w:r>
          </w:p>
        </w:tc>
        <w:tc>
          <w:tcPr>
            <w:tcW w:w="1045" w:type="dxa"/>
            <w:tcBorders>
              <w:top w:val="nil"/>
              <w:left w:val="nil"/>
              <w:bottom w:val="nil"/>
              <w:right w:val="nil"/>
            </w:tcBorders>
            <w:shd w:val="clear" w:color="D9D9D9" w:fill="D9D9D9"/>
            <w:noWrap/>
            <w:vAlign w:val="bottom"/>
            <w:hideMark/>
          </w:tcPr>
          <w:p w14:paraId="48694713"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50.00</w:t>
            </w:r>
          </w:p>
        </w:tc>
        <w:tc>
          <w:tcPr>
            <w:tcW w:w="1335" w:type="dxa"/>
            <w:tcBorders>
              <w:top w:val="nil"/>
              <w:left w:val="nil"/>
              <w:bottom w:val="nil"/>
              <w:right w:val="nil"/>
            </w:tcBorders>
            <w:shd w:val="clear" w:color="D9D9D9" w:fill="D9D9D9"/>
            <w:noWrap/>
            <w:vAlign w:val="bottom"/>
            <w:hideMark/>
          </w:tcPr>
          <w:p w14:paraId="09D887B6"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18.9 ± 5.5</w:t>
            </w:r>
          </w:p>
        </w:tc>
        <w:tc>
          <w:tcPr>
            <w:tcW w:w="1089" w:type="dxa"/>
            <w:tcBorders>
              <w:top w:val="nil"/>
              <w:left w:val="nil"/>
              <w:bottom w:val="nil"/>
              <w:right w:val="nil"/>
            </w:tcBorders>
            <w:shd w:val="clear" w:color="D9D9D9" w:fill="D9D9D9"/>
            <w:noWrap/>
            <w:vAlign w:val="bottom"/>
            <w:hideMark/>
          </w:tcPr>
          <w:p w14:paraId="52DB027E"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12.62</w:t>
            </w:r>
          </w:p>
        </w:tc>
        <w:tc>
          <w:tcPr>
            <w:tcW w:w="1094" w:type="dxa"/>
            <w:tcBorders>
              <w:top w:val="nil"/>
              <w:left w:val="nil"/>
              <w:bottom w:val="nil"/>
              <w:right w:val="nil"/>
            </w:tcBorders>
            <w:shd w:val="clear" w:color="D9D9D9" w:fill="D9D9D9"/>
            <w:noWrap/>
            <w:vAlign w:val="bottom"/>
            <w:hideMark/>
          </w:tcPr>
          <w:p w14:paraId="36FB9083"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24.43</w:t>
            </w:r>
          </w:p>
        </w:tc>
      </w:tr>
      <w:tr w:rsidR="00AC1751" w:rsidRPr="00D52E12" w14:paraId="741472F0" w14:textId="77777777" w:rsidTr="00AC1751">
        <w:trPr>
          <w:trHeight w:val="288"/>
        </w:trPr>
        <w:tc>
          <w:tcPr>
            <w:tcW w:w="1170" w:type="dxa"/>
            <w:tcBorders>
              <w:top w:val="nil"/>
              <w:left w:val="nil"/>
              <w:bottom w:val="nil"/>
              <w:right w:val="nil"/>
            </w:tcBorders>
            <w:shd w:val="clear" w:color="auto" w:fill="auto"/>
            <w:noWrap/>
            <w:vAlign w:val="bottom"/>
            <w:hideMark/>
          </w:tcPr>
          <w:p w14:paraId="1CFA4CE5" w14:textId="77777777" w:rsidR="00AC1751" w:rsidRPr="00D52E12" w:rsidRDefault="00AC1751" w:rsidP="008A7865">
            <w:pPr>
              <w:spacing w:line="240" w:lineRule="auto"/>
              <w:contextualSpacing w:val="0"/>
              <w:rPr>
                <w:rFonts w:ascii="Calibri" w:eastAsia="Times New Roman" w:hAnsi="Calibri" w:cs="Calibri"/>
                <w:color w:val="000000"/>
                <w:sz w:val="20"/>
                <w:szCs w:val="20"/>
              </w:rPr>
            </w:pPr>
            <w:r w:rsidRPr="00D52E12">
              <w:rPr>
                <w:rFonts w:ascii="Calibri" w:eastAsia="Times New Roman" w:hAnsi="Calibri" w:cs="Calibri"/>
                <w:color w:val="000000"/>
                <w:sz w:val="20"/>
                <w:szCs w:val="20"/>
              </w:rPr>
              <w:t>Fecal Coliform</w:t>
            </w:r>
          </w:p>
        </w:tc>
        <w:tc>
          <w:tcPr>
            <w:tcW w:w="1440" w:type="dxa"/>
            <w:tcBorders>
              <w:top w:val="nil"/>
              <w:left w:val="nil"/>
              <w:bottom w:val="nil"/>
              <w:right w:val="nil"/>
            </w:tcBorders>
            <w:shd w:val="clear" w:color="auto" w:fill="auto"/>
            <w:noWrap/>
            <w:vAlign w:val="bottom"/>
            <w:hideMark/>
          </w:tcPr>
          <w:p w14:paraId="4964A876" w14:textId="77777777" w:rsidR="00AC1751" w:rsidRPr="00D52E12" w:rsidRDefault="00AC1751" w:rsidP="008A7865">
            <w:pPr>
              <w:spacing w:line="240" w:lineRule="auto"/>
              <w:contextualSpacing w:val="0"/>
              <w:rPr>
                <w:rFonts w:ascii="Calibri" w:eastAsia="Times New Roman" w:hAnsi="Calibri" w:cs="Calibri"/>
                <w:color w:val="000000"/>
                <w:sz w:val="20"/>
                <w:szCs w:val="20"/>
              </w:rPr>
            </w:pPr>
            <w:r w:rsidRPr="00D52E12">
              <w:rPr>
                <w:rFonts w:ascii="Calibri" w:eastAsia="Times New Roman" w:hAnsi="Calibri" w:cs="Calibri"/>
                <w:color w:val="000000"/>
                <w:sz w:val="20"/>
                <w:szCs w:val="20"/>
              </w:rPr>
              <w:t>North Kenai Beach 4</w:t>
            </w:r>
          </w:p>
        </w:tc>
        <w:tc>
          <w:tcPr>
            <w:tcW w:w="1472" w:type="dxa"/>
            <w:tcBorders>
              <w:top w:val="nil"/>
              <w:left w:val="nil"/>
              <w:bottom w:val="nil"/>
              <w:right w:val="nil"/>
            </w:tcBorders>
            <w:shd w:val="clear" w:color="auto" w:fill="auto"/>
            <w:noWrap/>
            <w:vAlign w:val="bottom"/>
            <w:hideMark/>
          </w:tcPr>
          <w:p w14:paraId="43A4F6C4"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23.02 ± 6.21</w:t>
            </w:r>
          </w:p>
        </w:tc>
        <w:tc>
          <w:tcPr>
            <w:tcW w:w="1040" w:type="dxa"/>
            <w:tcBorders>
              <w:top w:val="nil"/>
              <w:left w:val="nil"/>
              <w:bottom w:val="nil"/>
              <w:right w:val="nil"/>
            </w:tcBorders>
            <w:shd w:val="clear" w:color="auto" w:fill="auto"/>
            <w:noWrap/>
            <w:vAlign w:val="bottom"/>
            <w:hideMark/>
          </w:tcPr>
          <w:p w14:paraId="2A9B8C08"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2.00</w:t>
            </w:r>
          </w:p>
        </w:tc>
        <w:tc>
          <w:tcPr>
            <w:tcW w:w="1045" w:type="dxa"/>
            <w:tcBorders>
              <w:top w:val="nil"/>
              <w:left w:val="nil"/>
              <w:bottom w:val="nil"/>
              <w:right w:val="nil"/>
            </w:tcBorders>
            <w:shd w:val="clear" w:color="auto" w:fill="auto"/>
            <w:noWrap/>
            <w:vAlign w:val="bottom"/>
            <w:hideMark/>
          </w:tcPr>
          <w:p w14:paraId="2C57C5AE"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43.00</w:t>
            </w:r>
          </w:p>
        </w:tc>
        <w:tc>
          <w:tcPr>
            <w:tcW w:w="1335" w:type="dxa"/>
            <w:tcBorders>
              <w:top w:val="nil"/>
              <w:left w:val="nil"/>
              <w:bottom w:val="nil"/>
              <w:right w:val="nil"/>
            </w:tcBorders>
            <w:shd w:val="clear" w:color="auto" w:fill="auto"/>
            <w:noWrap/>
            <w:vAlign w:val="bottom"/>
            <w:hideMark/>
          </w:tcPr>
          <w:p w14:paraId="3E477595"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12.84 ± 6.21</w:t>
            </w:r>
          </w:p>
        </w:tc>
        <w:tc>
          <w:tcPr>
            <w:tcW w:w="1089" w:type="dxa"/>
            <w:tcBorders>
              <w:top w:val="nil"/>
              <w:left w:val="nil"/>
              <w:bottom w:val="nil"/>
              <w:right w:val="nil"/>
            </w:tcBorders>
            <w:shd w:val="clear" w:color="auto" w:fill="auto"/>
            <w:noWrap/>
            <w:vAlign w:val="bottom"/>
            <w:hideMark/>
          </w:tcPr>
          <w:p w14:paraId="5676B902"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7.03</w:t>
            </w:r>
          </w:p>
        </w:tc>
        <w:tc>
          <w:tcPr>
            <w:tcW w:w="1094" w:type="dxa"/>
            <w:tcBorders>
              <w:top w:val="nil"/>
              <w:left w:val="nil"/>
              <w:bottom w:val="nil"/>
              <w:right w:val="nil"/>
            </w:tcBorders>
            <w:shd w:val="clear" w:color="auto" w:fill="auto"/>
            <w:noWrap/>
            <w:vAlign w:val="bottom"/>
            <w:hideMark/>
          </w:tcPr>
          <w:p w14:paraId="23A46070"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20.33</w:t>
            </w:r>
          </w:p>
        </w:tc>
      </w:tr>
      <w:tr w:rsidR="00AC1751" w:rsidRPr="00D52E12" w14:paraId="491C7387" w14:textId="77777777" w:rsidTr="00AC1751">
        <w:trPr>
          <w:trHeight w:val="288"/>
        </w:trPr>
        <w:tc>
          <w:tcPr>
            <w:tcW w:w="1170" w:type="dxa"/>
            <w:tcBorders>
              <w:top w:val="nil"/>
              <w:left w:val="nil"/>
              <w:bottom w:val="nil"/>
              <w:right w:val="nil"/>
            </w:tcBorders>
            <w:shd w:val="clear" w:color="D9D9D9" w:fill="D9D9D9"/>
            <w:noWrap/>
            <w:vAlign w:val="bottom"/>
            <w:hideMark/>
          </w:tcPr>
          <w:p w14:paraId="4F8A619D" w14:textId="77777777" w:rsidR="00AC1751" w:rsidRPr="00D52E12" w:rsidRDefault="00AC1751" w:rsidP="008A7865">
            <w:pPr>
              <w:spacing w:line="240" w:lineRule="auto"/>
              <w:contextualSpacing w:val="0"/>
              <w:rPr>
                <w:rFonts w:ascii="Calibri" w:eastAsia="Times New Roman" w:hAnsi="Calibri" w:cs="Calibri"/>
                <w:color w:val="000000"/>
                <w:sz w:val="20"/>
                <w:szCs w:val="20"/>
              </w:rPr>
            </w:pPr>
            <w:r w:rsidRPr="00D52E12">
              <w:rPr>
                <w:rFonts w:ascii="Calibri" w:eastAsia="Times New Roman" w:hAnsi="Calibri" w:cs="Calibri"/>
                <w:color w:val="000000"/>
                <w:sz w:val="20"/>
                <w:szCs w:val="20"/>
              </w:rPr>
              <w:t>Fecal Coliform</w:t>
            </w:r>
          </w:p>
        </w:tc>
        <w:tc>
          <w:tcPr>
            <w:tcW w:w="1440" w:type="dxa"/>
            <w:tcBorders>
              <w:top w:val="nil"/>
              <w:left w:val="nil"/>
              <w:bottom w:val="nil"/>
              <w:right w:val="nil"/>
            </w:tcBorders>
            <w:shd w:val="clear" w:color="D9D9D9" w:fill="D9D9D9"/>
            <w:noWrap/>
            <w:vAlign w:val="bottom"/>
            <w:hideMark/>
          </w:tcPr>
          <w:p w14:paraId="0ACFAAC4" w14:textId="77777777" w:rsidR="00AC1751" w:rsidRPr="00D52E12" w:rsidRDefault="00AC1751" w:rsidP="008A7865">
            <w:pPr>
              <w:spacing w:line="240" w:lineRule="auto"/>
              <w:contextualSpacing w:val="0"/>
              <w:rPr>
                <w:rFonts w:ascii="Calibri" w:eastAsia="Times New Roman" w:hAnsi="Calibri" w:cs="Calibri"/>
                <w:color w:val="000000"/>
                <w:sz w:val="20"/>
                <w:szCs w:val="20"/>
              </w:rPr>
            </w:pPr>
            <w:r w:rsidRPr="00D52E12">
              <w:rPr>
                <w:rFonts w:ascii="Calibri" w:eastAsia="Times New Roman" w:hAnsi="Calibri" w:cs="Calibri"/>
                <w:color w:val="000000"/>
                <w:sz w:val="20"/>
                <w:szCs w:val="20"/>
              </w:rPr>
              <w:t>South Kenai Beach 3</w:t>
            </w:r>
          </w:p>
        </w:tc>
        <w:tc>
          <w:tcPr>
            <w:tcW w:w="1472" w:type="dxa"/>
            <w:tcBorders>
              <w:top w:val="nil"/>
              <w:left w:val="nil"/>
              <w:bottom w:val="nil"/>
              <w:right w:val="nil"/>
            </w:tcBorders>
            <w:shd w:val="clear" w:color="D9D9D9" w:fill="D9D9D9"/>
            <w:noWrap/>
            <w:vAlign w:val="bottom"/>
            <w:hideMark/>
          </w:tcPr>
          <w:p w14:paraId="5BD506F1"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147.16 ± 71.09</w:t>
            </w:r>
          </w:p>
        </w:tc>
        <w:tc>
          <w:tcPr>
            <w:tcW w:w="1040" w:type="dxa"/>
            <w:tcBorders>
              <w:top w:val="nil"/>
              <w:left w:val="nil"/>
              <w:bottom w:val="nil"/>
              <w:right w:val="nil"/>
            </w:tcBorders>
            <w:shd w:val="clear" w:color="D9D9D9" w:fill="D9D9D9"/>
            <w:noWrap/>
            <w:vAlign w:val="bottom"/>
            <w:hideMark/>
          </w:tcPr>
          <w:p w14:paraId="167833DB"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5.70</w:t>
            </w:r>
          </w:p>
        </w:tc>
        <w:tc>
          <w:tcPr>
            <w:tcW w:w="1045" w:type="dxa"/>
            <w:tcBorders>
              <w:top w:val="nil"/>
              <w:left w:val="nil"/>
              <w:bottom w:val="nil"/>
              <w:right w:val="nil"/>
            </w:tcBorders>
            <w:shd w:val="clear" w:color="D9D9D9" w:fill="D9D9D9"/>
            <w:noWrap/>
            <w:vAlign w:val="bottom"/>
            <w:hideMark/>
          </w:tcPr>
          <w:p w14:paraId="1C6A060B"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600.00</w:t>
            </w:r>
          </w:p>
        </w:tc>
        <w:tc>
          <w:tcPr>
            <w:tcW w:w="1335" w:type="dxa"/>
            <w:tcBorders>
              <w:top w:val="nil"/>
              <w:left w:val="nil"/>
              <w:bottom w:val="nil"/>
              <w:right w:val="nil"/>
            </w:tcBorders>
            <w:shd w:val="clear" w:color="D9D9D9" w:fill="D9D9D9"/>
            <w:noWrap/>
            <w:vAlign w:val="bottom"/>
            <w:hideMark/>
          </w:tcPr>
          <w:p w14:paraId="2A76914A"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47.01 ± 71.09</w:t>
            </w:r>
          </w:p>
        </w:tc>
        <w:tc>
          <w:tcPr>
            <w:tcW w:w="1089" w:type="dxa"/>
            <w:tcBorders>
              <w:top w:val="nil"/>
              <w:left w:val="nil"/>
              <w:bottom w:val="nil"/>
              <w:right w:val="nil"/>
            </w:tcBorders>
            <w:shd w:val="clear" w:color="D9D9D9" w:fill="D9D9D9"/>
            <w:noWrap/>
            <w:vAlign w:val="bottom"/>
            <w:hideMark/>
          </w:tcPr>
          <w:p w14:paraId="21B08DB0"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13.05</w:t>
            </w:r>
          </w:p>
        </w:tc>
        <w:tc>
          <w:tcPr>
            <w:tcW w:w="1094" w:type="dxa"/>
            <w:tcBorders>
              <w:top w:val="nil"/>
              <w:left w:val="nil"/>
              <w:bottom w:val="nil"/>
              <w:right w:val="nil"/>
            </w:tcBorders>
            <w:shd w:val="clear" w:color="D9D9D9" w:fill="D9D9D9"/>
            <w:noWrap/>
            <w:vAlign w:val="bottom"/>
            <w:hideMark/>
          </w:tcPr>
          <w:p w14:paraId="0D386F8F"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79.44</w:t>
            </w:r>
          </w:p>
        </w:tc>
      </w:tr>
      <w:tr w:rsidR="00AC1751" w:rsidRPr="00D52E12" w14:paraId="21D67D82" w14:textId="77777777" w:rsidTr="00AC1751">
        <w:trPr>
          <w:trHeight w:val="288"/>
        </w:trPr>
        <w:tc>
          <w:tcPr>
            <w:tcW w:w="1170" w:type="dxa"/>
            <w:tcBorders>
              <w:top w:val="nil"/>
              <w:left w:val="nil"/>
              <w:bottom w:val="single" w:sz="4" w:space="0" w:color="000000"/>
              <w:right w:val="nil"/>
            </w:tcBorders>
            <w:shd w:val="clear" w:color="auto" w:fill="auto"/>
            <w:noWrap/>
            <w:vAlign w:val="bottom"/>
            <w:hideMark/>
          </w:tcPr>
          <w:p w14:paraId="6388CCD2" w14:textId="77777777" w:rsidR="00AC1751" w:rsidRPr="00D52E12" w:rsidRDefault="00AC1751" w:rsidP="008A7865">
            <w:pPr>
              <w:spacing w:line="240" w:lineRule="auto"/>
              <w:contextualSpacing w:val="0"/>
              <w:rPr>
                <w:rFonts w:ascii="Calibri" w:eastAsia="Times New Roman" w:hAnsi="Calibri" w:cs="Calibri"/>
                <w:color w:val="000000"/>
                <w:sz w:val="20"/>
                <w:szCs w:val="20"/>
              </w:rPr>
            </w:pPr>
            <w:r w:rsidRPr="00D52E12">
              <w:rPr>
                <w:rFonts w:ascii="Calibri" w:eastAsia="Times New Roman" w:hAnsi="Calibri" w:cs="Calibri"/>
                <w:color w:val="000000"/>
                <w:sz w:val="20"/>
                <w:szCs w:val="20"/>
              </w:rPr>
              <w:t>Fecal Coliform</w:t>
            </w:r>
          </w:p>
        </w:tc>
        <w:tc>
          <w:tcPr>
            <w:tcW w:w="1440" w:type="dxa"/>
            <w:tcBorders>
              <w:top w:val="nil"/>
              <w:left w:val="nil"/>
              <w:bottom w:val="single" w:sz="4" w:space="0" w:color="000000"/>
              <w:right w:val="nil"/>
            </w:tcBorders>
            <w:shd w:val="clear" w:color="auto" w:fill="auto"/>
            <w:noWrap/>
            <w:vAlign w:val="bottom"/>
            <w:hideMark/>
          </w:tcPr>
          <w:p w14:paraId="122678C5" w14:textId="77777777" w:rsidR="00AC1751" w:rsidRPr="00D52E12" w:rsidRDefault="00AC1751" w:rsidP="008A7865">
            <w:pPr>
              <w:spacing w:line="240" w:lineRule="auto"/>
              <w:contextualSpacing w:val="0"/>
              <w:rPr>
                <w:rFonts w:ascii="Calibri" w:eastAsia="Times New Roman" w:hAnsi="Calibri" w:cs="Calibri"/>
                <w:color w:val="000000"/>
                <w:sz w:val="20"/>
                <w:szCs w:val="20"/>
              </w:rPr>
            </w:pPr>
            <w:r w:rsidRPr="00D52E12">
              <w:rPr>
                <w:rFonts w:ascii="Calibri" w:eastAsia="Times New Roman" w:hAnsi="Calibri" w:cs="Calibri"/>
                <w:color w:val="000000"/>
                <w:sz w:val="20"/>
                <w:szCs w:val="20"/>
              </w:rPr>
              <w:t>Warren Ames Bridge</w:t>
            </w:r>
          </w:p>
        </w:tc>
        <w:tc>
          <w:tcPr>
            <w:tcW w:w="1472" w:type="dxa"/>
            <w:tcBorders>
              <w:top w:val="nil"/>
              <w:left w:val="nil"/>
              <w:bottom w:val="single" w:sz="4" w:space="0" w:color="000000"/>
              <w:right w:val="nil"/>
            </w:tcBorders>
            <w:shd w:val="clear" w:color="auto" w:fill="auto"/>
            <w:noWrap/>
            <w:vAlign w:val="bottom"/>
            <w:hideMark/>
          </w:tcPr>
          <w:p w14:paraId="6FFD1E41"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16.46 ± 5.99</w:t>
            </w:r>
          </w:p>
        </w:tc>
        <w:tc>
          <w:tcPr>
            <w:tcW w:w="1040" w:type="dxa"/>
            <w:tcBorders>
              <w:top w:val="nil"/>
              <w:left w:val="nil"/>
              <w:bottom w:val="single" w:sz="4" w:space="0" w:color="000000"/>
              <w:right w:val="nil"/>
            </w:tcBorders>
            <w:shd w:val="clear" w:color="auto" w:fill="auto"/>
            <w:noWrap/>
            <w:vAlign w:val="bottom"/>
            <w:hideMark/>
          </w:tcPr>
          <w:p w14:paraId="5C7EA709"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1.00</w:t>
            </w:r>
          </w:p>
        </w:tc>
        <w:tc>
          <w:tcPr>
            <w:tcW w:w="1045" w:type="dxa"/>
            <w:tcBorders>
              <w:top w:val="nil"/>
              <w:left w:val="nil"/>
              <w:bottom w:val="single" w:sz="4" w:space="0" w:color="000000"/>
              <w:right w:val="nil"/>
            </w:tcBorders>
            <w:shd w:val="clear" w:color="auto" w:fill="auto"/>
            <w:noWrap/>
            <w:vAlign w:val="bottom"/>
            <w:hideMark/>
          </w:tcPr>
          <w:p w14:paraId="01DAF531"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46.00</w:t>
            </w:r>
          </w:p>
        </w:tc>
        <w:tc>
          <w:tcPr>
            <w:tcW w:w="1335" w:type="dxa"/>
            <w:tcBorders>
              <w:top w:val="nil"/>
              <w:left w:val="nil"/>
              <w:bottom w:val="single" w:sz="4" w:space="0" w:color="000000"/>
              <w:right w:val="nil"/>
            </w:tcBorders>
            <w:shd w:val="clear" w:color="auto" w:fill="auto"/>
            <w:noWrap/>
            <w:vAlign w:val="bottom"/>
            <w:hideMark/>
          </w:tcPr>
          <w:p w14:paraId="47FD0203"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11.22 ± 5.99</w:t>
            </w:r>
          </w:p>
        </w:tc>
        <w:tc>
          <w:tcPr>
            <w:tcW w:w="1089" w:type="dxa"/>
            <w:tcBorders>
              <w:top w:val="nil"/>
              <w:left w:val="nil"/>
              <w:bottom w:val="single" w:sz="4" w:space="0" w:color="000000"/>
              <w:right w:val="nil"/>
            </w:tcBorders>
            <w:shd w:val="clear" w:color="auto" w:fill="auto"/>
            <w:noWrap/>
            <w:vAlign w:val="bottom"/>
            <w:hideMark/>
          </w:tcPr>
          <w:p w14:paraId="5043032F"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6.01</w:t>
            </w:r>
          </w:p>
        </w:tc>
        <w:tc>
          <w:tcPr>
            <w:tcW w:w="1094" w:type="dxa"/>
            <w:tcBorders>
              <w:top w:val="nil"/>
              <w:left w:val="nil"/>
              <w:bottom w:val="single" w:sz="4" w:space="0" w:color="000000"/>
              <w:right w:val="nil"/>
            </w:tcBorders>
            <w:shd w:val="clear" w:color="auto" w:fill="auto"/>
            <w:noWrap/>
            <w:vAlign w:val="bottom"/>
            <w:hideMark/>
          </w:tcPr>
          <w:p w14:paraId="35DE079A"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15.92</w:t>
            </w:r>
          </w:p>
        </w:tc>
      </w:tr>
    </w:tbl>
    <w:p w14:paraId="3C99A08B" w14:textId="77777777" w:rsidR="00C36A1F" w:rsidRDefault="00C36A1F" w:rsidP="00C36A1F">
      <w:pPr>
        <w:rPr>
          <w:rFonts w:ascii="Times New Roman" w:hAnsi="Times New Roman" w:cs="Times New Roman"/>
          <w:sz w:val="24"/>
          <w:szCs w:val="24"/>
        </w:rPr>
      </w:pPr>
    </w:p>
    <w:p w14:paraId="26F00D20" w14:textId="2D320441" w:rsidR="00281D85" w:rsidRDefault="00281D85" w:rsidP="00C36A1F">
      <w:pPr>
        <w:rPr>
          <w:rFonts w:ascii="Times New Roman" w:eastAsia="Times New Roman" w:hAnsi="Times New Roman" w:cs="Times New Roman"/>
          <w:color w:val="000000"/>
          <w:sz w:val="24"/>
          <w:szCs w:val="24"/>
        </w:rPr>
      </w:pPr>
    </w:p>
    <w:p w14:paraId="2468BA11" w14:textId="6E469EEB" w:rsidR="00C36A1F" w:rsidRPr="002455D0" w:rsidRDefault="00B17977" w:rsidP="00C36A1F">
      <w:pPr>
        <w:pStyle w:val="Caption"/>
        <w:rPr>
          <w:rFonts w:ascii="Times New Roman" w:hAnsi="Times New Roman" w:cs="Times New Roman"/>
          <w:sz w:val="24"/>
          <w:szCs w:val="24"/>
        </w:rPr>
      </w:pPr>
      <w:bookmarkStart w:id="259" w:name="_Ref61429279"/>
      <w:bookmarkStart w:id="260" w:name="_Toc64229319"/>
      <w:r w:rsidRPr="00B17977">
        <w:rPr>
          <w:rFonts w:ascii="Times New Roman" w:hAnsi="Times New Roman" w:cs="Times New Roman"/>
          <w:sz w:val="24"/>
          <w:szCs w:val="24"/>
        </w:rPr>
        <w:t xml:space="preserve">Table </w:t>
      </w:r>
      <w:r w:rsidRPr="00B17977">
        <w:rPr>
          <w:rFonts w:ascii="Times New Roman" w:hAnsi="Times New Roman" w:cs="Times New Roman"/>
          <w:sz w:val="24"/>
          <w:szCs w:val="24"/>
        </w:rPr>
        <w:fldChar w:fldCharType="begin"/>
      </w:r>
      <w:r w:rsidRPr="00B17977">
        <w:rPr>
          <w:rFonts w:ascii="Times New Roman" w:hAnsi="Times New Roman" w:cs="Times New Roman"/>
          <w:sz w:val="24"/>
          <w:szCs w:val="24"/>
        </w:rPr>
        <w:instrText xml:space="preserve"> SEQ Table \* ARABIC </w:instrText>
      </w:r>
      <w:r w:rsidRPr="00B17977">
        <w:rPr>
          <w:rFonts w:ascii="Times New Roman" w:hAnsi="Times New Roman" w:cs="Times New Roman"/>
          <w:sz w:val="24"/>
          <w:szCs w:val="24"/>
        </w:rPr>
        <w:fldChar w:fldCharType="separate"/>
      </w:r>
      <w:r w:rsidR="00C873D4">
        <w:rPr>
          <w:rFonts w:ascii="Times New Roman" w:hAnsi="Times New Roman" w:cs="Times New Roman"/>
          <w:noProof/>
          <w:sz w:val="24"/>
          <w:szCs w:val="24"/>
        </w:rPr>
        <w:t>3</w:t>
      </w:r>
      <w:r w:rsidRPr="00B17977">
        <w:rPr>
          <w:rFonts w:ascii="Times New Roman" w:hAnsi="Times New Roman" w:cs="Times New Roman"/>
          <w:sz w:val="24"/>
          <w:szCs w:val="24"/>
        </w:rPr>
        <w:fldChar w:fldCharType="end"/>
      </w:r>
      <w:bookmarkEnd w:id="259"/>
      <w:r w:rsidR="005C4727">
        <w:rPr>
          <w:rFonts w:ascii="Times New Roman" w:hAnsi="Times New Roman" w:cs="Times New Roman"/>
          <w:sz w:val="24"/>
          <w:szCs w:val="24"/>
        </w:rPr>
        <w:t xml:space="preserve"> - </w:t>
      </w:r>
      <w:r w:rsidR="00C36A1F" w:rsidRPr="002455D0">
        <w:rPr>
          <w:rFonts w:ascii="Times New Roman" w:hAnsi="Times New Roman" w:cs="Times New Roman"/>
          <w:sz w:val="24"/>
          <w:szCs w:val="24"/>
        </w:rPr>
        <w:t>Mean percent difference between replicate sample values</w:t>
      </w:r>
      <w:r w:rsidR="00C36A1F">
        <w:rPr>
          <w:rFonts w:ascii="Times New Roman" w:hAnsi="Times New Roman" w:cs="Times New Roman"/>
          <w:sz w:val="24"/>
          <w:szCs w:val="24"/>
        </w:rPr>
        <w:t>, all 2020 replicate samples.</w:t>
      </w:r>
      <w:bookmarkEnd w:id="260"/>
    </w:p>
    <w:tbl>
      <w:tblPr>
        <w:tblW w:w="7290" w:type="dxa"/>
        <w:tblLook w:val="04A0" w:firstRow="1" w:lastRow="0" w:firstColumn="1" w:lastColumn="0" w:noHBand="0" w:noVBand="1"/>
      </w:tblPr>
      <w:tblGrid>
        <w:gridCol w:w="2520"/>
        <w:gridCol w:w="1176"/>
        <w:gridCol w:w="3700"/>
      </w:tblGrid>
      <w:tr w:rsidR="00C36A1F" w:rsidRPr="00656361" w14:paraId="6DE0381C" w14:textId="77777777" w:rsidTr="008A7865">
        <w:trPr>
          <w:trHeight w:val="288"/>
        </w:trPr>
        <w:tc>
          <w:tcPr>
            <w:tcW w:w="2520" w:type="dxa"/>
            <w:tcBorders>
              <w:top w:val="single" w:sz="4" w:space="0" w:color="auto"/>
              <w:left w:val="nil"/>
              <w:bottom w:val="single" w:sz="4" w:space="0" w:color="auto"/>
              <w:right w:val="nil"/>
            </w:tcBorders>
            <w:shd w:val="clear" w:color="auto" w:fill="auto"/>
            <w:noWrap/>
            <w:vAlign w:val="bottom"/>
            <w:hideMark/>
          </w:tcPr>
          <w:p w14:paraId="60B6D77F" w14:textId="77777777" w:rsidR="00C36A1F" w:rsidRPr="00656361" w:rsidRDefault="00C36A1F" w:rsidP="008A7865">
            <w:pPr>
              <w:spacing w:line="240" w:lineRule="auto"/>
              <w:contextualSpacing w:val="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lastRenderedPageBreak/>
              <w:t>Bacter</w:t>
            </w:r>
            <w:r w:rsidRPr="00656361">
              <w:rPr>
                <w:rFonts w:ascii="Times New Roman" w:eastAsia="Times New Roman" w:hAnsi="Times New Roman" w:cs="Times New Roman"/>
                <w:b/>
                <w:color w:val="000000"/>
                <w:sz w:val="24"/>
                <w:szCs w:val="24"/>
              </w:rPr>
              <w:t>ia</w:t>
            </w:r>
          </w:p>
        </w:tc>
        <w:tc>
          <w:tcPr>
            <w:tcW w:w="1070" w:type="dxa"/>
            <w:tcBorders>
              <w:top w:val="single" w:sz="4" w:space="0" w:color="auto"/>
              <w:left w:val="nil"/>
              <w:bottom w:val="single" w:sz="4" w:space="0" w:color="auto"/>
              <w:right w:val="nil"/>
            </w:tcBorders>
            <w:shd w:val="clear" w:color="auto" w:fill="auto"/>
            <w:noWrap/>
            <w:vAlign w:val="bottom"/>
            <w:hideMark/>
          </w:tcPr>
          <w:p w14:paraId="61761241" w14:textId="77777777" w:rsidR="00C36A1F" w:rsidRPr="00656361" w:rsidRDefault="00C36A1F" w:rsidP="008A7865">
            <w:pPr>
              <w:spacing w:line="240" w:lineRule="auto"/>
              <w:contextualSpacing w:val="0"/>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Replicate </w:t>
            </w:r>
            <w:r w:rsidRPr="00656361">
              <w:rPr>
                <w:rFonts w:ascii="Times New Roman" w:eastAsia="Times New Roman" w:hAnsi="Times New Roman" w:cs="Times New Roman"/>
                <w:b/>
                <w:color w:val="000000"/>
                <w:sz w:val="24"/>
                <w:szCs w:val="24"/>
              </w:rPr>
              <w:t>Samples</w:t>
            </w:r>
          </w:p>
        </w:tc>
        <w:tc>
          <w:tcPr>
            <w:tcW w:w="3700" w:type="dxa"/>
            <w:tcBorders>
              <w:top w:val="single" w:sz="4" w:space="0" w:color="auto"/>
              <w:left w:val="nil"/>
              <w:bottom w:val="single" w:sz="4" w:space="0" w:color="auto"/>
              <w:right w:val="nil"/>
            </w:tcBorders>
            <w:shd w:val="clear" w:color="auto" w:fill="auto"/>
            <w:noWrap/>
            <w:vAlign w:val="bottom"/>
            <w:hideMark/>
          </w:tcPr>
          <w:p w14:paraId="09A72FC4" w14:textId="77777777" w:rsidR="00C36A1F" w:rsidRPr="00656361" w:rsidRDefault="00C36A1F" w:rsidP="008A7865">
            <w:pPr>
              <w:spacing w:line="240" w:lineRule="auto"/>
              <w:contextualSpacing w:val="0"/>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 </w:t>
            </w:r>
            <w:r w:rsidRPr="00111793">
              <w:rPr>
                <w:rFonts w:ascii="Times New Roman" w:eastAsia="Times New Roman" w:hAnsi="Times New Roman" w:cs="Times New Roman"/>
                <w:b/>
                <w:color w:val="000000"/>
                <w:sz w:val="24"/>
                <w:szCs w:val="24"/>
              </w:rPr>
              <w:t>Difference Between Replicates (</w:t>
            </w:r>
            <w:r>
              <w:rPr>
                <w:rFonts w:ascii="Times New Roman" w:eastAsia="Times New Roman" w:hAnsi="Times New Roman" w:cs="Times New Roman"/>
                <w:b/>
                <w:color w:val="000000"/>
                <w:sz w:val="24"/>
                <w:szCs w:val="24"/>
              </w:rPr>
              <w:t>M</w:t>
            </w:r>
            <w:r w:rsidRPr="00111793">
              <w:rPr>
                <w:rFonts w:ascii="Times New Roman" w:eastAsia="Times New Roman" w:hAnsi="Times New Roman" w:cs="Times New Roman"/>
                <w:b/>
                <w:color w:val="000000"/>
                <w:sz w:val="24"/>
                <w:szCs w:val="24"/>
              </w:rPr>
              <w:t>ean ±</w:t>
            </w:r>
            <w:r>
              <w:rPr>
                <w:rFonts w:ascii="Times New Roman" w:eastAsia="Times New Roman" w:hAnsi="Times New Roman" w:cs="Times New Roman"/>
                <w:b/>
                <w:color w:val="000000"/>
                <w:sz w:val="24"/>
                <w:szCs w:val="24"/>
              </w:rPr>
              <w:t xml:space="preserve"> S</w:t>
            </w:r>
            <w:r w:rsidRPr="00111793">
              <w:rPr>
                <w:rFonts w:ascii="Times New Roman" w:eastAsia="Times New Roman" w:hAnsi="Times New Roman" w:cs="Times New Roman"/>
                <w:b/>
                <w:color w:val="000000"/>
                <w:sz w:val="24"/>
                <w:szCs w:val="24"/>
              </w:rPr>
              <w:t>tandard error)</w:t>
            </w:r>
          </w:p>
        </w:tc>
      </w:tr>
      <w:tr w:rsidR="00C36A1F" w:rsidRPr="00656361" w14:paraId="3ECB0887" w14:textId="77777777" w:rsidTr="008A7865">
        <w:trPr>
          <w:trHeight w:val="288"/>
        </w:trPr>
        <w:tc>
          <w:tcPr>
            <w:tcW w:w="2520" w:type="dxa"/>
            <w:tcBorders>
              <w:top w:val="single" w:sz="4" w:space="0" w:color="auto"/>
              <w:left w:val="nil"/>
              <w:right w:val="nil"/>
            </w:tcBorders>
            <w:shd w:val="clear" w:color="auto" w:fill="auto"/>
            <w:noWrap/>
            <w:vAlign w:val="bottom"/>
            <w:hideMark/>
          </w:tcPr>
          <w:p w14:paraId="4DD57611" w14:textId="77777777" w:rsidR="00C36A1F" w:rsidRPr="00656361" w:rsidRDefault="00C36A1F" w:rsidP="008A7865">
            <w:pPr>
              <w:spacing w:line="240" w:lineRule="auto"/>
              <w:contextualSpacing w:val="0"/>
              <w:rPr>
                <w:rFonts w:ascii="Times New Roman" w:eastAsia="Times New Roman" w:hAnsi="Times New Roman" w:cs="Times New Roman"/>
                <w:color w:val="000000"/>
                <w:sz w:val="24"/>
                <w:szCs w:val="24"/>
              </w:rPr>
            </w:pPr>
            <w:r w:rsidRPr="00656361">
              <w:rPr>
                <w:rFonts w:ascii="Times New Roman" w:eastAsia="Times New Roman" w:hAnsi="Times New Roman" w:cs="Times New Roman"/>
                <w:color w:val="000000"/>
                <w:sz w:val="24"/>
                <w:szCs w:val="24"/>
              </w:rPr>
              <w:t>Enterococci</w:t>
            </w:r>
          </w:p>
        </w:tc>
        <w:tc>
          <w:tcPr>
            <w:tcW w:w="1070" w:type="dxa"/>
            <w:tcBorders>
              <w:top w:val="single" w:sz="4" w:space="0" w:color="auto"/>
              <w:left w:val="nil"/>
              <w:right w:val="nil"/>
            </w:tcBorders>
            <w:shd w:val="clear" w:color="auto" w:fill="auto"/>
            <w:noWrap/>
            <w:vAlign w:val="bottom"/>
            <w:hideMark/>
          </w:tcPr>
          <w:p w14:paraId="111F5999" w14:textId="77777777" w:rsidR="00C36A1F" w:rsidRPr="00656361" w:rsidRDefault="00C36A1F" w:rsidP="008A7865">
            <w:pPr>
              <w:spacing w:line="240" w:lineRule="auto"/>
              <w:contextualSpacing w:val="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26</w:t>
            </w:r>
          </w:p>
        </w:tc>
        <w:tc>
          <w:tcPr>
            <w:tcW w:w="3700" w:type="dxa"/>
            <w:tcBorders>
              <w:top w:val="single" w:sz="4" w:space="0" w:color="auto"/>
              <w:left w:val="nil"/>
              <w:right w:val="nil"/>
            </w:tcBorders>
            <w:shd w:val="clear" w:color="auto" w:fill="auto"/>
            <w:noWrap/>
            <w:vAlign w:val="bottom"/>
            <w:hideMark/>
          </w:tcPr>
          <w:p w14:paraId="7ABCF9E0" w14:textId="77777777" w:rsidR="00C36A1F" w:rsidRPr="005D4C36" w:rsidRDefault="00C36A1F" w:rsidP="008A7865">
            <w:pPr>
              <w:spacing w:line="240" w:lineRule="auto"/>
              <w:contextualSpacing w:val="0"/>
              <w:jc w:val="center"/>
              <w:rPr>
                <w:rFonts w:ascii="Times New Roman" w:eastAsia="Times New Roman" w:hAnsi="Times New Roman" w:cs="Times New Roman"/>
                <w:color w:val="000000"/>
                <w:sz w:val="24"/>
                <w:szCs w:val="24"/>
              </w:rPr>
            </w:pPr>
            <w:r w:rsidRPr="005D4C36">
              <w:rPr>
                <w:rFonts w:ascii="Times New Roman" w:eastAsia="Times New Roman" w:hAnsi="Times New Roman" w:cs="Times New Roman"/>
                <w:color w:val="000000"/>
                <w:sz w:val="24"/>
                <w:szCs w:val="24"/>
              </w:rPr>
              <w:t xml:space="preserve">40.58 ± 7.03 % </w:t>
            </w:r>
          </w:p>
        </w:tc>
      </w:tr>
      <w:tr w:rsidR="00C36A1F" w:rsidRPr="00656361" w14:paraId="3FDC6953" w14:textId="77777777" w:rsidTr="008A7865">
        <w:trPr>
          <w:trHeight w:val="288"/>
        </w:trPr>
        <w:tc>
          <w:tcPr>
            <w:tcW w:w="2520" w:type="dxa"/>
            <w:tcBorders>
              <w:top w:val="nil"/>
              <w:left w:val="nil"/>
              <w:bottom w:val="single" w:sz="4" w:space="0" w:color="auto"/>
              <w:right w:val="nil"/>
            </w:tcBorders>
            <w:shd w:val="clear" w:color="auto" w:fill="auto"/>
            <w:noWrap/>
            <w:vAlign w:val="bottom"/>
            <w:hideMark/>
          </w:tcPr>
          <w:p w14:paraId="0E12EA27" w14:textId="77777777" w:rsidR="00C36A1F" w:rsidRPr="00656361" w:rsidRDefault="00C36A1F" w:rsidP="008A7865">
            <w:pPr>
              <w:spacing w:line="240" w:lineRule="auto"/>
              <w:contextualSpacing w:val="0"/>
              <w:rPr>
                <w:rFonts w:ascii="Times New Roman" w:eastAsia="Times New Roman" w:hAnsi="Times New Roman" w:cs="Times New Roman"/>
                <w:color w:val="000000"/>
                <w:sz w:val="24"/>
                <w:szCs w:val="24"/>
              </w:rPr>
            </w:pPr>
            <w:r w:rsidRPr="00656361">
              <w:rPr>
                <w:rFonts w:ascii="Times New Roman" w:eastAsia="Times New Roman" w:hAnsi="Times New Roman" w:cs="Times New Roman"/>
                <w:color w:val="000000"/>
                <w:sz w:val="24"/>
                <w:szCs w:val="24"/>
              </w:rPr>
              <w:t>Fecal Coliform</w:t>
            </w:r>
          </w:p>
        </w:tc>
        <w:tc>
          <w:tcPr>
            <w:tcW w:w="1070" w:type="dxa"/>
            <w:tcBorders>
              <w:top w:val="nil"/>
              <w:left w:val="nil"/>
              <w:bottom w:val="single" w:sz="4" w:space="0" w:color="auto"/>
              <w:right w:val="nil"/>
            </w:tcBorders>
            <w:shd w:val="clear" w:color="auto" w:fill="auto"/>
            <w:noWrap/>
            <w:vAlign w:val="bottom"/>
            <w:hideMark/>
          </w:tcPr>
          <w:p w14:paraId="06AD9C1C" w14:textId="77777777" w:rsidR="00C36A1F" w:rsidRPr="00656361" w:rsidRDefault="00C36A1F" w:rsidP="008A7865">
            <w:pPr>
              <w:spacing w:line="240" w:lineRule="auto"/>
              <w:contextualSpacing w:val="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26</w:t>
            </w:r>
          </w:p>
        </w:tc>
        <w:tc>
          <w:tcPr>
            <w:tcW w:w="3700" w:type="dxa"/>
            <w:tcBorders>
              <w:top w:val="nil"/>
              <w:left w:val="nil"/>
              <w:bottom w:val="single" w:sz="4" w:space="0" w:color="auto"/>
              <w:right w:val="nil"/>
            </w:tcBorders>
            <w:shd w:val="clear" w:color="auto" w:fill="auto"/>
            <w:noWrap/>
            <w:vAlign w:val="bottom"/>
            <w:hideMark/>
          </w:tcPr>
          <w:p w14:paraId="4D4A8BA7" w14:textId="77777777" w:rsidR="00C36A1F" w:rsidRPr="005D4C36" w:rsidRDefault="00C36A1F" w:rsidP="008A7865">
            <w:pPr>
              <w:spacing w:line="240" w:lineRule="auto"/>
              <w:contextualSpacing w:val="0"/>
              <w:jc w:val="center"/>
              <w:rPr>
                <w:rFonts w:ascii="Times New Roman" w:eastAsia="Times New Roman" w:hAnsi="Times New Roman" w:cs="Times New Roman"/>
                <w:color w:val="000000"/>
                <w:sz w:val="24"/>
                <w:szCs w:val="24"/>
              </w:rPr>
            </w:pPr>
            <w:r w:rsidRPr="005D4C36">
              <w:rPr>
                <w:rFonts w:ascii="Times New Roman" w:eastAsia="Times New Roman" w:hAnsi="Times New Roman" w:cs="Times New Roman"/>
                <w:color w:val="000000"/>
                <w:sz w:val="24"/>
                <w:szCs w:val="24"/>
              </w:rPr>
              <w:t>24.12 ± 4.40 %</w:t>
            </w:r>
          </w:p>
        </w:tc>
      </w:tr>
    </w:tbl>
    <w:p w14:paraId="5AC326BE" w14:textId="77777777" w:rsidR="00976117" w:rsidRDefault="00976117" w:rsidP="00B94CA1">
      <w:pPr>
        <w:pStyle w:val="Heading2"/>
        <w:rPr>
          <w:rFonts w:ascii="Times New Roman" w:hAnsi="Times New Roman" w:cs="Times New Roman"/>
          <w:b/>
          <w:color w:val="2E74B5" w:themeColor="accent1" w:themeShade="BF"/>
        </w:rPr>
      </w:pPr>
      <w:bookmarkStart w:id="261" w:name="_Toc64228870"/>
    </w:p>
    <w:p w14:paraId="188B40C2" w14:textId="1FE97891" w:rsidR="00B94CA1" w:rsidRPr="00B94CA1" w:rsidRDefault="00E30CCD" w:rsidP="00B94CA1">
      <w:pPr>
        <w:pStyle w:val="Heading2"/>
        <w:rPr>
          <w:rFonts w:ascii="Times New Roman" w:hAnsi="Times New Roman" w:cs="Times New Roman"/>
          <w:b/>
        </w:rPr>
      </w:pPr>
      <w:r>
        <w:rPr>
          <w:rFonts w:ascii="Times New Roman" w:hAnsi="Times New Roman" w:cs="Times New Roman"/>
          <w:b/>
          <w:color w:val="2E74B5" w:themeColor="accent1" w:themeShade="BF"/>
        </w:rPr>
        <w:t>Water quality standards analysis</w:t>
      </w:r>
      <w:bookmarkEnd w:id="261"/>
    </w:p>
    <w:p w14:paraId="1ED1CF36" w14:textId="77777777" w:rsidR="00BC57DE" w:rsidRDefault="00BC57DE" w:rsidP="00BC57DE">
      <w:pPr>
        <w:rPr>
          <w:ins w:id="262" w:author="Benjamin Meyer" w:date="2021-02-22T11:41:00Z"/>
          <w:rFonts w:ascii="Times New Roman" w:hAnsi="Times New Roman" w:cs="Times New Roman"/>
          <w:sz w:val="24"/>
          <w:szCs w:val="24"/>
        </w:rPr>
      </w:pPr>
      <w:ins w:id="263" w:author="Benjamin Meyer" w:date="2021-02-22T11:41:00Z">
        <w:r w:rsidRPr="00A55AB7">
          <w:rPr>
            <w:rFonts w:ascii="Times New Roman" w:hAnsi="Times New Roman" w:cs="Times New Roman"/>
            <w:sz w:val="24"/>
            <w:szCs w:val="24"/>
          </w:rPr>
          <w:t xml:space="preserve">Bacteria monitoring efforts in 2020 revealed </w:t>
        </w:r>
        <w:r>
          <w:rPr>
            <w:rFonts w:ascii="Times New Roman" w:hAnsi="Times New Roman" w:cs="Times New Roman"/>
            <w:sz w:val="24"/>
            <w:szCs w:val="24"/>
          </w:rPr>
          <w:t xml:space="preserve">some </w:t>
        </w:r>
        <w:r w:rsidRPr="00A55AB7">
          <w:rPr>
            <w:rFonts w:ascii="Times New Roman" w:hAnsi="Times New Roman" w:cs="Times New Roman"/>
            <w:sz w:val="24"/>
            <w:szCs w:val="24"/>
          </w:rPr>
          <w:t>instances of</w:t>
        </w:r>
        <w:r>
          <w:rPr>
            <w:rFonts w:ascii="Times New Roman" w:hAnsi="Times New Roman" w:cs="Times New Roman"/>
            <w:sz w:val="24"/>
            <w:szCs w:val="24"/>
          </w:rPr>
          <w:t xml:space="preserve"> exceedance for both</w:t>
        </w:r>
        <w:r w:rsidRPr="00A55AB7">
          <w:rPr>
            <w:rFonts w:ascii="Times New Roman" w:hAnsi="Times New Roman" w:cs="Times New Roman"/>
            <w:sz w:val="24"/>
            <w:szCs w:val="24"/>
          </w:rPr>
          <w:t xml:space="preserve"> </w:t>
        </w:r>
        <w:r>
          <w:rPr>
            <w:rFonts w:ascii="Times New Roman" w:hAnsi="Times New Roman" w:cs="Times New Roman"/>
            <w:sz w:val="24"/>
            <w:szCs w:val="24"/>
          </w:rPr>
          <w:t xml:space="preserve">in-season and post-season criteria </w:t>
        </w:r>
        <w:r w:rsidRPr="00A55AB7">
          <w:rPr>
            <w:rFonts w:ascii="Times New Roman" w:hAnsi="Times New Roman" w:cs="Times New Roman"/>
            <w:sz w:val="24"/>
            <w:szCs w:val="24"/>
          </w:rPr>
          <w:t>based on the</w:t>
        </w:r>
        <w:r>
          <w:rPr>
            <w:rFonts w:ascii="Times New Roman" w:hAnsi="Times New Roman" w:cs="Times New Roman"/>
            <w:sz w:val="24"/>
            <w:szCs w:val="24"/>
          </w:rPr>
          <w:t xml:space="preserve"> Alaska Water Quality Standards. Timing of in-season criteria exceedances are summarized for all standards in Figure 4 and overall seasonal criteria exceedances are summarized by site in Table 4.</w:t>
        </w:r>
      </w:ins>
    </w:p>
    <w:p w14:paraId="698DF958" w14:textId="2E78306A" w:rsidR="006E74F2" w:rsidRDefault="006E74F2" w:rsidP="00A55AB7">
      <w:pPr>
        <w:rPr>
          <w:rFonts w:ascii="Times New Roman" w:hAnsi="Times New Roman" w:cs="Times New Roman"/>
          <w:sz w:val="24"/>
          <w:szCs w:val="24"/>
        </w:rPr>
      </w:pPr>
    </w:p>
    <w:p w14:paraId="1C4435F3" w14:textId="360A4131" w:rsidR="006E74F2" w:rsidRDefault="00990CD7" w:rsidP="00A55AB7">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273BCF5" wp14:editId="2FC35896">
            <wp:extent cx="5943600" cy="5943600"/>
            <wp:effectExtent l="19050" t="19050" r="19050" b="190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overall_inseason.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a:ln>
                      <a:solidFill>
                        <a:schemeClr val="tx1"/>
                      </a:solidFill>
                    </a:ln>
                  </pic:spPr>
                </pic:pic>
              </a:graphicData>
            </a:graphic>
          </wp:inline>
        </w:drawing>
      </w:r>
    </w:p>
    <w:p w14:paraId="14267BB4" w14:textId="01AA0519" w:rsidR="006E74F2" w:rsidRPr="00C36A1F" w:rsidRDefault="00C36A1F" w:rsidP="00C36A1F">
      <w:pPr>
        <w:pStyle w:val="Caption"/>
        <w:rPr>
          <w:rFonts w:ascii="Times New Roman" w:hAnsi="Times New Roman" w:cs="Times New Roman"/>
          <w:sz w:val="24"/>
          <w:szCs w:val="24"/>
        </w:rPr>
      </w:pPr>
      <w:bookmarkStart w:id="264" w:name="_Toc64229498"/>
      <w:r w:rsidRPr="00C36A1F">
        <w:rPr>
          <w:rFonts w:ascii="Times New Roman" w:hAnsi="Times New Roman" w:cs="Times New Roman"/>
          <w:sz w:val="24"/>
          <w:szCs w:val="24"/>
        </w:rPr>
        <w:t xml:space="preserve">Figure </w:t>
      </w:r>
      <w:r w:rsidRPr="00C36A1F">
        <w:rPr>
          <w:rFonts w:ascii="Times New Roman" w:hAnsi="Times New Roman" w:cs="Times New Roman"/>
          <w:sz w:val="24"/>
          <w:szCs w:val="24"/>
        </w:rPr>
        <w:fldChar w:fldCharType="begin"/>
      </w:r>
      <w:r w:rsidRPr="00C36A1F">
        <w:rPr>
          <w:rFonts w:ascii="Times New Roman" w:hAnsi="Times New Roman" w:cs="Times New Roman"/>
          <w:sz w:val="24"/>
          <w:szCs w:val="24"/>
        </w:rPr>
        <w:instrText xml:space="preserve"> SEQ Figure \* ARABIC </w:instrText>
      </w:r>
      <w:r w:rsidRPr="00C36A1F">
        <w:rPr>
          <w:rFonts w:ascii="Times New Roman" w:hAnsi="Times New Roman" w:cs="Times New Roman"/>
          <w:sz w:val="24"/>
          <w:szCs w:val="24"/>
        </w:rPr>
        <w:fldChar w:fldCharType="separate"/>
      </w:r>
      <w:r w:rsidR="00C873D4">
        <w:rPr>
          <w:rFonts w:ascii="Times New Roman" w:hAnsi="Times New Roman" w:cs="Times New Roman"/>
          <w:noProof/>
          <w:sz w:val="24"/>
          <w:szCs w:val="24"/>
        </w:rPr>
        <w:t>4</w:t>
      </w:r>
      <w:r w:rsidRPr="00C36A1F">
        <w:rPr>
          <w:rFonts w:ascii="Times New Roman" w:hAnsi="Times New Roman" w:cs="Times New Roman"/>
          <w:sz w:val="24"/>
          <w:szCs w:val="24"/>
        </w:rPr>
        <w:fldChar w:fldCharType="end"/>
      </w:r>
      <w:r w:rsidRPr="00C36A1F">
        <w:rPr>
          <w:rFonts w:ascii="Times New Roman" w:hAnsi="Times New Roman" w:cs="Times New Roman"/>
          <w:sz w:val="24"/>
          <w:szCs w:val="24"/>
        </w:rPr>
        <w:t xml:space="preserve"> </w:t>
      </w:r>
      <w:r w:rsidR="00E30CCD">
        <w:rPr>
          <w:rFonts w:ascii="Times New Roman" w:hAnsi="Times New Roman" w:cs="Times New Roman"/>
          <w:sz w:val="24"/>
          <w:szCs w:val="24"/>
        </w:rPr>
        <w:t>–</w:t>
      </w:r>
      <w:r w:rsidRPr="00C36A1F">
        <w:rPr>
          <w:rFonts w:ascii="Times New Roman" w:hAnsi="Times New Roman" w:cs="Times New Roman"/>
          <w:sz w:val="24"/>
          <w:szCs w:val="24"/>
        </w:rPr>
        <w:t xml:space="preserve"> </w:t>
      </w:r>
      <w:r w:rsidR="00E30CCD">
        <w:rPr>
          <w:rFonts w:ascii="Times New Roman" w:hAnsi="Times New Roman" w:cs="Times New Roman"/>
          <w:sz w:val="24"/>
          <w:szCs w:val="24"/>
        </w:rPr>
        <w:t>Timing of fecal coliform and enterococci sample exceedances</w:t>
      </w:r>
      <w:r w:rsidR="006516C2">
        <w:rPr>
          <w:rFonts w:ascii="Times New Roman" w:hAnsi="Times New Roman" w:cs="Times New Roman"/>
          <w:sz w:val="24"/>
          <w:szCs w:val="24"/>
        </w:rPr>
        <w:t xml:space="preserve"> in 2020</w:t>
      </w:r>
      <w:r w:rsidR="00E30CCD">
        <w:rPr>
          <w:rFonts w:ascii="Times New Roman" w:hAnsi="Times New Roman" w:cs="Times New Roman"/>
          <w:sz w:val="24"/>
          <w:szCs w:val="24"/>
        </w:rPr>
        <w:t xml:space="preserve"> of criteria described in 18 AAC 70 </w:t>
      </w:r>
      <w:r w:rsidR="00AC1751">
        <w:rPr>
          <w:rFonts w:ascii="Times New Roman" w:hAnsi="Times New Roman" w:cs="Times New Roman"/>
          <w:sz w:val="24"/>
          <w:szCs w:val="24"/>
        </w:rPr>
        <w:t>Alaska Water Quality Standards.</w:t>
      </w:r>
      <w:bookmarkEnd w:id="264"/>
    </w:p>
    <w:p w14:paraId="7E859172" w14:textId="3EEA1DD5" w:rsidR="00F8021C" w:rsidRDefault="00F8021C" w:rsidP="006E74F2">
      <w:pPr>
        <w:pStyle w:val="Caption"/>
        <w:rPr>
          <w:i w:val="0"/>
          <w:iCs w:val="0"/>
          <w:color w:val="auto"/>
          <w:sz w:val="22"/>
          <w:szCs w:val="22"/>
        </w:rPr>
      </w:pPr>
    </w:p>
    <w:p w14:paraId="368749F3" w14:textId="795E7920" w:rsidR="009D68EB" w:rsidRDefault="009D68EB" w:rsidP="009D68EB"/>
    <w:p w14:paraId="3859ACAC" w14:textId="4FF76A0C" w:rsidR="009D68EB" w:rsidRDefault="009D68EB" w:rsidP="009D68EB"/>
    <w:p w14:paraId="61AC231A" w14:textId="41C2DA95" w:rsidR="009D68EB" w:rsidRDefault="009D68EB" w:rsidP="009D68EB"/>
    <w:p w14:paraId="6B485AB8" w14:textId="3C70A226" w:rsidR="009D68EB" w:rsidRDefault="009D68EB" w:rsidP="009D68EB"/>
    <w:p w14:paraId="48095CA7" w14:textId="7FEADDFB" w:rsidR="009D68EB" w:rsidRDefault="009D68EB" w:rsidP="009D68EB"/>
    <w:p w14:paraId="7052F2D2" w14:textId="58258A94" w:rsidR="009D68EB" w:rsidRDefault="009D68EB" w:rsidP="009D68EB"/>
    <w:p w14:paraId="33422423" w14:textId="77777777" w:rsidR="009D68EB" w:rsidRPr="009D68EB" w:rsidRDefault="009D68EB" w:rsidP="009D68EB"/>
    <w:p w14:paraId="0A218796" w14:textId="7984064B" w:rsidR="006E74F2" w:rsidRPr="006E74F2" w:rsidRDefault="00F8021C" w:rsidP="006E74F2">
      <w:pPr>
        <w:pStyle w:val="Caption"/>
        <w:rPr>
          <w:rFonts w:ascii="Times New Roman" w:hAnsi="Times New Roman" w:cs="Times New Roman"/>
          <w:sz w:val="24"/>
          <w:szCs w:val="24"/>
        </w:rPr>
      </w:pPr>
      <w:bookmarkStart w:id="265" w:name="_Toc64229320"/>
      <w:r w:rsidRPr="00F8021C">
        <w:rPr>
          <w:rFonts w:ascii="Times New Roman" w:hAnsi="Times New Roman" w:cs="Times New Roman"/>
          <w:sz w:val="24"/>
          <w:szCs w:val="24"/>
        </w:rPr>
        <w:lastRenderedPageBreak/>
        <w:t xml:space="preserve">Table </w:t>
      </w:r>
      <w:r w:rsidRPr="00F8021C">
        <w:rPr>
          <w:rFonts w:ascii="Times New Roman" w:hAnsi="Times New Roman" w:cs="Times New Roman"/>
          <w:sz w:val="24"/>
          <w:szCs w:val="24"/>
        </w:rPr>
        <w:fldChar w:fldCharType="begin"/>
      </w:r>
      <w:r w:rsidRPr="00F8021C">
        <w:rPr>
          <w:rFonts w:ascii="Times New Roman" w:hAnsi="Times New Roman" w:cs="Times New Roman"/>
          <w:sz w:val="24"/>
          <w:szCs w:val="24"/>
        </w:rPr>
        <w:instrText xml:space="preserve"> SEQ Table \* ARABIC </w:instrText>
      </w:r>
      <w:r w:rsidRPr="00F8021C">
        <w:rPr>
          <w:rFonts w:ascii="Times New Roman" w:hAnsi="Times New Roman" w:cs="Times New Roman"/>
          <w:sz w:val="24"/>
          <w:szCs w:val="24"/>
        </w:rPr>
        <w:fldChar w:fldCharType="separate"/>
      </w:r>
      <w:r w:rsidR="00C873D4">
        <w:rPr>
          <w:rFonts w:ascii="Times New Roman" w:hAnsi="Times New Roman" w:cs="Times New Roman"/>
          <w:noProof/>
          <w:sz w:val="24"/>
          <w:szCs w:val="24"/>
        </w:rPr>
        <w:t>4</w:t>
      </w:r>
      <w:r w:rsidRPr="00F8021C">
        <w:rPr>
          <w:rFonts w:ascii="Times New Roman" w:hAnsi="Times New Roman" w:cs="Times New Roman"/>
          <w:sz w:val="24"/>
          <w:szCs w:val="24"/>
        </w:rPr>
        <w:fldChar w:fldCharType="end"/>
      </w:r>
      <w:r>
        <w:rPr>
          <w:rFonts w:ascii="Times New Roman" w:hAnsi="Times New Roman" w:cs="Times New Roman"/>
          <w:sz w:val="24"/>
          <w:szCs w:val="24"/>
        </w:rPr>
        <w:t xml:space="preserve"> - </w:t>
      </w:r>
      <w:r w:rsidR="006E74F2">
        <w:rPr>
          <w:rFonts w:ascii="Times New Roman" w:hAnsi="Times New Roman" w:cs="Times New Roman"/>
          <w:sz w:val="24"/>
          <w:szCs w:val="24"/>
        </w:rPr>
        <w:t>Overall seasonal criteria exceedances for fecal coliform and enterococci by site for the 2020 sampling season.</w:t>
      </w:r>
      <w:bookmarkEnd w:id="265"/>
    </w:p>
    <w:p w14:paraId="49AF0938" w14:textId="11379FA6" w:rsidR="0076787C" w:rsidRDefault="006E74F2" w:rsidP="00A55AB7">
      <w:pPr>
        <w:rPr>
          <w:rFonts w:ascii="Times New Roman" w:hAnsi="Times New Roman" w:cs="Times New Roman"/>
          <w:sz w:val="24"/>
          <w:szCs w:val="24"/>
        </w:rPr>
      </w:pPr>
      <w:r w:rsidRPr="006E74F2">
        <w:rPr>
          <w:noProof/>
        </w:rPr>
        <w:drawing>
          <wp:inline distT="0" distB="0" distL="0" distR="0" wp14:anchorId="018F8946" wp14:editId="1E8A52DB">
            <wp:extent cx="5943600" cy="2495513"/>
            <wp:effectExtent l="0" t="0" r="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2495513"/>
                    </a:xfrm>
                    <a:prstGeom prst="rect">
                      <a:avLst/>
                    </a:prstGeom>
                    <a:noFill/>
                    <a:ln>
                      <a:noFill/>
                    </a:ln>
                  </pic:spPr>
                </pic:pic>
              </a:graphicData>
            </a:graphic>
          </wp:inline>
        </w:drawing>
      </w:r>
    </w:p>
    <w:p w14:paraId="120E7FC5" w14:textId="55E0CED7" w:rsidR="007000C0" w:rsidRDefault="007000C0" w:rsidP="007000C0">
      <w:pPr>
        <w:rPr>
          <w:rFonts w:ascii="Times New Roman" w:eastAsia="Times New Roman" w:hAnsi="Times New Roman" w:cs="Times New Roman"/>
          <w:color w:val="000000"/>
          <w:sz w:val="24"/>
          <w:szCs w:val="24"/>
        </w:rPr>
      </w:pPr>
    </w:p>
    <w:p w14:paraId="2091F79A" w14:textId="77777777" w:rsidR="00BC57DE" w:rsidRDefault="00BC57DE" w:rsidP="00BC57DE">
      <w:pPr>
        <w:rPr>
          <w:ins w:id="266" w:author="Benjamin Meyer" w:date="2021-02-22T11:41:00Z"/>
          <w:rFonts w:ascii="Times New Roman" w:eastAsia="Times New Roman" w:hAnsi="Times New Roman" w:cs="Times New Roman"/>
          <w:color w:val="000000"/>
          <w:sz w:val="24"/>
          <w:szCs w:val="24"/>
        </w:rPr>
      </w:pPr>
      <w:ins w:id="267" w:author="Benjamin Meyer" w:date="2021-02-22T11:41:00Z">
        <w:r>
          <w:rPr>
            <w:rFonts w:ascii="Times New Roman" w:eastAsia="Times New Roman" w:hAnsi="Times New Roman" w:cs="Times New Roman"/>
            <w:color w:val="000000"/>
            <w:sz w:val="24"/>
            <w:szCs w:val="24"/>
          </w:rPr>
          <w:t>The following sections describe fecal coliform and enterococci sample values from the 2020 sampling season in greater detail, in context of 18 AAC 70 regulations.</w:t>
        </w:r>
      </w:ins>
    </w:p>
    <w:p w14:paraId="11EE6FC8" w14:textId="77777777" w:rsidR="0033034E" w:rsidRDefault="0033034E" w:rsidP="00A55AB7">
      <w:pPr>
        <w:rPr>
          <w:rFonts w:ascii="Times New Roman" w:hAnsi="Times New Roman" w:cs="Times New Roman"/>
          <w:sz w:val="24"/>
          <w:szCs w:val="24"/>
        </w:rPr>
      </w:pPr>
    </w:p>
    <w:p w14:paraId="0E063555" w14:textId="77777777" w:rsidR="00ED0E07" w:rsidRPr="00C214C6" w:rsidRDefault="00ED0E07" w:rsidP="00ED0E07">
      <w:pPr>
        <w:pStyle w:val="Heading2"/>
        <w:rPr>
          <w:rFonts w:ascii="Times New Roman" w:hAnsi="Times New Roman" w:cs="Times New Roman"/>
          <w:b/>
          <w:color w:val="2E74B5" w:themeColor="accent1" w:themeShade="BF"/>
        </w:rPr>
      </w:pPr>
      <w:bookmarkStart w:id="268" w:name="_Toc64228871"/>
      <w:r>
        <w:rPr>
          <w:rFonts w:ascii="Times New Roman" w:hAnsi="Times New Roman" w:cs="Times New Roman"/>
          <w:b/>
          <w:color w:val="2E74B5" w:themeColor="accent1" w:themeShade="BF"/>
        </w:rPr>
        <w:t>Fecal Coliform</w:t>
      </w:r>
      <w:bookmarkEnd w:id="268"/>
    </w:p>
    <w:p w14:paraId="1F38A91D" w14:textId="5253E0E6" w:rsidR="00ED0E07" w:rsidRDefault="00ED0E07" w:rsidP="00ED0E07">
      <w:pPr>
        <w:rPr>
          <w:rFonts w:ascii="Times New Roman" w:hAnsi="Times New Roman" w:cs="Times New Roman"/>
          <w:sz w:val="24"/>
          <w:szCs w:val="24"/>
        </w:rPr>
      </w:pPr>
      <w:r>
        <w:rPr>
          <w:rFonts w:ascii="Times New Roman" w:hAnsi="Times New Roman" w:cs="Times New Roman"/>
          <w:sz w:val="24"/>
          <w:szCs w:val="24"/>
        </w:rPr>
        <w:t>Fecal coliform sample values</w:t>
      </w:r>
      <w:r w:rsidR="007000C0">
        <w:rPr>
          <w:rFonts w:ascii="Times New Roman" w:hAnsi="Times New Roman" w:cs="Times New Roman"/>
          <w:sz w:val="24"/>
          <w:szCs w:val="24"/>
        </w:rPr>
        <w:t xml:space="preserve"> from 2020</w:t>
      </w:r>
      <w:r>
        <w:rPr>
          <w:rFonts w:ascii="Times New Roman" w:hAnsi="Times New Roman" w:cs="Times New Roman"/>
          <w:sz w:val="24"/>
          <w:szCs w:val="24"/>
        </w:rPr>
        <w:t xml:space="preserve"> are interpreted in context of </w:t>
      </w:r>
      <w:r w:rsidRPr="001C60A8">
        <w:rPr>
          <w:rFonts w:ascii="Times New Roman" w:hAnsi="Times New Roman" w:cs="Times New Roman"/>
          <w:sz w:val="24"/>
          <w:szCs w:val="24"/>
        </w:rPr>
        <w:t>18 AAC 70 Alaska Water Quality Standards</w:t>
      </w:r>
      <w:r>
        <w:rPr>
          <w:rFonts w:ascii="Times New Roman" w:hAnsi="Times New Roman" w:cs="Times New Roman"/>
          <w:sz w:val="24"/>
          <w:szCs w:val="24"/>
        </w:rPr>
        <w:t xml:space="preserve"> as follows:</w:t>
      </w:r>
    </w:p>
    <w:p w14:paraId="14B6D2EA" w14:textId="77777777" w:rsidR="00ED0E07" w:rsidRDefault="00ED0E07" w:rsidP="00A55AB7">
      <w:pPr>
        <w:rPr>
          <w:rFonts w:ascii="Times New Roman" w:hAnsi="Times New Roman" w:cs="Times New Roman"/>
          <w:sz w:val="24"/>
          <w:szCs w:val="24"/>
        </w:rPr>
      </w:pPr>
    </w:p>
    <w:p w14:paraId="5541AB45" w14:textId="77777777" w:rsidR="009D68EB" w:rsidRDefault="00572C07" w:rsidP="009D68EB">
      <w:pPr>
        <w:rPr>
          <w:rFonts w:ascii="Times New Roman" w:hAnsi="Times New Roman" w:cs="Times New Roman"/>
          <w:i/>
          <w:sz w:val="24"/>
          <w:szCs w:val="24"/>
        </w:rPr>
      </w:pPr>
      <w:r w:rsidRPr="007000C0">
        <w:rPr>
          <w:rFonts w:ascii="Times New Roman" w:hAnsi="Times New Roman" w:cs="Times New Roman"/>
          <w:i/>
          <w:sz w:val="24"/>
          <w:szCs w:val="24"/>
        </w:rPr>
        <w:t>Secondary Water Recreation</w:t>
      </w:r>
    </w:p>
    <w:p w14:paraId="593D3C81" w14:textId="77777777" w:rsidR="009D68EB" w:rsidRPr="009D68EB" w:rsidRDefault="00572C07" w:rsidP="009D68EB">
      <w:pPr>
        <w:pStyle w:val="ListParagraph"/>
        <w:numPr>
          <w:ilvl w:val="0"/>
          <w:numId w:val="24"/>
        </w:numPr>
        <w:rPr>
          <w:rFonts w:ascii="Times New Roman" w:hAnsi="Times New Roman" w:cs="Times New Roman"/>
          <w:i/>
          <w:sz w:val="24"/>
          <w:szCs w:val="24"/>
        </w:rPr>
      </w:pPr>
      <w:r w:rsidRPr="009D68EB">
        <w:rPr>
          <w:rFonts w:ascii="Times New Roman" w:hAnsi="Times New Roman" w:cs="Times New Roman"/>
          <w:sz w:val="24"/>
          <w:szCs w:val="24"/>
        </w:rPr>
        <w:t>In-season criteria</w:t>
      </w:r>
      <w:r w:rsidR="001F16C8" w:rsidRPr="009D68EB">
        <w:rPr>
          <w:rFonts w:ascii="Times New Roman" w:hAnsi="Times New Roman" w:cs="Times New Roman"/>
          <w:sz w:val="24"/>
          <w:szCs w:val="24"/>
        </w:rPr>
        <w:t xml:space="preserve"> (Figure 5)</w:t>
      </w:r>
    </w:p>
    <w:p w14:paraId="5B49AC55" w14:textId="77777777" w:rsidR="009D68EB" w:rsidRPr="009D68EB" w:rsidRDefault="00AD5170" w:rsidP="009D68EB">
      <w:pPr>
        <w:pStyle w:val="ListParagraph"/>
        <w:numPr>
          <w:ilvl w:val="1"/>
          <w:numId w:val="24"/>
        </w:numPr>
        <w:rPr>
          <w:rFonts w:ascii="Times New Roman" w:hAnsi="Times New Roman" w:cs="Times New Roman"/>
          <w:i/>
          <w:sz w:val="24"/>
          <w:szCs w:val="24"/>
        </w:rPr>
      </w:pPr>
      <w:r w:rsidRPr="009D68EB">
        <w:rPr>
          <w:rFonts w:ascii="Times New Roman" w:hAnsi="Times New Roman" w:cs="Times New Roman"/>
          <w:sz w:val="24"/>
          <w:szCs w:val="24"/>
        </w:rPr>
        <w:t>One</w:t>
      </w:r>
      <w:r w:rsidR="001F16C8" w:rsidRPr="009D68EB">
        <w:rPr>
          <w:rFonts w:ascii="Times New Roman" w:hAnsi="Times New Roman" w:cs="Times New Roman"/>
          <w:sz w:val="24"/>
          <w:szCs w:val="24"/>
        </w:rPr>
        <w:t xml:space="preserve"> individual </w:t>
      </w:r>
      <w:r w:rsidR="00A67B48" w:rsidRPr="009D68EB">
        <w:rPr>
          <w:rFonts w:ascii="Times New Roman" w:hAnsi="Times New Roman" w:cs="Times New Roman"/>
          <w:sz w:val="24"/>
          <w:szCs w:val="24"/>
        </w:rPr>
        <w:t xml:space="preserve">fecal coliform </w:t>
      </w:r>
      <w:r w:rsidR="001F16C8" w:rsidRPr="009D68EB">
        <w:rPr>
          <w:rFonts w:ascii="Times New Roman" w:hAnsi="Times New Roman" w:cs="Times New Roman"/>
          <w:sz w:val="24"/>
          <w:szCs w:val="24"/>
        </w:rPr>
        <w:t>sample of &gt; 400 CFU/100 mL was observed at one site (South Kenai Beach) on one date.</w:t>
      </w:r>
    </w:p>
    <w:p w14:paraId="4B47D900" w14:textId="20A75AB0" w:rsidR="009D68EB" w:rsidRPr="009D68EB" w:rsidRDefault="001F16C8" w:rsidP="009D68EB">
      <w:pPr>
        <w:pStyle w:val="ListParagraph"/>
        <w:numPr>
          <w:ilvl w:val="1"/>
          <w:numId w:val="24"/>
        </w:numPr>
        <w:rPr>
          <w:rFonts w:ascii="Times New Roman" w:hAnsi="Times New Roman" w:cs="Times New Roman"/>
          <w:i/>
          <w:sz w:val="24"/>
          <w:szCs w:val="24"/>
        </w:rPr>
      </w:pPr>
      <w:r w:rsidRPr="009D68EB">
        <w:rPr>
          <w:rFonts w:ascii="Times New Roman" w:hAnsi="Times New Roman" w:cs="Times New Roman"/>
          <w:sz w:val="24"/>
          <w:szCs w:val="24"/>
        </w:rPr>
        <w:t>Thirty-day geometric mean</w:t>
      </w:r>
      <w:r w:rsidR="00A67B48" w:rsidRPr="009D68EB">
        <w:rPr>
          <w:rFonts w:ascii="Times New Roman" w:hAnsi="Times New Roman" w:cs="Times New Roman"/>
          <w:sz w:val="24"/>
          <w:szCs w:val="24"/>
        </w:rPr>
        <w:t xml:space="preserve"> fecal coliform</w:t>
      </w:r>
      <w:r w:rsidRPr="009D68EB">
        <w:rPr>
          <w:rFonts w:ascii="Times New Roman" w:hAnsi="Times New Roman" w:cs="Times New Roman"/>
          <w:sz w:val="24"/>
          <w:szCs w:val="24"/>
        </w:rPr>
        <w:t xml:space="preserve"> values of &gt;200 CFU/100 mL</w:t>
      </w:r>
      <w:r w:rsidR="007000C0" w:rsidRPr="009D68EB">
        <w:rPr>
          <w:rFonts w:ascii="Times New Roman" w:hAnsi="Times New Roman" w:cs="Times New Roman"/>
          <w:sz w:val="24"/>
          <w:szCs w:val="24"/>
        </w:rPr>
        <w:t xml:space="preserve"> were not observed at any sites.</w:t>
      </w:r>
    </w:p>
    <w:p w14:paraId="275D305A" w14:textId="77777777" w:rsidR="009D68EB" w:rsidRPr="009D68EB" w:rsidRDefault="00572C07" w:rsidP="009D68EB">
      <w:pPr>
        <w:pStyle w:val="ListParagraph"/>
        <w:numPr>
          <w:ilvl w:val="0"/>
          <w:numId w:val="24"/>
        </w:numPr>
        <w:rPr>
          <w:rFonts w:ascii="Times New Roman" w:hAnsi="Times New Roman" w:cs="Times New Roman"/>
          <w:i/>
          <w:sz w:val="24"/>
          <w:szCs w:val="24"/>
        </w:rPr>
      </w:pPr>
      <w:r w:rsidRPr="009D68EB">
        <w:rPr>
          <w:rFonts w:ascii="Times New Roman" w:hAnsi="Times New Roman" w:cs="Times New Roman"/>
          <w:sz w:val="24"/>
          <w:szCs w:val="24"/>
        </w:rPr>
        <w:t>Post-season criteria</w:t>
      </w:r>
      <w:r w:rsidR="001F16C8" w:rsidRPr="009D68EB">
        <w:rPr>
          <w:rFonts w:ascii="Times New Roman" w:hAnsi="Times New Roman" w:cs="Times New Roman"/>
          <w:sz w:val="24"/>
          <w:szCs w:val="24"/>
        </w:rPr>
        <w:t xml:space="preserve"> (Table 5)</w:t>
      </w:r>
    </w:p>
    <w:p w14:paraId="2F351879" w14:textId="16571F6C" w:rsidR="00572C07" w:rsidRPr="009D68EB" w:rsidRDefault="005B4786" w:rsidP="009D68EB">
      <w:pPr>
        <w:pStyle w:val="ListParagraph"/>
        <w:numPr>
          <w:ilvl w:val="1"/>
          <w:numId w:val="24"/>
        </w:numPr>
        <w:rPr>
          <w:rFonts w:ascii="Times New Roman" w:hAnsi="Times New Roman" w:cs="Times New Roman"/>
          <w:i/>
          <w:sz w:val="24"/>
          <w:szCs w:val="24"/>
        </w:rPr>
      </w:pPr>
      <w:r w:rsidRPr="009D68EB">
        <w:rPr>
          <w:rFonts w:ascii="Times New Roman" w:hAnsi="Times New Roman" w:cs="Times New Roman"/>
          <w:sz w:val="24"/>
          <w:szCs w:val="24"/>
        </w:rPr>
        <w:t xml:space="preserve">At no sites were </w:t>
      </w:r>
      <w:r w:rsidR="001F16C8" w:rsidRPr="009D68EB">
        <w:rPr>
          <w:rFonts w:ascii="Times New Roman" w:hAnsi="Times New Roman" w:cs="Times New Roman"/>
          <w:sz w:val="24"/>
          <w:szCs w:val="24"/>
        </w:rPr>
        <w:t xml:space="preserve">10% of all </w:t>
      </w:r>
      <w:r w:rsidR="00A67B48" w:rsidRPr="009D68EB">
        <w:rPr>
          <w:rFonts w:ascii="Times New Roman" w:hAnsi="Times New Roman" w:cs="Times New Roman"/>
          <w:sz w:val="24"/>
          <w:szCs w:val="24"/>
        </w:rPr>
        <w:t xml:space="preserve">fecal coliform </w:t>
      </w:r>
      <w:r w:rsidR="00AC1751" w:rsidRPr="009D68EB">
        <w:rPr>
          <w:rFonts w:ascii="Times New Roman" w:hAnsi="Times New Roman" w:cs="Times New Roman"/>
          <w:sz w:val="24"/>
          <w:szCs w:val="24"/>
        </w:rPr>
        <w:t>samples from the</w:t>
      </w:r>
      <w:r w:rsidR="0033034E" w:rsidRPr="009D68EB">
        <w:rPr>
          <w:rFonts w:ascii="Times New Roman" w:hAnsi="Times New Roman" w:cs="Times New Roman"/>
          <w:sz w:val="24"/>
          <w:szCs w:val="24"/>
        </w:rPr>
        <w:t xml:space="preserve"> season</w:t>
      </w:r>
      <w:r w:rsidR="001F16C8" w:rsidRPr="009D68EB">
        <w:rPr>
          <w:rFonts w:ascii="Times New Roman" w:hAnsi="Times New Roman" w:cs="Times New Roman"/>
          <w:sz w:val="24"/>
          <w:szCs w:val="24"/>
        </w:rPr>
        <w:t xml:space="preserve"> &gt; 400 CFU/100</w:t>
      </w:r>
      <w:r w:rsidR="00572C07" w:rsidRPr="009D68EB">
        <w:rPr>
          <w:rFonts w:ascii="Times New Roman" w:hAnsi="Times New Roman" w:cs="Times New Roman"/>
          <w:sz w:val="24"/>
          <w:szCs w:val="24"/>
        </w:rPr>
        <w:t>.</w:t>
      </w:r>
    </w:p>
    <w:p w14:paraId="5AB01221" w14:textId="7162EE94" w:rsidR="00990CD7" w:rsidRDefault="00990CD7" w:rsidP="00990CD7">
      <w:pPr>
        <w:rPr>
          <w:rFonts w:ascii="Times New Roman" w:hAnsi="Times New Roman" w:cs="Times New Roman"/>
          <w:sz w:val="24"/>
          <w:szCs w:val="24"/>
        </w:rPr>
      </w:pPr>
    </w:p>
    <w:p w14:paraId="2430ECEE" w14:textId="77777777" w:rsidR="004A1021" w:rsidRDefault="00990CD7" w:rsidP="004A1021">
      <w:pPr>
        <w:rPr>
          <w:rFonts w:ascii="Times New Roman" w:hAnsi="Times New Roman" w:cs="Times New Roman"/>
          <w:i/>
          <w:sz w:val="24"/>
          <w:szCs w:val="24"/>
        </w:rPr>
      </w:pPr>
      <w:r w:rsidRPr="007000C0">
        <w:rPr>
          <w:rFonts w:ascii="Times New Roman" w:hAnsi="Times New Roman" w:cs="Times New Roman"/>
          <w:i/>
          <w:sz w:val="24"/>
          <w:szCs w:val="24"/>
        </w:rPr>
        <w:t>Harvesting Raw Aquatic Life for Consumption</w:t>
      </w:r>
    </w:p>
    <w:p w14:paraId="6C6FADDD" w14:textId="35B3AD05" w:rsidR="004A1021" w:rsidRPr="004A1021" w:rsidRDefault="004A1021" w:rsidP="004A1021">
      <w:pPr>
        <w:pStyle w:val="ListParagraph"/>
        <w:numPr>
          <w:ilvl w:val="0"/>
          <w:numId w:val="29"/>
        </w:numPr>
        <w:rPr>
          <w:rFonts w:ascii="Times New Roman" w:hAnsi="Times New Roman" w:cs="Times New Roman"/>
          <w:i/>
          <w:sz w:val="24"/>
          <w:szCs w:val="24"/>
        </w:rPr>
      </w:pPr>
      <w:r>
        <w:rPr>
          <w:rFonts w:ascii="Times New Roman" w:hAnsi="Times New Roman" w:cs="Times New Roman"/>
          <w:sz w:val="24"/>
          <w:szCs w:val="24"/>
        </w:rPr>
        <w:t>In-season criteria (Figure 5</w:t>
      </w:r>
      <w:r w:rsidR="00B62B8B">
        <w:rPr>
          <w:rFonts w:ascii="Times New Roman" w:hAnsi="Times New Roman" w:cs="Times New Roman"/>
          <w:sz w:val="24"/>
          <w:szCs w:val="24"/>
        </w:rPr>
        <w:t>)</w:t>
      </w:r>
    </w:p>
    <w:p w14:paraId="15F9C21B" w14:textId="5ACB2A51" w:rsidR="004A1021" w:rsidRPr="004A1021" w:rsidRDefault="00990CD7" w:rsidP="004A1021">
      <w:pPr>
        <w:pStyle w:val="ListParagraph"/>
        <w:numPr>
          <w:ilvl w:val="1"/>
          <w:numId w:val="29"/>
        </w:numPr>
        <w:rPr>
          <w:rFonts w:ascii="Times New Roman" w:hAnsi="Times New Roman" w:cs="Times New Roman"/>
          <w:i/>
          <w:sz w:val="24"/>
          <w:szCs w:val="24"/>
        </w:rPr>
      </w:pPr>
      <w:r w:rsidRPr="004A1021">
        <w:rPr>
          <w:rFonts w:ascii="Times New Roman" w:hAnsi="Times New Roman" w:cs="Times New Roman"/>
          <w:sz w:val="24"/>
          <w:szCs w:val="24"/>
        </w:rPr>
        <w:t>At all five sites, on various dates, individual fecal coliform samples exceeding 31 CFU/100 mL were observed.</w:t>
      </w:r>
    </w:p>
    <w:p w14:paraId="53EC238D" w14:textId="77777777" w:rsidR="00A77058" w:rsidRPr="00A77058" w:rsidRDefault="00990CD7" w:rsidP="00A77058">
      <w:pPr>
        <w:pStyle w:val="ListParagraph"/>
        <w:numPr>
          <w:ilvl w:val="0"/>
          <w:numId w:val="29"/>
        </w:numPr>
        <w:rPr>
          <w:rFonts w:ascii="Times New Roman" w:hAnsi="Times New Roman" w:cs="Times New Roman"/>
          <w:i/>
          <w:sz w:val="24"/>
          <w:szCs w:val="24"/>
        </w:rPr>
      </w:pPr>
      <w:r w:rsidRPr="004A1021">
        <w:rPr>
          <w:rFonts w:ascii="Times New Roman" w:hAnsi="Times New Roman" w:cs="Times New Roman"/>
          <w:sz w:val="24"/>
          <w:szCs w:val="24"/>
        </w:rPr>
        <w:t>Post-season criteria</w:t>
      </w:r>
    </w:p>
    <w:p w14:paraId="55DF636D" w14:textId="77777777" w:rsidR="00A77058" w:rsidRPr="00A77058" w:rsidRDefault="00990CD7" w:rsidP="00A77058">
      <w:pPr>
        <w:pStyle w:val="ListParagraph"/>
        <w:numPr>
          <w:ilvl w:val="1"/>
          <w:numId w:val="29"/>
        </w:numPr>
        <w:rPr>
          <w:rFonts w:ascii="Times New Roman" w:hAnsi="Times New Roman" w:cs="Times New Roman"/>
          <w:i/>
          <w:sz w:val="24"/>
          <w:szCs w:val="24"/>
        </w:rPr>
      </w:pPr>
      <w:r w:rsidRPr="00A77058">
        <w:rPr>
          <w:rFonts w:ascii="Times New Roman" w:hAnsi="Times New Roman" w:cs="Times New Roman"/>
          <w:sz w:val="24"/>
          <w:szCs w:val="24"/>
        </w:rPr>
        <w:lastRenderedPageBreak/>
        <w:t>At all five sites 10% of all fecal coliform samples from a season exceeded 31 CFU/100 mL (Table 5).</w:t>
      </w:r>
    </w:p>
    <w:p w14:paraId="0E270A20" w14:textId="5E5AA100" w:rsidR="00990CD7" w:rsidRPr="00A77058" w:rsidRDefault="00990CD7" w:rsidP="00A77058">
      <w:pPr>
        <w:pStyle w:val="ListParagraph"/>
        <w:numPr>
          <w:ilvl w:val="1"/>
          <w:numId w:val="29"/>
        </w:numPr>
        <w:rPr>
          <w:rFonts w:ascii="Times New Roman" w:hAnsi="Times New Roman" w:cs="Times New Roman"/>
          <w:i/>
          <w:sz w:val="24"/>
          <w:szCs w:val="24"/>
        </w:rPr>
      </w:pPr>
      <w:r w:rsidRPr="00A77058">
        <w:rPr>
          <w:rFonts w:ascii="Times New Roman" w:hAnsi="Times New Roman" w:cs="Times New Roman"/>
          <w:sz w:val="24"/>
          <w:szCs w:val="24"/>
        </w:rPr>
        <w:t>The overall seasonal geometric mean of fecal coliform samples exceeded 14 CFU/100 mL at two sites (South Kenai Beach, and Kenai River Gull Rookery 1) (Table 6)).</w:t>
      </w:r>
    </w:p>
    <w:p w14:paraId="580EFF3D" w14:textId="7AB08433" w:rsidR="00C33167" w:rsidRDefault="00C33167" w:rsidP="00C33167">
      <w:pPr>
        <w:rPr>
          <w:rFonts w:ascii="Times New Roman" w:hAnsi="Times New Roman" w:cs="Times New Roman"/>
          <w:sz w:val="24"/>
          <w:szCs w:val="24"/>
        </w:rPr>
      </w:pPr>
    </w:p>
    <w:p w14:paraId="5E025C77" w14:textId="4B65873E" w:rsidR="0033034E" w:rsidRDefault="0033034E" w:rsidP="00C33167">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10221E1" wp14:editId="5F2D5EFA">
            <wp:extent cx="4873752" cy="2999232"/>
            <wp:effectExtent l="19050" t="19050" r="22225" b="1079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c_indv.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873752" cy="2999232"/>
                    </a:xfrm>
                    <a:prstGeom prst="rect">
                      <a:avLst/>
                    </a:prstGeom>
                    <a:ln>
                      <a:solidFill>
                        <a:schemeClr val="tx1"/>
                      </a:solidFill>
                    </a:ln>
                  </pic:spPr>
                </pic:pic>
              </a:graphicData>
            </a:graphic>
          </wp:inline>
        </w:drawing>
      </w:r>
    </w:p>
    <w:p w14:paraId="0CD485CF" w14:textId="5420BACC" w:rsidR="00D40A65" w:rsidRDefault="00C33167" w:rsidP="00C33167">
      <w:pPr>
        <w:pStyle w:val="Caption"/>
        <w:rPr>
          <w:rFonts w:ascii="Times New Roman" w:hAnsi="Times New Roman" w:cs="Times New Roman"/>
          <w:sz w:val="24"/>
          <w:szCs w:val="24"/>
        </w:rPr>
      </w:pPr>
      <w:bookmarkStart w:id="269" w:name="_Toc64229499"/>
      <w:r w:rsidRPr="00C214C6">
        <w:rPr>
          <w:rFonts w:ascii="Times New Roman" w:hAnsi="Times New Roman" w:cs="Times New Roman"/>
          <w:sz w:val="24"/>
          <w:szCs w:val="24"/>
        </w:rPr>
        <w:t xml:space="preserve">Figure </w:t>
      </w:r>
      <w:r w:rsidRPr="00C214C6">
        <w:rPr>
          <w:rFonts w:ascii="Times New Roman" w:hAnsi="Times New Roman" w:cs="Times New Roman"/>
          <w:sz w:val="24"/>
          <w:szCs w:val="24"/>
        </w:rPr>
        <w:fldChar w:fldCharType="begin"/>
      </w:r>
      <w:r w:rsidRPr="00C214C6">
        <w:rPr>
          <w:rFonts w:ascii="Times New Roman" w:hAnsi="Times New Roman" w:cs="Times New Roman"/>
          <w:sz w:val="24"/>
          <w:szCs w:val="24"/>
        </w:rPr>
        <w:instrText xml:space="preserve"> SEQ Figure \* ARABIC </w:instrText>
      </w:r>
      <w:r w:rsidRPr="00C214C6">
        <w:rPr>
          <w:rFonts w:ascii="Times New Roman" w:hAnsi="Times New Roman" w:cs="Times New Roman"/>
          <w:sz w:val="24"/>
          <w:szCs w:val="24"/>
        </w:rPr>
        <w:fldChar w:fldCharType="separate"/>
      </w:r>
      <w:r w:rsidR="00C873D4">
        <w:rPr>
          <w:rFonts w:ascii="Times New Roman" w:hAnsi="Times New Roman" w:cs="Times New Roman"/>
          <w:noProof/>
          <w:sz w:val="24"/>
          <w:szCs w:val="24"/>
        </w:rPr>
        <w:t>5</w:t>
      </w:r>
      <w:r w:rsidRPr="00C214C6">
        <w:rPr>
          <w:rFonts w:ascii="Times New Roman" w:hAnsi="Times New Roman" w:cs="Times New Roman"/>
          <w:sz w:val="24"/>
          <w:szCs w:val="24"/>
        </w:rPr>
        <w:fldChar w:fldCharType="end"/>
      </w:r>
      <w:r>
        <w:rPr>
          <w:rFonts w:ascii="Times New Roman" w:hAnsi="Times New Roman" w:cs="Times New Roman"/>
          <w:sz w:val="24"/>
          <w:szCs w:val="24"/>
        </w:rPr>
        <w:t xml:space="preserve"> – Fecal coliform concentrations from lower Kenai River sites in 2020, color coded by exceedance standard criteria. Dotted lines indicate criteria thresholds for individual samples</w:t>
      </w:r>
      <w:r w:rsidR="00AC1751">
        <w:rPr>
          <w:rFonts w:ascii="Times New Roman" w:hAnsi="Times New Roman" w:cs="Times New Roman"/>
          <w:sz w:val="24"/>
          <w:szCs w:val="24"/>
        </w:rPr>
        <w:t xml:space="preserve"> of 31 CFU/100 mL and 400 CFU/100 mL</w:t>
      </w:r>
      <w:r w:rsidR="0064191A">
        <w:rPr>
          <w:rFonts w:ascii="Times New Roman" w:hAnsi="Times New Roman" w:cs="Times New Roman"/>
          <w:sz w:val="24"/>
          <w:szCs w:val="24"/>
        </w:rPr>
        <w:t>.</w:t>
      </w:r>
      <w:bookmarkEnd w:id="269"/>
    </w:p>
    <w:p w14:paraId="23D7E6E2" w14:textId="77777777" w:rsidR="0033034E" w:rsidRPr="0033034E" w:rsidRDefault="0033034E" w:rsidP="0033034E"/>
    <w:p w14:paraId="66B1178F" w14:textId="77777777" w:rsidR="00D40A65" w:rsidRDefault="00D40A65" w:rsidP="00C33167">
      <w:pPr>
        <w:pStyle w:val="Caption"/>
        <w:rPr>
          <w:rFonts w:ascii="Times New Roman" w:hAnsi="Times New Roman" w:cs="Times New Roman"/>
          <w:sz w:val="24"/>
          <w:szCs w:val="24"/>
        </w:rPr>
      </w:pPr>
    </w:p>
    <w:p w14:paraId="26D7803B" w14:textId="29E59D2C" w:rsidR="00D40A65" w:rsidRDefault="0033034E" w:rsidP="00D40A65">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8CB7846" wp14:editId="2F5943A3">
            <wp:extent cx="4873752" cy="2999232"/>
            <wp:effectExtent l="19050" t="19050" r="22225" b="1079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c_geomean.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873752" cy="2999232"/>
                    </a:xfrm>
                    <a:prstGeom prst="rect">
                      <a:avLst/>
                    </a:prstGeom>
                    <a:ln>
                      <a:solidFill>
                        <a:schemeClr val="tx1"/>
                      </a:solidFill>
                    </a:ln>
                  </pic:spPr>
                </pic:pic>
              </a:graphicData>
            </a:graphic>
          </wp:inline>
        </w:drawing>
      </w:r>
    </w:p>
    <w:p w14:paraId="5262A9D7" w14:textId="079D20A8" w:rsidR="00C33167" w:rsidRDefault="00D40A65" w:rsidP="00C33167">
      <w:pPr>
        <w:pStyle w:val="Caption"/>
        <w:rPr>
          <w:rFonts w:ascii="Times New Roman" w:hAnsi="Times New Roman" w:cs="Times New Roman"/>
          <w:sz w:val="24"/>
          <w:szCs w:val="24"/>
        </w:rPr>
      </w:pPr>
      <w:bookmarkStart w:id="270" w:name="_Toc64229500"/>
      <w:r w:rsidRPr="0092273F">
        <w:rPr>
          <w:rFonts w:ascii="Times New Roman" w:hAnsi="Times New Roman" w:cs="Times New Roman"/>
          <w:sz w:val="24"/>
          <w:szCs w:val="24"/>
        </w:rPr>
        <w:t xml:space="preserve">Figure </w:t>
      </w:r>
      <w:r w:rsidRPr="0092273F">
        <w:rPr>
          <w:rFonts w:ascii="Times New Roman" w:hAnsi="Times New Roman" w:cs="Times New Roman"/>
          <w:sz w:val="24"/>
          <w:szCs w:val="24"/>
        </w:rPr>
        <w:fldChar w:fldCharType="begin"/>
      </w:r>
      <w:r w:rsidRPr="0092273F">
        <w:rPr>
          <w:rFonts w:ascii="Times New Roman" w:hAnsi="Times New Roman" w:cs="Times New Roman"/>
          <w:sz w:val="24"/>
          <w:szCs w:val="24"/>
        </w:rPr>
        <w:instrText xml:space="preserve"> SEQ Figure \* ARABIC </w:instrText>
      </w:r>
      <w:r w:rsidRPr="0092273F">
        <w:rPr>
          <w:rFonts w:ascii="Times New Roman" w:hAnsi="Times New Roman" w:cs="Times New Roman"/>
          <w:sz w:val="24"/>
          <w:szCs w:val="24"/>
        </w:rPr>
        <w:fldChar w:fldCharType="separate"/>
      </w:r>
      <w:r w:rsidR="00C873D4">
        <w:rPr>
          <w:rFonts w:ascii="Times New Roman" w:hAnsi="Times New Roman" w:cs="Times New Roman"/>
          <w:noProof/>
          <w:sz w:val="24"/>
          <w:szCs w:val="24"/>
        </w:rPr>
        <w:t>6</w:t>
      </w:r>
      <w:r w:rsidRPr="0092273F">
        <w:rPr>
          <w:rFonts w:ascii="Times New Roman" w:hAnsi="Times New Roman" w:cs="Times New Roman"/>
          <w:sz w:val="24"/>
          <w:szCs w:val="24"/>
        </w:rPr>
        <w:fldChar w:fldCharType="end"/>
      </w:r>
      <w:r w:rsidRPr="0092273F">
        <w:rPr>
          <w:rFonts w:ascii="Times New Roman" w:hAnsi="Times New Roman" w:cs="Times New Roman"/>
          <w:sz w:val="24"/>
          <w:szCs w:val="24"/>
        </w:rPr>
        <w:t xml:space="preserve"> </w:t>
      </w:r>
      <w:r>
        <w:rPr>
          <w:rFonts w:ascii="Times New Roman" w:hAnsi="Times New Roman" w:cs="Times New Roman"/>
          <w:sz w:val="24"/>
          <w:szCs w:val="24"/>
        </w:rPr>
        <w:t>–</w:t>
      </w:r>
      <w:r w:rsidRPr="0092273F">
        <w:rPr>
          <w:rFonts w:ascii="Times New Roman" w:hAnsi="Times New Roman" w:cs="Times New Roman"/>
          <w:sz w:val="24"/>
          <w:szCs w:val="24"/>
        </w:rPr>
        <w:t xml:space="preserve"> </w:t>
      </w:r>
      <w:r w:rsidR="0064191A">
        <w:rPr>
          <w:rFonts w:ascii="Times New Roman" w:hAnsi="Times New Roman" w:cs="Times New Roman"/>
          <w:sz w:val="24"/>
          <w:szCs w:val="24"/>
        </w:rPr>
        <w:t>Thirty</w:t>
      </w:r>
      <w:r>
        <w:rPr>
          <w:rFonts w:ascii="Times New Roman" w:hAnsi="Times New Roman" w:cs="Times New Roman"/>
          <w:sz w:val="24"/>
          <w:szCs w:val="24"/>
        </w:rPr>
        <w:t xml:space="preserve"> day geometric mean values of fecal coliform samples from lower Kenai River sites in 2020, color coded by exceedance standard criteria. Dotted line indicates criteria threshold for geometric mean sample values.</w:t>
      </w:r>
      <w:bookmarkEnd w:id="270"/>
    </w:p>
    <w:p w14:paraId="7C0942E9" w14:textId="3AAFCA8F" w:rsidR="00850D05" w:rsidRDefault="00850D05" w:rsidP="00C33167">
      <w:pPr>
        <w:rPr>
          <w:rFonts w:ascii="Times New Roman" w:hAnsi="Times New Roman" w:cs="Times New Roman"/>
          <w:sz w:val="24"/>
          <w:szCs w:val="24"/>
        </w:rPr>
      </w:pPr>
    </w:p>
    <w:p w14:paraId="2975355A" w14:textId="077647AD" w:rsidR="00850D05" w:rsidRDefault="00850D05" w:rsidP="00850D05">
      <w:pPr>
        <w:pStyle w:val="Caption"/>
        <w:rPr>
          <w:rFonts w:ascii="Times New Roman" w:hAnsi="Times New Roman" w:cs="Times New Roman"/>
          <w:sz w:val="24"/>
          <w:szCs w:val="24"/>
        </w:rPr>
      </w:pPr>
      <w:bookmarkStart w:id="271" w:name="_Toc64229321"/>
      <w:r w:rsidRPr="00D62D6B">
        <w:rPr>
          <w:rFonts w:ascii="Times New Roman" w:hAnsi="Times New Roman" w:cs="Times New Roman"/>
          <w:sz w:val="24"/>
          <w:szCs w:val="24"/>
        </w:rPr>
        <w:t xml:space="preserve">Table </w:t>
      </w:r>
      <w:r w:rsidRPr="00D62D6B">
        <w:rPr>
          <w:rFonts w:ascii="Times New Roman" w:hAnsi="Times New Roman" w:cs="Times New Roman"/>
          <w:sz w:val="24"/>
          <w:szCs w:val="24"/>
        </w:rPr>
        <w:fldChar w:fldCharType="begin"/>
      </w:r>
      <w:r w:rsidRPr="00D62D6B">
        <w:rPr>
          <w:rFonts w:ascii="Times New Roman" w:hAnsi="Times New Roman" w:cs="Times New Roman"/>
          <w:sz w:val="24"/>
          <w:szCs w:val="24"/>
        </w:rPr>
        <w:instrText xml:space="preserve"> SEQ Table \* ARABIC </w:instrText>
      </w:r>
      <w:r w:rsidRPr="00D62D6B">
        <w:rPr>
          <w:rFonts w:ascii="Times New Roman" w:hAnsi="Times New Roman" w:cs="Times New Roman"/>
          <w:sz w:val="24"/>
          <w:szCs w:val="24"/>
        </w:rPr>
        <w:fldChar w:fldCharType="separate"/>
      </w:r>
      <w:r w:rsidR="00C873D4">
        <w:rPr>
          <w:rFonts w:ascii="Times New Roman" w:hAnsi="Times New Roman" w:cs="Times New Roman"/>
          <w:noProof/>
          <w:sz w:val="24"/>
          <w:szCs w:val="24"/>
        </w:rPr>
        <w:t>5</w:t>
      </w:r>
      <w:r w:rsidRPr="00D62D6B">
        <w:rPr>
          <w:rFonts w:ascii="Times New Roman" w:hAnsi="Times New Roman" w:cs="Times New Roman"/>
          <w:sz w:val="24"/>
          <w:szCs w:val="24"/>
        </w:rPr>
        <w:fldChar w:fldCharType="end"/>
      </w:r>
      <w:r>
        <w:rPr>
          <w:rFonts w:ascii="Times New Roman" w:hAnsi="Times New Roman" w:cs="Times New Roman"/>
          <w:sz w:val="24"/>
          <w:szCs w:val="24"/>
        </w:rPr>
        <w:t xml:space="preserve"> – Percent of fecal coliform samples from the 2020 sampling season that exceeded a specified criteria standard.</w:t>
      </w:r>
      <w:bookmarkEnd w:id="271"/>
    </w:p>
    <w:tbl>
      <w:tblPr>
        <w:tblW w:w="6600" w:type="dxa"/>
        <w:tblLook w:val="04A0" w:firstRow="1" w:lastRow="0" w:firstColumn="1" w:lastColumn="0" w:noHBand="0" w:noVBand="1"/>
      </w:tblPr>
      <w:tblGrid>
        <w:gridCol w:w="2610"/>
        <w:gridCol w:w="1330"/>
        <w:gridCol w:w="1520"/>
        <w:gridCol w:w="1140"/>
      </w:tblGrid>
      <w:tr w:rsidR="00850D05" w:rsidRPr="00B817AE" w14:paraId="2F73B6E6" w14:textId="77777777" w:rsidTr="008A7865">
        <w:trPr>
          <w:trHeight w:val="1584"/>
        </w:trPr>
        <w:tc>
          <w:tcPr>
            <w:tcW w:w="2610" w:type="dxa"/>
            <w:tcBorders>
              <w:top w:val="single" w:sz="4" w:space="0" w:color="000000"/>
              <w:left w:val="nil"/>
              <w:bottom w:val="single" w:sz="4" w:space="0" w:color="000000"/>
              <w:right w:val="nil"/>
            </w:tcBorders>
            <w:shd w:val="clear" w:color="auto" w:fill="auto"/>
            <w:vAlign w:val="center"/>
            <w:hideMark/>
          </w:tcPr>
          <w:p w14:paraId="108C918B" w14:textId="77777777" w:rsidR="00850D05" w:rsidRPr="00B817AE" w:rsidRDefault="00850D05" w:rsidP="008A7865">
            <w:pPr>
              <w:spacing w:line="240" w:lineRule="auto"/>
              <w:contextualSpacing w:val="0"/>
              <w:jc w:val="center"/>
              <w:rPr>
                <w:rFonts w:ascii="Calibri" w:eastAsia="Times New Roman" w:hAnsi="Calibri" w:cs="Calibri"/>
                <w:b/>
                <w:bCs/>
                <w:color w:val="000000"/>
              </w:rPr>
            </w:pPr>
            <w:r w:rsidRPr="00B817AE">
              <w:rPr>
                <w:rFonts w:ascii="Calibri" w:eastAsia="Times New Roman" w:hAnsi="Calibri" w:cs="Calibri"/>
                <w:b/>
                <w:bCs/>
                <w:color w:val="000000"/>
              </w:rPr>
              <w:t>Location</w:t>
            </w:r>
          </w:p>
        </w:tc>
        <w:tc>
          <w:tcPr>
            <w:tcW w:w="1330" w:type="dxa"/>
            <w:tcBorders>
              <w:top w:val="single" w:sz="4" w:space="0" w:color="000000"/>
              <w:left w:val="nil"/>
              <w:bottom w:val="single" w:sz="4" w:space="0" w:color="000000"/>
              <w:right w:val="nil"/>
            </w:tcBorders>
            <w:shd w:val="clear" w:color="auto" w:fill="auto"/>
            <w:vAlign w:val="center"/>
            <w:hideMark/>
          </w:tcPr>
          <w:p w14:paraId="7BB83EC9" w14:textId="77777777" w:rsidR="00850D05" w:rsidRPr="00B817AE" w:rsidRDefault="00850D05" w:rsidP="008A7865">
            <w:pPr>
              <w:spacing w:line="240" w:lineRule="auto"/>
              <w:contextualSpacing w:val="0"/>
              <w:jc w:val="center"/>
              <w:rPr>
                <w:rFonts w:ascii="Calibri" w:eastAsia="Times New Roman" w:hAnsi="Calibri" w:cs="Calibri"/>
                <w:b/>
                <w:bCs/>
                <w:color w:val="000000"/>
              </w:rPr>
            </w:pPr>
            <w:r w:rsidRPr="00B817AE">
              <w:rPr>
                <w:rFonts w:ascii="Calibri" w:eastAsia="Times New Roman" w:hAnsi="Calibri" w:cs="Calibri"/>
                <w:b/>
                <w:bCs/>
                <w:color w:val="000000"/>
              </w:rPr>
              <w:t>Standard (CFU/100 mL)</w:t>
            </w:r>
          </w:p>
        </w:tc>
        <w:tc>
          <w:tcPr>
            <w:tcW w:w="1520" w:type="dxa"/>
            <w:tcBorders>
              <w:top w:val="single" w:sz="4" w:space="0" w:color="000000"/>
              <w:left w:val="nil"/>
              <w:bottom w:val="single" w:sz="4" w:space="0" w:color="000000"/>
              <w:right w:val="nil"/>
            </w:tcBorders>
            <w:shd w:val="clear" w:color="auto" w:fill="auto"/>
            <w:vAlign w:val="center"/>
            <w:hideMark/>
          </w:tcPr>
          <w:p w14:paraId="664D952F" w14:textId="77777777" w:rsidR="00850D05" w:rsidRPr="00B817AE" w:rsidRDefault="00850D05" w:rsidP="008A7865">
            <w:pPr>
              <w:spacing w:line="240" w:lineRule="auto"/>
              <w:contextualSpacing w:val="0"/>
              <w:jc w:val="center"/>
              <w:rPr>
                <w:rFonts w:ascii="Calibri" w:eastAsia="Times New Roman" w:hAnsi="Calibri" w:cs="Calibri"/>
                <w:b/>
                <w:bCs/>
                <w:color w:val="000000"/>
              </w:rPr>
            </w:pPr>
            <w:r w:rsidRPr="00B817AE">
              <w:rPr>
                <w:rFonts w:ascii="Calibri" w:eastAsia="Times New Roman" w:hAnsi="Calibri" w:cs="Calibri"/>
                <w:b/>
                <w:bCs/>
                <w:color w:val="000000"/>
              </w:rPr>
              <w:t>% of Fecal Coliform Samples Above Standard</w:t>
            </w:r>
          </w:p>
        </w:tc>
        <w:tc>
          <w:tcPr>
            <w:tcW w:w="1140" w:type="dxa"/>
            <w:tcBorders>
              <w:top w:val="single" w:sz="4" w:space="0" w:color="000000"/>
              <w:left w:val="nil"/>
              <w:bottom w:val="single" w:sz="4" w:space="0" w:color="000000"/>
              <w:right w:val="nil"/>
            </w:tcBorders>
            <w:shd w:val="clear" w:color="auto" w:fill="auto"/>
            <w:vAlign w:val="center"/>
            <w:hideMark/>
          </w:tcPr>
          <w:p w14:paraId="49612921" w14:textId="77777777" w:rsidR="00850D05" w:rsidRPr="00B817AE" w:rsidRDefault="00850D05" w:rsidP="008A7865">
            <w:pPr>
              <w:spacing w:line="240" w:lineRule="auto"/>
              <w:contextualSpacing w:val="0"/>
              <w:jc w:val="center"/>
              <w:rPr>
                <w:rFonts w:ascii="Calibri" w:eastAsia="Times New Roman" w:hAnsi="Calibri" w:cs="Calibri"/>
                <w:b/>
                <w:bCs/>
                <w:color w:val="000000"/>
              </w:rPr>
            </w:pPr>
            <w:r w:rsidRPr="00B817AE">
              <w:rPr>
                <w:rFonts w:ascii="Calibri" w:eastAsia="Times New Roman" w:hAnsi="Calibri" w:cs="Calibri"/>
                <w:b/>
                <w:bCs/>
                <w:color w:val="000000"/>
              </w:rPr>
              <w:t>Pass/Fail</w:t>
            </w:r>
          </w:p>
        </w:tc>
      </w:tr>
      <w:tr w:rsidR="00850D05" w:rsidRPr="00B817AE" w14:paraId="2DC86490" w14:textId="77777777" w:rsidTr="008A7865">
        <w:trPr>
          <w:trHeight w:val="288"/>
        </w:trPr>
        <w:tc>
          <w:tcPr>
            <w:tcW w:w="2610" w:type="dxa"/>
            <w:tcBorders>
              <w:top w:val="nil"/>
              <w:left w:val="nil"/>
              <w:bottom w:val="nil"/>
              <w:right w:val="nil"/>
            </w:tcBorders>
            <w:shd w:val="clear" w:color="D9D9D9" w:fill="D9D9D9"/>
            <w:noWrap/>
            <w:hideMark/>
          </w:tcPr>
          <w:p w14:paraId="053C5C37" w14:textId="77777777" w:rsidR="00850D05" w:rsidRPr="00B817AE" w:rsidRDefault="00850D05" w:rsidP="008A7865">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Kenai River Gull Rookery 1</w:t>
            </w:r>
          </w:p>
        </w:tc>
        <w:tc>
          <w:tcPr>
            <w:tcW w:w="1330" w:type="dxa"/>
            <w:tcBorders>
              <w:top w:val="nil"/>
              <w:left w:val="nil"/>
              <w:bottom w:val="nil"/>
              <w:right w:val="nil"/>
            </w:tcBorders>
            <w:shd w:val="clear" w:color="D9D9D9" w:fill="D9D9D9"/>
            <w:noWrap/>
            <w:vAlign w:val="bottom"/>
            <w:hideMark/>
          </w:tcPr>
          <w:p w14:paraId="77AA6878" w14:textId="77777777" w:rsidR="00850D05" w:rsidRPr="00B817AE" w:rsidRDefault="00850D05" w:rsidP="008A7865">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31</w:t>
            </w:r>
          </w:p>
        </w:tc>
        <w:tc>
          <w:tcPr>
            <w:tcW w:w="1520" w:type="dxa"/>
            <w:tcBorders>
              <w:top w:val="nil"/>
              <w:left w:val="nil"/>
              <w:bottom w:val="nil"/>
              <w:right w:val="nil"/>
            </w:tcBorders>
            <w:shd w:val="clear" w:color="D9D9D9" w:fill="D9D9D9"/>
            <w:noWrap/>
            <w:vAlign w:val="bottom"/>
            <w:hideMark/>
          </w:tcPr>
          <w:p w14:paraId="5F76B02A" w14:textId="77777777" w:rsidR="00850D05" w:rsidRPr="00B817AE" w:rsidRDefault="00850D05" w:rsidP="008A7865">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61.5%</w:t>
            </w:r>
          </w:p>
        </w:tc>
        <w:tc>
          <w:tcPr>
            <w:tcW w:w="1140" w:type="dxa"/>
            <w:tcBorders>
              <w:top w:val="nil"/>
              <w:left w:val="nil"/>
              <w:bottom w:val="nil"/>
              <w:right w:val="nil"/>
            </w:tcBorders>
            <w:shd w:val="clear" w:color="D9D9D9" w:fill="D9D9D9"/>
            <w:noWrap/>
            <w:vAlign w:val="bottom"/>
            <w:hideMark/>
          </w:tcPr>
          <w:p w14:paraId="67511CBD" w14:textId="77777777" w:rsidR="00850D05" w:rsidRPr="00B817AE" w:rsidRDefault="00850D05" w:rsidP="008A7865">
            <w:pPr>
              <w:spacing w:line="240" w:lineRule="auto"/>
              <w:contextualSpacing w:val="0"/>
              <w:jc w:val="center"/>
              <w:rPr>
                <w:rFonts w:ascii="Calibri" w:eastAsia="Times New Roman" w:hAnsi="Calibri" w:cs="Calibri"/>
                <w:color w:val="C00000"/>
              </w:rPr>
            </w:pPr>
            <w:r w:rsidRPr="00B817AE">
              <w:rPr>
                <w:rFonts w:ascii="Calibri" w:eastAsia="Times New Roman" w:hAnsi="Calibri" w:cs="Calibri"/>
                <w:color w:val="C00000"/>
              </w:rPr>
              <w:t>fail</w:t>
            </w:r>
          </w:p>
        </w:tc>
      </w:tr>
      <w:tr w:rsidR="00850D05" w:rsidRPr="00B817AE" w14:paraId="6CB0CB38" w14:textId="77777777" w:rsidTr="008A7865">
        <w:trPr>
          <w:trHeight w:val="288"/>
        </w:trPr>
        <w:tc>
          <w:tcPr>
            <w:tcW w:w="2610" w:type="dxa"/>
            <w:tcBorders>
              <w:top w:val="nil"/>
              <w:left w:val="nil"/>
              <w:bottom w:val="nil"/>
              <w:right w:val="nil"/>
            </w:tcBorders>
            <w:shd w:val="clear" w:color="auto" w:fill="auto"/>
            <w:noWrap/>
            <w:hideMark/>
          </w:tcPr>
          <w:p w14:paraId="7BC6C359" w14:textId="77777777" w:rsidR="00850D05" w:rsidRPr="00B817AE" w:rsidRDefault="00850D05" w:rsidP="008A7865">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Kenai River Gull Rookery 2</w:t>
            </w:r>
          </w:p>
        </w:tc>
        <w:tc>
          <w:tcPr>
            <w:tcW w:w="1330" w:type="dxa"/>
            <w:tcBorders>
              <w:top w:val="nil"/>
              <w:left w:val="nil"/>
              <w:bottom w:val="nil"/>
              <w:right w:val="nil"/>
            </w:tcBorders>
            <w:shd w:val="clear" w:color="auto" w:fill="auto"/>
            <w:noWrap/>
            <w:vAlign w:val="bottom"/>
            <w:hideMark/>
          </w:tcPr>
          <w:p w14:paraId="134121C6" w14:textId="77777777" w:rsidR="00850D05" w:rsidRPr="00B817AE" w:rsidRDefault="00850D05" w:rsidP="008A7865">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31</w:t>
            </w:r>
          </w:p>
        </w:tc>
        <w:tc>
          <w:tcPr>
            <w:tcW w:w="1520" w:type="dxa"/>
            <w:tcBorders>
              <w:top w:val="nil"/>
              <w:left w:val="nil"/>
              <w:bottom w:val="nil"/>
              <w:right w:val="nil"/>
            </w:tcBorders>
            <w:shd w:val="clear" w:color="auto" w:fill="auto"/>
            <w:noWrap/>
            <w:vAlign w:val="bottom"/>
            <w:hideMark/>
          </w:tcPr>
          <w:p w14:paraId="44B966E5" w14:textId="77777777" w:rsidR="00850D05" w:rsidRPr="00B817AE" w:rsidRDefault="00850D05" w:rsidP="008A7865">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23.1%</w:t>
            </w:r>
          </w:p>
        </w:tc>
        <w:tc>
          <w:tcPr>
            <w:tcW w:w="1140" w:type="dxa"/>
            <w:tcBorders>
              <w:top w:val="nil"/>
              <w:left w:val="nil"/>
              <w:bottom w:val="nil"/>
              <w:right w:val="nil"/>
            </w:tcBorders>
            <w:shd w:val="clear" w:color="auto" w:fill="auto"/>
            <w:noWrap/>
            <w:vAlign w:val="bottom"/>
            <w:hideMark/>
          </w:tcPr>
          <w:p w14:paraId="17AD415A" w14:textId="77777777" w:rsidR="00850D05" w:rsidRPr="00B817AE" w:rsidRDefault="00850D05" w:rsidP="008A7865">
            <w:pPr>
              <w:spacing w:line="240" w:lineRule="auto"/>
              <w:contextualSpacing w:val="0"/>
              <w:jc w:val="center"/>
              <w:rPr>
                <w:rFonts w:ascii="Calibri" w:eastAsia="Times New Roman" w:hAnsi="Calibri" w:cs="Calibri"/>
                <w:color w:val="C00000"/>
              </w:rPr>
            </w:pPr>
            <w:r w:rsidRPr="00B817AE">
              <w:rPr>
                <w:rFonts w:ascii="Calibri" w:eastAsia="Times New Roman" w:hAnsi="Calibri" w:cs="Calibri"/>
                <w:color w:val="C00000"/>
              </w:rPr>
              <w:t>fail</w:t>
            </w:r>
          </w:p>
        </w:tc>
      </w:tr>
      <w:tr w:rsidR="00850D05" w:rsidRPr="00B817AE" w14:paraId="19412AFE" w14:textId="77777777" w:rsidTr="008A7865">
        <w:trPr>
          <w:trHeight w:val="288"/>
        </w:trPr>
        <w:tc>
          <w:tcPr>
            <w:tcW w:w="2610" w:type="dxa"/>
            <w:tcBorders>
              <w:top w:val="nil"/>
              <w:left w:val="nil"/>
              <w:bottom w:val="nil"/>
              <w:right w:val="nil"/>
            </w:tcBorders>
            <w:shd w:val="clear" w:color="D9D9D9" w:fill="D9D9D9"/>
            <w:noWrap/>
            <w:hideMark/>
          </w:tcPr>
          <w:p w14:paraId="55712605" w14:textId="77777777" w:rsidR="00850D05" w:rsidRPr="00B817AE" w:rsidRDefault="00850D05" w:rsidP="008A7865">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North Kenai Beach 4</w:t>
            </w:r>
          </w:p>
        </w:tc>
        <w:tc>
          <w:tcPr>
            <w:tcW w:w="1330" w:type="dxa"/>
            <w:tcBorders>
              <w:top w:val="nil"/>
              <w:left w:val="nil"/>
              <w:bottom w:val="nil"/>
              <w:right w:val="nil"/>
            </w:tcBorders>
            <w:shd w:val="clear" w:color="D9D9D9" w:fill="D9D9D9"/>
            <w:noWrap/>
            <w:vAlign w:val="bottom"/>
            <w:hideMark/>
          </w:tcPr>
          <w:p w14:paraId="70CC5F43" w14:textId="77777777" w:rsidR="00850D05" w:rsidRPr="00B817AE" w:rsidRDefault="00850D05" w:rsidP="008A7865">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31</w:t>
            </w:r>
          </w:p>
        </w:tc>
        <w:tc>
          <w:tcPr>
            <w:tcW w:w="1520" w:type="dxa"/>
            <w:tcBorders>
              <w:top w:val="nil"/>
              <w:left w:val="nil"/>
              <w:bottom w:val="nil"/>
              <w:right w:val="nil"/>
            </w:tcBorders>
            <w:shd w:val="clear" w:color="D9D9D9" w:fill="D9D9D9"/>
            <w:noWrap/>
            <w:vAlign w:val="bottom"/>
            <w:hideMark/>
          </w:tcPr>
          <w:p w14:paraId="6B6F782F" w14:textId="77777777" w:rsidR="00850D05" w:rsidRPr="00B817AE" w:rsidRDefault="00850D05" w:rsidP="008A7865">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46.2%</w:t>
            </w:r>
          </w:p>
        </w:tc>
        <w:tc>
          <w:tcPr>
            <w:tcW w:w="1140" w:type="dxa"/>
            <w:tcBorders>
              <w:top w:val="nil"/>
              <w:left w:val="nil"/>
              <w:bottom w:val="nil"/>
              <w:right w:val="nil"/>
            </w:tcBorders>
            <w:shd w:val="clear" w:color="D9D9D9" w:fill="D9D9D9"/>
            <w:noWrap/>
            <w:vAlign w:val="bottom"/>
            <w:hideMark/>
          </w:tcPr>
          <w:p w14:paraId="2E62A42D" w14:textId="77777777" w:rsidR="00850D05" w:rsidRPr="00B817AE" w:rsidRDefault="00850D05" w:rsidP="008A7865">
            <w:pPr>
              <w:spacing w:line="240" w:lineRule="auto"/>
              <w:contextualSpacing w:val="0"/>
              <w:jc w:val="center"/>
              <w:rPr>
                <w:rFonts w:ascii="Calibri" w:eastAsia="Times New Roman" w:hAnsi="Calibri" w:cs="Calibri"/>
                <w:color w:val="C00000"/>
              </w:rPr>
            </w:pPr>
            <w:r w:rsidRPr="00B817AE">
              <w:rPr>
                <w:rFonts w:ascii="Calibri" w:eastAsia="Times New Roman" w:hAnsi="Calibri" w:cs="Calibri"/>
                <w:color w:val="C00000"/>
              </w:rPr>
              <w:t>fail</w:t>
            </w:r>
          </w:p>
        </w:tc>
      </w:tr>
      <w:tr w:rsidR="00850D05" w:rsidRPr="00B817AE" w14:paraId="3BA758D5" w14:textId="77777777" w:rsidTr="008A7865">
        <w:trPr>
          <w:trHeight w:val="288"/>
        </w:trPr>
        <w:tc>
          <w:tcPr>
            <w:tcW w:w="2610" w:type="dxa"/>
            <w:tcBorders>
              <w:top w:val="nil"/>
              <w:left w:val="nil"/>
              <w:bottom w:val="nil"/>
              <w:right w:val="nil"/>
            </w:tcBorders>
            <w:shd w:val="clear" w:color="auto" w:fill="auto"/>
            <w:noWrap/>
            <w:hideMark/>
          </w:tcPr>
          <w:p w14:paraId="741B012D" w14:textId="77777777" w:rsidR="00850D05" w:rsidRPr="00B817AE" w:rsidRDefault="00850D05" w:rsidP="008A7865">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South Kenai Beach 3</w:t>
            </w:r>
          </w:p>
        </w:tc>
        <w:tc>
          <w:tcPr>
            <w:tcW w:w="1330" w:type="dxa"/>
            <w:tcBorders>
              <w:top w:val="nil"/>
              <w:left w:val="nil"/>
              <w:bottom w:val="nil"/>
              <w:right w:val="nil"/>
            </w:tcBorders>
            <w:shd w:val="clear" w:color="auto" w:fill="auto"/>
            <w:noWrap/>
            <w:vAlign w:val="bottom"/>
            <w:hideMark/>
          </w:tcPr>
          <w:p w14:paraId="4B09104F" w14:textId="77777777" w:rsidR="00850D05" w:rsidRPr="00B817AE" w:rsidRDefault="00850D05" w:rsidP="008A7865">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31</w:t>
            </w:r>
          </w:p>
        </w:tc>
        <w:tc>
          <w:tcPr>
            <w:tcW w:w="1520" w:type="dxa"/>
            <w:tcBorders>
              <w:top w:val="nil"/>
              <w:left w:val="nil"/>
              <w:bottom w:val="nil"/>
              <w:right w:val="nil"/>
            </w:tcBorders>
            <w:shd w:val="clear" w:color="auto" w:fill="auto"/>
            <w:noWrap/>
            <w:vAlign w:val="bottom"/>
            <w:hideMark/>
          </w:tcPr>
          <w:p w14:paraId="35C3955F" w14:textId="77777777" w:rsidR="00850D05" w:rsidRPr="00B817AE" w:rsidRDefault="00850D05" w:rsidP="008A7865">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42.9%</w:t>
            </w:r>
          </w:p>
        </w:tc>
        <w:tc>
          <w:tcPr>
            <w:tcW w:w="1140" w:type="dxa"/>
            <w:tcBorders>
              <w:top w:val="nil"/>
              <w:left w:val="nil"/>
              <w:bottom w:val="nil"/>
              <w:right w:val="nil"/>
            </w:tcBorders>
            <w:shd w:val="clear" w:color="auto" w:fill="auto"/>
            <w:noWrap/>
            <w:vAlign w:val="bottom"/>
            <w:hideMark/>
          </w:tcPr>
          <w:p w14:paraId="2B461BDB" w14:textId="77777777" w:rsidR="00850D05" w:rsidRPr="00B817AE" w:rsidRDefault="00850D05" w:rsidP="008A7865">
            <w:pPr>
              <w:spacing w:line="240" w:lineRule="auto"/>
              <w:contextualSpacing w:val="0"/>
              <w:jc w:val="center"/>
              <w:rPr>
                <w:rFonts w:ascii="Calibri" w:eastAsia="Times New Roman" w:hAnsi="Calibri" w:cs="Calibri"/>
                <w:color w:val="C00000"/>
              </w:rPr>
            </w:pPr>
            <w:r w:rsidRPr="00B817AE">
              <w:rPr>
                <w:rFonts w:ascii="Calibri" w:eastAsia="Times New Roman" w:hAnsi="Calibri" w:cs="Calibri"/>
                <w:color w:val="C00000"/>
              </w:rPr>
              <w:t>fail</w:t>
            </w:r>
          </w:p>
        </w:tc>
      </w:tr>
      <w:tr w:rsidR="00850D05" w:rsidRPr="00B817AE" w14:paraId="79AA1758" w14:textId="77777777" w:rsidTr="008A7865">
        <w:trPr>
          <w:trHeight w:val="288"/>
        </w:trPr>
        <w:tc>
          <w:tcPr>
            <w:tcW w:w="2610" w:type="dxa"/>
            <w:tcBorders>
              <w:top w:val="nil"/>
              <w:left w:val="nil"/>
              <w:bottom w:val="nil"/>
              <w:right w:val="nil"/>
            </w:tcBorders>
            <w:shd w:val="clear" w:color="D9D9D9" w:fill="D9D9D9"/>
            <w:noWrap/>
            <w:hideMark/>
          </w:tcPr>
          <w:p w14:paraId="1E07A6AB" w14:textId="77777777" w:rsidR="00850D05" w:rsidRPr="00B817AE" w:rsidRDefault="00850D05" w:rsidP="008A7865">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Warren Ames Bridge</w:t>
            </w:r>
          </w:p>
        </w:tc>
        <w:tc>
          <w:tcPr>
            <w:tcW w:w="1330" w:type="dxa"/>
            <w:tcBorders>
              <w:top w:val="nil"/>
              <w:left w:val="nil"/>
              <w:bottom w:val="nil"/>
              <w:right w:val="nil"/>
            </w:tcBorders>
            <w:shd w:val="clear" w:color="D9D9D9" w:fill="D9D9D9"/>
            <w:noWrap/>
            <w:vAlign w:val="bottom"/>
            <w:hideMark/>
          </w:tcPr>
          <w:p w14:paraId="2691A5F2" w14:textId="77777777" w:rsidR="00850D05" w:rsidRPr="00B817AE" w:rsidRDefault="00850D05" w:rsidP="008A7865">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31</w:t>
            </w:r>
          </w:p>
        </w:tc>
        <w:tc>
          <w:tcPr>
            <w:tcW w:w="1520" w:type="dxa"/>
            <w:tcBorders>
              <w:top w:val="nil"/>
              <w:left w:val="nil"/>
              <w:bottom w:val="nil"/>
              <w:right w:val="nil"/>
            </w:tcBorders>
            <w:shd w:val="clear" w:color="D9D9D9" w:fill="D9D9D9"/>
            <w:noWrap/>
            <w:vAlign w:val="bottom"/>
            <w:hideMark/>
          </w:tcPr>
          <w:p w14:paraId="3C97F4C1" w14:textId="77777777" w:rsidR="00850D05" w:rsidRPr="00B817AE" w:rsidRDefault="00850D05" w:rsidP="008A7865">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30.8%</w:t>
            </w:r>
          </w:p>
        </w:tc>
        <w:tc>
          <w:tcPr>
            <w:tcW w:w="1140" w:type="dxa"/>
            <w:tcBorders>
              <w:top w:val="nil"/>
              <w:left w:val="nil"/>
              <w:bottom w:val="nil"/>
              <w:right w:val="nil"/>
            </w:tcBorders>
            <w:shd w:val="clear" w:color="D9D9D9" w:fill="D9D9D9"/>
            <w:noWrap/>
            <w:vAlign w:val="bottom"/>
            <w:hideMark/>
          </w:tcPr>
          <w:p w14:paraId="2C9560AA" w14:textId="77777777" w:rsidR="00850D05" w:rsidRPr="00B817AE" w:rsidRDefault="00850D05" w:rsidP="008A7865">
            <w:pPr>
              <w:spacing w:line="240" w:lineRule="auto"/>
              <w:contextualSpacing w:val="0"/>
              <w:jc w:val="center"/>
              <w:rPr>
                <w:rFonts w:ascii="Calibri" w:eastAsia="Times New Roman" w:hAnsi="Calibri" w:cs="Calibri"/>
                <w:color w:val="C00000"/>
              </w:rPr>
            </w:pPr>
            <w:r w:rsidRPr="00B817AE">
              <w:rPr>
                <w:rFonts w:ascii="Calibri" w:eastAsia="Times New Roman" w:hAnsi="Calibri" w:cs="Calibri"/>
                <w:color w:val="C00000"/>
              </w:rPr>
              <w:t>fail</w:t>
            </w:r>
          </w:p>
        </w:tc>
      </w:tr>
      <w:tr w:rsidR="00850D05" w:rsidRPr="00B817AE" w14:paraId="4D83DE20" w14:textId="77777777" w:rsidTr="008A7865">
        <w:trPr>
          <w:trHeight w:val="288"/>
        </w:trPr>
        <w:tc>
          <w:tcPr>
            <w:tcW w:w="2610" w:type="dxa"/>
            <w:tcBorders>
              <w:top w:val="nil"/>
              <w:left w:val="nil"/>
              <w:bottom w:val="nil"/>
              <w:right w:val="nil"/>
            </w:tcBorders>
            <w:shd w:val="clear" w:color="auto" w:fill="auto"/>
            <w:noWrap/>
            <w:hideMark/>
          </w:tcPr>
          <w:p w14:paraId="0D4E9703" w14:textId="77777777" w:rsidR="00850D05" w:rsidRPr="00B817AE" w:rsidRDefault="00850D05" w:rsidP="008A7865">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Kenai River Gull Rookery 1</w:t>
            </w:r>
          </w:p>
        </w:tc>
        <w:tc>
          <w:tcPr>
            <w:tcW w:w="1330" w:type="dxa"/>
            <w:tcBorders>
              <w:top w:val="nil"/>
              <w:left w:val="nil"/>
              <w:bottom w:val="nil"/>
              <w:right w:val="nil"/>
            </w:tcBorders>
            <w:shd w:val="clear" w:color="auto" w:fill="auto"/>
            <w:noWrap/>
            <w:vAlign w:val="bottom"/>
            <w:hideMark/>
          </w:tcPr>
          <w:p w14:paraId="1B04144D" w14:textId="77777777" w:rsidR="00850D05" w:rsidRPr="00B817AE" w:rsidRDefault="00850D05" w:rsidP="008A7865">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400</w:t>
            </w:r>
          </w:p>
        </w:tc>
        <w:tc>
          <w:tcPr>
            <w:tcW w:w="1520" w:type="dxa"/>
            <w:tcBorders>
              <w:top w:val="nil"/>
              <w:left w:val="nil"/>
              <w:bottom w:val="nil"/>
              <w:right w:val="nil"/>
            </w:tcBorders>
            <w:shd w:val="clear" w:color="auto" w:fill="auto"/>
            <w:noWrap/>
            <w:vAlign w:val="bottom"/>
            <w:hideMark/>
          </w:tcPr>
          <w:p w14:paraId="068B8905" w14:textId="77777777" w:rsidR="00850D05" w:rsidRPr="00B817AE" w:rsidRDefault="00850D05" w:rsidP="008A7865">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0.0%</w:t>
            </w:r>
          </w:p>
        </w:tc>
        <w:tc>
          <w:tcPr>
            <w:tcW w:w="1140" w:type="dxa"/>
            <w:tcBorders>
              <w:top w:val="nil"/>
              <w:left w:val="nil"/>
              <w:bottom w:val="nil"/>
              <w:right w:val="nil"/>
            </w:tcBorders>
            <w:shd w:val="clear" w:color="auto" w:fill="auto"/>
            <w:noWrap/>
            <w:vAlign w:val="bottom"/>
            <w:hideMark/>
          </w:tcPr>
          <w:p w14:paraId="32143D63" w14:textId="77777777" w:rsidR="00850D05" w:rsidRPr="00B817AE" w:rsidRDefault="00850D05" w:rsidP="008A7865">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pass</w:t>
            </w:r>
          </w:p>
        </w:tc>
      </w:tr>
      <w:tr w:rsidR="00850D05" w:rsidRPr="00B817AE" w14:paraId="32038213" w14:textId="77777777" w:rsidTr="008A7865">
        <w:trPr>
          <w:trHeight w:val="288"/>
        </w:trPr>
        <w:tc>
          <w:tcPr>
            <w:tcW w:w="2610" w:type="dxa"/>
            <w:tcBorders>
              <w:top w:val="nil"/>
              <w:left w:val="nil"/>
              <w:bottom w:val="nil"/>
              <w:right w:val="nil"/>
            </w:tcBorders>
            <w:shd w:val="clear" w:color="D9D9D9" w:fill="D9D9D9"/>
            <w:noWrap/>
            <w:hideMark/>
          </w:tcPr>
          <w:p w14:paraId="56ED3F53" w14:textId="77777777" w:rsidR="00850D05" w:rsidRPr="00B817AE" w:rsidRDefault="00850D05" w:rsidP="008A7865">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Kenai River Gull Rookery 2</w:t>
            </w:r>
          </w:p>
        </w:tc>
        <w:tc>
          <w:tcPr>
            <w:tcW w:w="1330" w:type="dxa"/>
            <w:tcBorders>
              <w:top w:val="nil"/>
              <w:left w:val="nil"/>
              <w:bottom w:val="nil"/>
              <w:right w:val="nil"/>
            </w:tcBorders>
            <w:shd w:val="clear" w:color="D9D9D9" w:fill="D9D9D9"/>
            <w:noWrap/>
            <w:vAlign w:val="bottom"/>
            <w:hideMark/>
          </w:tcPr>
          <w:p w14:paraId="66A33ADA" w14:textId="77777777" w:rsidR="00850D05" w:rsidRPr="00B817AE" w:rsidRDefault="00850D05" w:rsidP="008A7865">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400</w:t>
            </w:r>
          </w:p>
        </w:tc>
        <w:tc>
          <w:tcPr>
            <w:tcW w:w="1520" w:type="dxa"/>
            <w:tcBorders>
              <w:top w:val="nil"/>
              <w:left w:val="nil"/>
              <w:bottom w:val="nil"/>
              <w:right w:val="nil"/>
            </w:tcBorders>
            <w:shd w:val="clear" w:color="D9D9D9" w:fill="D9D9D9"/>
            <w:noWrap/>
            <w:vAlign w:val="bottom"/>
            <w:hideMark/>
          </w:tcPr>
          <w:p w14:paraId="1F15A606" w14:textId="77777777" w:rsidR="00850D05" w:rsidRPr="00B817AE" w:rsidRDefault="00850D05" w:rsidP="008A7865">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0.0%</w:t>
            </w:r>
          </w:p>
        </w:tc>
        <w:tc>
          <w:tcPr>
            <w:tcW w:w="1140" w:type="dxa"/>
            <w:tcBorders>
              <w:top w:val="nil"/>
              <w:left w:val="nil"/>
              <w:bottom w:val="nil"/>
              <w:right w:val="nil"/>
            </w:tcBorders>
            <w:shd w:val="clear" w:color="D9D9D9" w:fill="D9D9D9"/>
            <w:noWrap/>
            <w:vAlign w:val="bottom"/>
            <w:hideMark/>
          </w:tcPr>
          <w:p w14:paraId="1C8EEC14" w14:textId="77777777" w:rsidR="00850D05" w:rsidRPr="00B817AE" w:rsidRDefault="00850D05" w:rsidP="008A7865">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pass</w:t>
            </w:r>
          </w:p>
        </w:tc>
      </w:tr>
      <w:tr w:rsidR="00850D05" w:rsidRPr="00B817AE" w14:paraId="2A1070C5" w14:textId="77777777" w:rsidTr="008A7865">
        <w:trPr>
          <w:trHeight w:val="288"/>
        </w:trPr>
        <w:tc>
          <w:tcPr>
            <w:tcW w:w="2610" w:type="dxa"/>
            <w:tcBorders>
              <w:top w:val="nil"/>
              <w:left w:val="nil"/>
              <w:bottom w:val="nil"/>
              <w:right w:val="nil"/>
            </w:tcBorders>
            <w:shd w:val="clear" w:color="auto" w:fill="auto"/>
            <w:noWrap/>
            <w:hideMark/>
          </w:tcPr>
          <w:p w14:paraId="4BA1DF54" w14:textId="77777777" w:rsidR="00850D05" w:rsidRPr="00B817AE" w:rsidRDefault="00850D05" w:rsidP="008A7865">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North Kenai Beach 4</w:t>
            </w:r>
          </w:p>
        </w:tc>
        <w:tc>
          <w:tcPr>
            <w:tcW w:w="1330" w:type="dxa"/>
            <w:tcBorders>
              <w:top w:val="nil"/>
              <w:left w:val="nil"/>
              <w:bottom w:val="nil"/>
              <w:right w:val="nil"/>
            </w:tcBorders>
            <w:shd w:val="clear" w:color="auto" w:fill="auto"/>
            <w:noWrap/>
            <w:vAlign w:val="bottom"/>
            <w:hideMark/>
          </w:tcPr>
          <w:p w14:paraId="1C017DD9" w14:textId="77777777" w:rsidR="00850D05" w:rsidRPr="00B817AE" w:rsidRDefault="00850D05" w:rsidP="008A7865">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400</w:t>
            </w:r>
          </w:p>
        </w:tc>
        <w:tc>
          <w:tcPr>
            <w:tcW w:w="1520" w:type="dxa"/>
            <w:tcBorders>
              <w:top w:val="nil"/>
              <w:left w:val="nil"/>
              <w:bottom w:val="nil"/>
              <w:right w:val="nil"/>
            </w:tcBorders>
            <w:shd w:val="clear" w:color="auto" w:fill="auto"/>
            <w:noWrap/>
            <w:vAlign w:val="bottom"/>
            <w:hideMark/>
          </w:tcPr>
          <w:p w14:paraId="0045A9A1" w14:textId="77777777" w:rsidR="00850D05" w:rsidRPr="00B817AE" w:rsidRDefault="00850D05" w:rsidP="008A7865">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0.0%</w:t>
            </w:r>
          </w:p>
        </w:tc>
        <w:tc>
          <w:tcPr>
            <w:tcW w:w="1140" w:type="dxa"/>
            <w:tcBorders>
              <w:top w:val="nil"/>
              <w:left w:val="nil"/>
              <w:bottom w:val="nil"/>
              <w:right w:val="nil"/>
            </w:tcBorders>
            <w:shd w:val="clear" w:color="auto" w:fill="auto"/>
            <w:noWrap/>
            <w:vAlign w:val="bottom"/>
            <w:hideMark/>
          </w:tcPr>
          <w:p w14:paraId="0B893705" w14:textId="77777777" w:rsidR="00850D05" w:rsidRPr="00B817AE" w:rsidRDefault="00850D05" w:rsidP="008A7865">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pass</w:t>
            </w:r>
          </w:p>
        </w:tc>
      </w:tr>
      <w:tr w:rsidR="00850D05" w:rsidRPr="00B817AE" w14:paraId="5613EF52" w14:textId="77777777" w:rsidTr="008A7865">
        <w:trPr>
          <w:trHeight w:val="288"/>
        </w:trPr>
        <w:tc>
          <w:tcPr>
            <w:tcW w:w="2610" w:type="dxa"/>
            <w:tcBorders>
              <w:top w:val="nil"/>
              <w:left w:val="nil"/>
              <w:bottom w:val="nil"/>
              <w:right w:val="nil"/>
            </w:tcBorders>
            <w:shd w:val="clear" w:color="D9D9D9" w:fill="D9D9D9"/>
            <w:noWrap/>
            <w:hideMark/>
          </w:tcPr>
          <w:p w14:paraId="53C2EF07" w14:textId="77777777" w:rsidR="00850D05" w:rsidRPr="00B817AE" w:rsidRDefault="00850D05" w:rsidP="008A7865">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South Kenai Beach 3</w:t>
            </w:r>
          </w:p>
        </w:tc>
        <w:tc>
          <w:tcPr>
            <w:tcW w:w="1330" w:type="dxa"/>
            <w:tcBorders>
              <w:top w:val="nil"/>
              <w:left w:val="nil"/>
              <w:bottom w:val="nil"/>
              <w:right w:val="nil"/>
            </w:tcBorders>
            <w:shd w:val="clear" w:color="D9D9D9" w:fill="D9D9D9"/>
            <w:noWrap/>
            <w:vAlign w:val="bottom"/>
            <w:hideMark/>
          </w:tcPr>
          <w:p w14:paraId="7858B658" w14:textId="77777777" w:rsidR="00850D05" w:rsidRPr="00B817AE" w:rsidRDefault="00850D05" w:rsidP="008A7865">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400</w:t>
            </w:r>
          </w:p>
        </w:tc>
        <w:tc>
          <w:tcPr>
            <w:tcW w:w="1520" w:type="dxa"/>
            <w:tcBorders>
              <w:top w:val="nil"/>
              <w:left w:val="nil"/>
              <w:bottom w:val="nil"/>
              <w:right w:val="nil"/>
            </w:tcBorders>
            <w:shd w:val="clear" w:color="D9D9D9" w:fill="D9D9D9"/>
            <w:noWrap/>
            <w:vAlign w:val="bottom"/>
            <w:hideMark/>
          </w:tcPr>
          <w:p w14:paraId="7E584B8C" w14:textId="77777777" w:rsidR="00850D05" w:rsidRPr="00B817AE" w:rsidRDefault="00850D05" w:rsidP="008A7865">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7.1%</w:t>
            </w:r>
          </w:p>
        </w:tc>
        <w:tc>
          <w:tcPr>
            <w:tcW w:w="1140" w:type="dxa"/>
            <w:tcBorders>
              <w:top w:val="nil"/>
              <w:left w:val="nil"/>
              <w:bottom w:val="nil"/>
              <w:right w:val="nil"/>
            </w:tcBorders>
            <w:shd w:val="clear" w:color="D9D9D9" w:fill="D9D9D9"/>
            <w:noWrap/>
            <w:vAlign w:val="bottom"/>
            <w:hideMark/>
          </w:tcPr>
          <w:p w14:paraId="1C57242F" w14:textId="77777777" w:rsidR="00850D05" w:rsidRPr="00B817AE" w:rsidRDefault="00850D05" w:rsidP="008A7865">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pass</w:t>
            </w:r>
          </w:p>
        </w:tc>
      </w:tr>
      <w:tr w:rsidR="00850D05" w:rsidRPr="00B817AE" w14:paraId="1E8FC99E" w14:textId="77777777" w:rsidTr="008A7865">
        <w:trPr>
          <w:trHeight w:val="288"/>
        </w:trPr>
        <w:tc>
          <w:tcPr>
            <w:tcW w:w="2610" w:type="dxa"/>
            <w:tcBorders>
              <w:top w:val="nil"/>
              <w:left w:val="nil"/>
              <w:bottom w:val="single" w:sz="4" w:space="0" w:color="000000"/>
              <w:right w:val="nil"/>
            </w:tcBorders>
            <w:shd w:val="clear" w:color="auto" w:fill="auto"/>
            <w:noWrap/>
            <w:hideMark/>
          </w:tcPr>
          <w:p w14:paraId="55D10B3B" w14:textId="77777777" w:rsidR="00850D05" w:rsidRPr="00B817AE" w:rsidRDefault="00850D05" w:rsidP="008A7865">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Warren Ames Bridge</w:t>
            </w:r>
          </w:p>
        </w:tc>
        <w:tc>
          <w:tcPr>
            <w:tcW w:w="1330" w:type="dxa"/>
            <w:tcBorders>
              <w:top w:val="nil"/>
              <w:left w:val="nil"/>
              <w:bottom w:val="single" w:sz="4" w:space="0" w:color="000000"/>
              <w:right w:val="nil"/>
            </w:tcBorders>
            <w:shd w:val="clear" w:color="auto" w:fill="auto"/>
            <w:noWrap/>
            <w:vAlign w:val="bottom"/>
            <w:hideMark/>
          </w:tcPr>
          <w:p w14:paraId="4FA8CC98" w14:textId="77777777" w:rsidR="00850D05" w:rsidRPr="00B817AE" w:rsidRDefault="00850D05" w:rsidP="008A7865">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400</w:t>
            </w:r>
          </w:p>
        </w:tc>
        <w:tc>
          <w:tcPr>
            <w:tcW w:w="1520" w:type="dxa"/>
            <w:tcBorders>
              <w:top w:val="nil"/>
              <w:left w:val="nil"/>
              <w:bottom w:val="single" w:sz="4" w:space="0" w:color="000000"/>
              <w:right w:val="nil"/>
            </w:tcBorders>
            <w:shd w:val="clear" w:color="auto" w:fill="auto"/>
            <w:noWrap/>
            <w:vAlign w:val="bottom"/>
            <w:hideMark/>
          </w:tcPr>
          <w:p w14:paraId="19BDCE38" w14:textId="77777777" w:rsidR="00850D05" w:rsidRPr="00B817AE" w:rsidRDefault="00850D05" w:rsidP="008A7865">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0.0%</w:t>
            </w:r>
          </w:p>
        </w:tc>
        <w:tc>
          <w:tcPr>
            <w:tcW w:w="1140" w:type="dxa"/>
            <w:tcBorders>
              <w:top w:val="nil"/>
              <w:left w:val="nil"/>
              <w:bottom w:val="single" w:sz="4" w:space="0" w:color="000000"/>
              <w:right w:val="nil"/>
            </w:tcBorders>
            <w:shd w:val="clear" w:color="auto" w:fill="auto"/>
            <w:noWrap/>
            <w:vAlign w:val="bottom"/>
            <w:hideMark/>
          </w:tcPr>
          <w:p w14:paraId="219CFC82" w14:textId="77777777" w:rsidR="00850D05" w:rsidRPr="00B817AE" w:rsidRDefault="00850D05" w:rsidP="008A7865">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pass</w:t>
            </w:r>
          </w:p>
        </w:tc>
      </w:tr>
    </w:tbl>
    <w:p w14:paraId="68EF5618" w14:textId="646C7E64" w:rsidR="00850D05" w:rsidRPr="00C33167" w:rsidRDefault="00850D05" w:rsidP="00C33167">
      <w:pPr>
        <w:rPr>
          <w:rFonts w:ascii="Times New Roman" w:hAnsi="Times New Roman" w:cs="Times New Roman"/>
          <w:sz w:val="24"/>
          <w:szCs w:val="24"/>
        </w:rPr>
      </w:pPr>
    </w:p>
    <w:p w14:paraId="42F1C821" w14:textId="77777777" w:rsidR="0033034E" w:rsidRDefault="0033034E" w:rsidP="007000C0">
      <w:pPr>
        <w:rPr>
          <w:rFonts w:ascii="Times New Roman" w:hAnsi="Times New Roman" w:cs="Times New Roman"/>
          <w:i/>
          <w:sz w:val="24"/>
          <w:szCs w:val="24"/>
        </w:rPr>
      </w:pPr>
    </w:p>
    <w:p w14:paraId="78653BED" w14:textId="7FCCAF12" w:rsidR="00C33167" w:rsidRDefault="00C33167" w:rsidP="00C33167">
      <w:pPr>
        <w:rPr>
          <w:rFonts w:ascii="Times New Roman" w:hAnsi="Times New Roman" w:cs="Times New Roman"/>
          <w:sz w:val="24"/>
          <w:szCs w:val="24"/>
        </w:rPr>
      </w:pPr>
    </w:p>
    <w:p w14:paraId="6A6532A2" w14:textId="77777777" w:rsidR="00990CD7" w:rsidRDefault="00990CD7" w:rsidP="00C33167">
      <w:pPr>
        <w:rPr>
          <w:rFonts w:ascii="Times New Roman" w:hAnsi="Times New Roman" w:cs="Times New Roman"/>
          <w:sz w:val="24"/>
          <w:szCs w:val="24"/>
        </w:rPr>
      </w:pPr>
    </w:p>
    <w:p w14:paraId="656605F1" w14:textId="50C9AEFD" w:rsidR="00D40A65" w:rsidRPr="00F225A2" w:rsidRDefault="00D40A65" w:rsidP="00D40A65">
      <w:pPr>
        <w:pStyle w:val="Caption"/>
        <w:rPr>
          <w:rFonts w:ascii="Times New Roman" w:hAnsi="Times New Roman" w:cs="Times New Roman"/>
          <w:sz w:val="24"/>
          <w:szCs w:val="24"/>
        </w:rPr>
      </w:pPr>
      <w:bookmarkStart w:id="272" w:name="_Toc64229322"/>
      <w:r w:rsidRPr="00F225A2">
        <w:rPr>
          <w:rFonts w:ascii="Times New Roman" w:hAnsi="Times New Roman" w:cs="Times New Roman"/>
          <w:sz w:val="24"/>
          <w:szCs w:val="24"/>
        </w:rPr>
        <w:lastRenderedPageBreak/>
        <w:t xml:space="preserve">Table </w:t>
      </w:r>
      <w:r w:rsidRPr="00F225A2">
        <w:rPr>
          <w:rFonts w:ascii="Times New Roman" w:hAnsi="Times New Roman" w:cs="Times New Roman"/>
          <w:sz w:val="24"/>
          <w:szCs w:val="24"/>
        </w:rPr>
        <w:fldChar w:fldCharType="begin"/>
      </w:r>
      <w:r w:rsidRPr="00F225A2">
        <w:rPr>
          <w:rFonts w:ascii="Times New Roman" w:hAnsi="Times New Roman" w:cs="Times New Roman"/>
          <w:sz w:val="24"/>
          <w:szCs w:val="24"/>
        </w:rPr>
        <w:instrText xml:space="preserve"> SEQ Table \* ARABIC </w:instrText>
      </w:r>
      <w:r w:rsidRPr="00F225A2">
        <w:rPr>
          <w:rFonts w:ascii="Times New Roman" w:hAnsi="Times New Roman" w:cs="Times New Roman"/>
          <w:sz w:val="24"/>
          <w:szCs w:val="24"/>
        </w:rPr>
        <w:fldChar w:fldCharType="separate"/>
      </w:r>
      <w:r w:rsidR="00C873D4">
        <w:rPr>
          <w:rFonts w:ascii="Times New Roman" w:hAnsi="Times New Roman" w:cs="Times New Roman"/>
          <w:noProof/>
          <w:sz w:val="24"/>
          <w:szCs w:val="24"/>
        </w:rPr>
        <w:t>6</w:t>
      </w:r>
      <w:r w:rsidRPr="00F225A2">
        <w:rPr>
          <w:rFonts w:ascii="Times New Roman" w:hAnsi="Times New Roman" w:cs="Times New Roman"/>
          <w:sz w:val="24"/>
          <w:szCs w:val="24"/>
        </w:rPr>
        <w:fldChar w:fldCharType="end"/>
      </w:r>
      <w:r>
        <w:rPr>
          <w:rFonts w:ascii="Times New Roman" w:hAnsi="Times New Roman" w:cs="Times New Roman"/>
          <w:sz w:val="24"/>
          <w:szCs w:val="24"/>
        </w:rPr>
        <w:t xml:space="preserve"> – Seasonal geometric mean values of fecal coliform samples from the 2020 sampling season in the lower Kenai River.</w:t>
      </w:r>
      <w:bookmarkEnd w:id="272"/>
    </w:p>
    <w:tbl>
      <w:tblPr>
        <w:tblW w:w="8000" w:type="dxa"/>
        <w:tblLook w:val="04A0" w:firstRow="1" w:lastRow="0" w:firstColumn="1" w:lastColumn="0" w:noHBand="0" w:noVBand="1"/>
      </w:tblPr>
      <w:tblGrid>
        <w:gridCol w:w="2700"/>
        <w:gridCol w:w="2070"/>
        <w:gridCol w:w="1190"/>
        <w:gridCol w:w="960"/>
        <w:gridCol w:w="1080"/>
      </w:tblGrid>
      <w:tr w:rsidR="00D40A65" w:rsidRPr="00F225A2" w14:paraId="55FB078E" w14:textId="77777777" w:rsidTr="008A7865">
        <w:trPr>
          <w:trHeight w:val="1152"/>
        </w:trPr>
        <w:tc>
          <w:tcPr>
            <w:tcW w:w="2700" w:type="dxa"/>
            <w:tcBorders>
              <w:top w:val="single" w:sz="4" w:space="0" w:color="000000"/>
              <w:left w:val="nil"/>
              <w:bottom w:val="single" w:sz="4" w:space="0" w:color="000000"/>
              <w:right w:val="nil"/>
            </w:tcBorders>
            <w:shd w:val="clear" w:color="auto" w:fill="auto"/>
            <w:vAlign w:val="center"/>
            <w:hideMark/>
          </w:tcPr>
          <w:p w14:paraId="15FED056" w14:textId="77777777" w:rsidR="00D40A65" w:rsidRPr="00F225A2" w:rsidRDefault="00D40A65" w:rsidP="008A7865">
            <w:pPr>
              <w:spacing w:line="240" w:lineRule="auto"/>
              <w:contextualSpacing w:val="0"/>
              <w:jc w:val="center"/>
              <w:rPr>
                <w:rFonts w:ascii="Calibri" w:eastAsia="Times New Roman" w:hAnsi="Calibri" w:cs="Calibri"/>
                <w:b/>
                <w:bCs/>
                <w:color w:val="000000"/>
              </w:rPr>
            </w:pPr>
            <w:r w:rsidRPr="00F225A2">
              <w:rPr>
                <w:rFonts w:ascii="Calibri" w:eastAsia="Times New Roman" w:hAnsi="Calibri" w:cs="Calibri"/>
                <w:b/>
                <w:bCs/>
                <w:color w:val="000000"/>
              </w:rPr>
              <w:t>Location</w:t>
            </w:r>
          </w:p>
        </w:tc>
        <w:tc>
          <w:tcPr>
            <w:tcW w:w="2070" w:type="dxa"/>
            <w:tcBorders>
              <w:top w:val="single" w:sz="4" w:space="0" w:color="000000"/>
              <w:left w:val="nil"/>
              <w:bottom w:val="single" w:sz="4" w:space="0" w:color="000000"/>
              <w:right w:val="nil"/>
            </w:tcBorders>
            <w:shd w:val="clear" w:color="auto" w:fill="auto"/>
            <w:vAlign w:val="center"/>
            <w:hideMark/>
          </w:tcPr>
          <w:p w14:paraId="6B8B284A" w14:textId="77777777" w:rsidR="00D40A65" w:rsidRPr="00F225A2" w:rsidRDefault="00D40A65" w:rsidP="008A7865">
            <w:pPr>
              <w:spacing w:line="240" w:lineRule="auto"/>
              <w:contextualSpacing w:val="0"/>
              <w:jc w:val="center"/>
              <w:rPr>
                <w:rFonts w:ascii="Calibri" w:eastAsia="Times New Roman" w:hAnsi="Calibri" w:cs="Calibri"/>
                <w:b/>
                <w:bCs/>
                <w:color w:val="000000"/>
              </w:rPr>
            </w:pPr>
            <w:r w:rsidRPr="00F225A2">
              <w:rPr>
                <w:rFonts w:ascii="Calibri" w:eastAsia="Times New Roman" w:hAnsi="Calibri" w:cs="Calibri"/>
                <w:b/>
                <w:bCs/>
                <w:color w:val="000000"/>
              </w:rPr>
              <w:t>Overall Seasonal Geometric Mean Fecal Coliform Value (CFU/100 mL)</w:t>
            </w:r>
          </w:p>
        </w:tc>
        <w:tc>
          <w:tcPr>
            <w:tcW w:w="1190" w:type="dxa"/>
            <w:tcBorders>
              <w:top w:val="single" w:sz="4" w:space="0" w:color="000000"/>
              <w:left w:val="nil"/>
              <w:bottom w:val="single" w:sz="4" w:space="0" w:color="000000"/>
              <w:right w:val="nil"/>
            </w:tcBorders>
            <w:shd w:val="clear" w:color="auto" w:fill="auto"/>
            <w:vAlign w:val="center"/>
            <w:hideMark/>
          </w:tcPr>
          <w:p w14:paraId="54958FCC" w14:textId="77777777" w:rsidR="00D40A65" w:rsidRPr="00F225A2" w:rsidRDefault="00D40A65" w:rsidP="008A7865">
            <w:pPr>
              <w:spacing w:line="240" w:lineRule="auto"/>
              <w:contextualSpacing w:val="0"/>
              <w:jc w:val="center"/>
              <w:rPr>
                <w:rFonts w:ascii="Calibri" w:eastAsia="Times New Roman" w:hAnsi="Calibri" w:cs="Calibri"/>
                <w:b/>
                <w:bCs/>
                <w:color w:val="000000"/>
              </w:rPr>
            </w:pPr>
            <w:r w:rsidRPr="00F225A2">
              <w:rPr>
                <w:rFonts w:ascii="Calibri" w:eastAsia="Times New Roman" w:hAnsi="Calibri" w:cs="Calibri"/>
                <w:b/>
                <w:bCs/>
                <w:color w:val="000000"/>
              </w:rPr>
              <w:t>Standard (CFU/100 mL)</w:t>
            </w:r>
          </w:p>
        </w:tc>
        <w:tc>
          <w:tcPr>
            <w:tcW w:w="960" w:type="dxa"/>
            <w:tcBorders>
              <w:top w:val="single" w:sz="4" w:space="0" w:color="000000"/>
              <w:left w:val="nil"/>
              <w:bottom w:val="single" w:sz="4" w:space="0" w:color="000000"/>
              <w:right w:val="nil"/>
            </w:tcBorders>
            <w:shd w:val="clear" w:color="auto" w:fill="auto"/>
            <w:vAlign w:val="center"/>
            <w:hideMark/>
          </w:tcPr>
          <w:p w14:paraId="08BA7B20" w14:textId="77777777" w:rsidR="00D40A65" w:rsidRPr="00F225A2" w:rsidRDefault="00D40A65" w:rsidP="008A7865">
            <w:pPr>
              <w:spacing w:line="240" w:lineRule="auto"/>
              <w:contextualSpacing w:val="0"/>
              <w:jc w:val="center"/>
              <w:rPr>
                <w:rFonts w:ascii="Calibri" w:eastAsia="Times New Roman" w:hAnsi="Calibri" w:cs="Calibri"/>
                <w:b/>
                <w:bCs/>
                <w:color w:val="000000"/>
              </w:rPr>
            </w:pPr>
            <w:r w:rsidRPr="00F225A2">
              <w:rPr>
                <w:rFonts w:ascii="Calibri" w:eastAsia="Times New Roman" w:hAnsi="Calibri" w:cs="Calibri"/>
                <w:b/>
                <w:bCs/>
                <w:color w:val="000000"/>
              </w:rPr>
              <w:t>n</w:t>
            </w:r>
          </w:p>
        </w:tc>
        <w:tc>
          <w:tcPr>
            <w:tcW w:w="1080" w:type="dxa"/>
            <w:tcBorders>
              <w:top w:val="single" w:sz="4" w:space="0" w:color="000000"/>
              <w:left w:val="nil"/>
              <w:bottom w:val="single" w:sz="4" w:space="0" w:color="000000"/>
              <w:right w:val="nil"/>
            </w:tcBorders>
            <w:shd w:val="clear" w:color="auto" w:fill="auto"/>
            <w:vAlign w:val="center"/>
            <w:hideMark/>
          </w:tcPr>
          <w:p w14:paraId="75123152" w14:textId="77777777" w:rsidR="00D40A65" w:rsidRPr="00F225A2" w:rsidRDefault="00D40A65" w:rsidP="008A7865">
            <w:pPr>
              <w:spacing w:line="240" w:lineRule="auto"/>
              <w:contextualSpacing w:val="0"/>
              <w:jc w:val="center"/>
              <w:rPr>
                <w:rFonts w:ascii="Calibri" w:eastAsia="Times New Roman" w:hAnsi="Calibri" w:cs="Calibri"/>
                <w:b/>
                <w:bCs/>
                <w:color w:val="000000"/>
              </w:rPr>
            </w:pPr>
            <w:r w:rsidRPr="00F225A2">
              <w:rPr>
                <w:rFonts w:ascii="Calibri" w:eastAsia="Times New Roman" w:hAnsi="Calibri" w:cs="Calibri"/>
                <w:b/>
                <w:bCs/>
                <w:color w:val="000000"/>
              </w:rPr>
              <w:t>Pass/Fail</w:t>
            </w:r>
          </w:p>
        </w:tc>
      </w:tr>
      <w:tr w:rsidR="00D40A65" w:rsidRPr="00F225A2" w14:paraId="2BB04A24" w14:textId="77777777" w:rsidTr="008A7865">
        <w:trPr>
          <w:trHeight w:val="288"/>
        </w:trPr>
        <w:tc>
          <w:tcPr>
            <w:tcW w:w="2700" w:type="dxa"/>
            <w:tcBorders>
              <w:top w:val="nil"/>
              <w:left w:val="nil"/>
              <w:bottom w:val="nil"/>
              <w:right w:val="nil"/>
            </w:tcBorders>
            <w:shd w:val="clear" w:color="D9D9D9" w:fill="D9D9D9"/>
            <w:noWrap/>
            <w:vAlign w:val="bottom"/>
            <w:hideMark/>
          </w:tcPr>
          <w:p w14:paraId="1A5DBAAA" w14:textId="77777777" w:rsidR="00D40A65" w:rsidRPr="00F225A2" w:rsidRDefault="00D40A65" w:rsidP="008A7865">
            <w:pPr>
              <w:spacing w:line="240" w:lineRule="auto"/>
              <w:contextualSpacing w:val="0"/>
              <w:rPr>
                <w:rFonts w:ascii="Calibri" w:eastAsia="Times New Roman" w:hAnsi="Calibri" w:cs="Calibri"/>
                <w:color w:val="000000"/>
              </w:rPr>
            </w:pPr>
            <w:r w:rsidRPr="00F225A2">
              <w:rPr>
                <w:rFonts w:ascii="Calibri" w:eastAsia="Times New Roman" w:hAnsi="Calibri" w:cs="Calibri"/>
                <w:color w:val="000000"/>
              </w:rPr>
              <w:t>Kenai River Gull Rookery 1</w:t>
            </w:r>
          </w:p>
        </w:tc>
        <w:tc>
          <w:tcPr>
            <w:tcW w:w="2070" w:type="dxa"/>
            <w:tcBorders>
              <w:top w:val="nil"/>
              <w:left w:val="nil"/>
              <w:bottom w:val="nil"/>
              <w:right w:val="nil"/>
            </w:tcBorders>
            <w:shd w:val="clear" w:color="D9D9D9" w:fill="D9D9D9"/>
            <w:noWrap/>
            <w:vAlign w:val="bottom"/>
            <w:hideMark/>
          </w:tcPr>
          <w:p w14:paraId="18CECAB3" w14:textId="77777777" w:rsidR="00D40A65" w:rsidRPr="00F225A2" w:rsidRDefault="00D40A65" w:rsidP="008A7865">
            <w:pPr>
              <w:spacing w:line="240" w:lineRule="auto"/>
              <w:contextualSpacing w:val="0"/>
              <w:jc w:val="center"/>
              <w:rPr>
                <w:rFonts w:ascii="Calibri" w:eastAsia="Times New Roman" w:hAnsi="Calibri" w:cs="Calibri"/>
                <w:color w:val="000000"/>
              </w:rPr>
            </w:pPr>
            <w:r w:rsidRPr="00F225A2">
              <w:rPr>
                <w:rFonts w:ascii="Calibri" w:eastAsia="Times New Roman" w:hAnsi="Calibri" w:cs="Calibri"/>
                <w:color w:val="000000"/>
              </w:rPr>
              <w:t>30.75</w:t>
            </w:r>
          </w:p>
        </w:tc>
        <w:tc>
          <w:tcPr>
            <w:tcW w:w="1190" w:type="dxa"/>
            <w:tcBorders>
              <w:top w:val="nil"/>
              <w:left w:val="nil"/>
              <w:bottom w:val="nil"/>
              <w:right w:val="nil"/>
            </w:tcBorders>
            <w:shd w:val="clear" w:color="D9D9D9" w:fill="D9D9D9"/>
            <w:noWrap/>
            <w:vAlign w:val="bottom"/>
            <w:hideMark/>
          </w:tcPr>
          <w:p w14:paraId="5042FEAE" w14:textId="77777777" w:rsidR="00D40A65" w:rsidRPr="00F225A2" w:rsidRDefault="00D40A65" w:rsidP="008A7865">
            <w:pPr>
              <w:spacing w:line="240" w:lineRule="auto"/>
              <w:contextualSpacing w:val="0"/>
              <w:jc w:val="center"/>
              <w:rPr>
                <w:rFonts w:ascii="Calibri" w:eastAsia="Times New Roman" w:hAnsi="Calibri" w:cs="Calibri"/>
                <w:color w:val="000000"/>
              </w:rPr>
            </w:pPr>
            <w:r w:rsidRPr="00F225A2">
              <w:rPr>
                <w:rFonts w:ascii="Calibri" w:eastAsia="Times New Roman" w:hAnsi="Calibri" w:cs="Calibri"/>
                <w:color w:val="000000"/>
              </w:rPr>
              <w:t>14</w:t>
            </w:r>
          </w:p>
        </w:tc>
        <w:tc>
          <w:tcPr>
            <w:tcW w:w="960" w:type="dxa"/>
            <w:tcBorders>
              <w:top w:val="nil"/>
              <w:left w:val="nil"/>
              <w:bottom w:val="nil"/>
              <w:right w:val="nil"/>
            </w:tcBorders>
            <w:shd w:val="clear" w:color="D9D9D9" w:fill="D9D9D9"/>
            <w:noWrap/>
            <w:vAlign w:val="bottom"/>
            <w:hideMark/>
          </w:tcPr>
          <w:p w14:paraId="35314841" w14:textId="77777777" w:rsidR="00D40A65" w:rsidRPr="00F225A2" w:rsidRDefault="00D40A65" w:rsidP="008A7865">
            <w:pPr>
              <w:spacing w:line="240" w:lineRule="auto"/>
              <w:contextualSpacing w:val="0"/>
              <w:jc w:val="center"/>
              <w:rPr>
                <w:rFonts w:ascii="Calibri" w:eastAsia="Times New Roman" w:hAnsi="Calibri" w:cs="Calibri"/>
                <w:color w:val="000000"/>
              </w:rPr>
            </w:pPr>
            <w:r w:rsidRPr="00F225A2">
              <w:rPr>
                <w:rFonts w:ascii="Calibri" w:eastAsia="Times New Roman" w:hAnsi="Calibri" w:cs="Calibri"/>
                <w:color w:val="000000"/>
              </w:rPr>
              <w:t>13</w:t>
            </w:r>
          </w:p>
        </w:tc>
        <w:tc>
          <w:tcPr>
            <w:tcW w:w="1080" w:type="dxa"/>
            <w:tcBorders>
              <w:top w:val="nil"/>
              <w:left w:val="nil"/>
              <w:bottom w:val="nil"/>
              <w:right w:val="nil"/>
            </w:tcBorders>
            <w:shd w:val="clear" w:color="D9D9D9" w:fill="D9D9D9"/>
            <w:noWrap/>
            <w:vAlign w:val="bottom"/>
            <w:hideMark/>
          </w:tcPr>
          <w:p w14:paraId="3EADC6CC" w14:textId="77777777" w:rsidR="00D40A65" w:rsidRPr="00F225A2" w:rsidRDefault="00D40A65" w:rsidP="008A7865">
            <w:pPr>
              <w:spacing w:line="240" w:lineRule="auto"/>
              <w:contextualSpacing w:val="0"/>
              <w:jc w:val="center"/>
              <w:rPr>
                <w:rFonts w:ascii="Calibri" w:eastAsia="Times New Roman" w:hAnsi="Calibri" w:cs="Calibri"/>
                <w:color w:val="000000"/>
              </w:rPr>
            </w:pPr>
            <w:r w:rsidRPr="00F225A2">
              <w:rPr>
                <w:rFonts w:ascii="Calibri" w:eastAsia="Times New Roman" w:hAnsi="Calibri" w:cs="Calibri"/>
                <w:color w:val="FF0000"/>
              </w:rPr>
              <w:t>fail</w:t>
            </w:r>
          </w:p>
        </w:tc>
      </w:tr>
      <w:tr w:rsidR="00D40A65" w:rsidRPr="00F225A2" w14:paraId="2645E063" w14:textId="77777777" w:rsidTr="008A7865">
        <w:trPr>
          <w:trHeight w:val="288"/>
        </w:trPr>
        <w:tc>
          <w:tcPr>
            <w:tcW w:w="2700" w:type="dxa"/>
            <w:tcBorders>
              <w:top w:val="nil"/>
              <w:left w:val="nil"/>
              <w:bottom w:val="nil"/>
              <w:right w:val="nil"/>
            </w:tcBorders>
            <w:shd w:val="clear" w:color="auto" w:fill="auto"/>
            <w:noWrap/>
            <w:vAlign w:val="bottom"/>
            <w:hideMark/>
          </w:tcPr>
          <w:p w14:paraId="25190C3D" w14:textId="77777777" w:rsidR="00D40A65" w:rsidRPr="00F225A2" w:rsidRDefault="00D40A65" w:rsidP="008A7865">
            <w:pPr>
              <w:spacing w:line="240" w:lineRule="auto"/>
              <w:contextualSpacing w:val="0"/>
              <w:rPr>
                <w:rFonts w:ascii="Calibri" w:eastAsia="Times New Roman" w:hAnsi="Calibri" w:cs="Calibri"/>
                <w:color w:val="000000"/>
              </w:rPr>
            </w:pPr>
            <w:r w:rsidRPr="00F225A2">
              <w:rPr>
                <w:rFonts w:ascii="Calibri" w:eastAsia="Times New Roman" w:hAnsi="Calibri" w:cs="Calibri"/>
                <w:color w:val="000000"/>
              </w:rPr>
              <w:t>Kenai River Gull Rookery 2</w:t>
            </w:r>
          </w:p>
        </w:tc>
        <w:tc>
          <w:tcPr>
            <w:tcW w:w="2070" w:type="dxa"/>
            <w:tcBorders>
              <w:top w:val="nil"/>
              <w:left w:val="nil"/>
              <w:bottom w:val="nil"/>
              <w:right w:val="nil"/>
            </w:tcBorders>
            <w:shd w:val="clear" w:color="auto" w:fill="auto"/>
            <w:noWrap/>
            <w:vAlign w:val="bottom"/>
            <w:hideMark/>
          </w:tcPr>
          <w:p w14:paraId="4CF74CBD" w14:textId="77777777" w:rsidR="00D40A65" w:rsidRPr="00F225A2" w:rsidRDefault="00D40A65" w:rsidP="008A7865">
            <w:pPr>
              <w:spacing w:line="240" w:lineRule="auto"/>
              <w:contextualSpacing w:val="0"/>
              <w:jc w:val="center"/>
              <w:rPr>
                <w:rFonts w:ascii="Calibri" w:eastAsia="Times New Roman" w:hAnsi="Calibri" w:cs="Calibri"/>
                <w:color w:val="000000"/>
              </w:rPr>
            </w:pPr>
            <w:r w:rsidRPr="00F225A2">
              <w:rPr>
                <w:rFonts w:ascii="Calibri" w:eastAsia="Times New Roman" w:hAnsi="Calibri" w:cs="Calibri"/>
                <w:color w:val="000000"/>
              </w:rPr>
              <w:t>13.89</w:t>
            </w:r>
          </w:p>
        </w:tc>
        <w:tc>
          <w:tcPr>
            <w:tcW w:w="1190" w:type="dxa"/>
            <w:tcBorders>
              <w:top w:val="nil"/>
              <w:left w:val="nil"/>
              <w:bottom w:val="nil"/>
              <w:right w:val="nil"/>
            </w:tcBorders>
            <w:shd w:val="clear" w:color="auto" w:fill="auto"/>
            <w:noWrap/>
            <w:vAlign w:val="bottom"/>
            <w:hideMark/>
          </w:tcPr>
          <w:p w14:paraId="4647BA90" w14:textId="77777777" w:rsidR="00D40A65" w:rsidRPr="00F225A2" w:rsidRDefault="00D40A65" w:rsidP="008A7865">
            <w:pPr>
              <w:spacing w:line="240" w:lineRule="auto"/>
              <w:contextualSpacing w:val="0"/>
              <w:jc w:val="center"/>
              <w:rPr>
                <w:rFonts w:ascii="Calibri" w:eastAsia="Times New Roman" w:hAnsi="Calibri" w:cs="Calibri"/>
                <w:color w:val="000000"/>
              </w:rPr>
            </w:pPr>
            <w:r w:rsidRPr="00F225A2">
              <w:rPr>
                <w:rFonts w:ascii="Calibri" w:eastAsia="Times New Roman" w:hAnsi="Calibri" w:cs="Calibri"/>
                <w:color w:val="000000"/>
              </w:rPr>
              <w:t>14</w:t>
            </w:r>
          </w:p>
        </w:tc>
        <w:tc>
          <w:tcPr>
            <w:tcW w:w="960" w:type="dxa"/>
            <w:tcBorders>
              <w:top w:val="nil"/>
              <w:left w:val="nil"/>
              <w:bottom w:val="nil"/>
              <w:right w:val="nil"/>
            </w:tcBorders>
            <w:shd w:val="clear" w:color="auto" w:fill="auto"/>
            <w:noWrap/>
            <w:vAlign w:val="bottom"/>
            <w:hideMark/>
          </w:tcPr>
          <w:p w14:paraId="48CD003A" w14:textId="77777777" w:rsidR="00D40A65" w:rsidRPr="00F225A2" w:rsidRDefault="00D40A65" w:rsidP="008A7865">
            <w:pPr>
              <w:spacing w:line="240" w:lineRule="auto"/>
              <w:contextualSpacing w:val="0"/>
              <w:jc w:val="center"/>
              <w:rPr>
                <w:rFonts w:ascii="Calibri" w:eastAsia="Times New Roman" w:hAnsi="Calibri" w:cs="Calibri"/>
                <w:color w:val="000000"/>
              </w:rPr>
            </w:pPr>
            <w:r w:rsidRPr="00F225A2">
              <w:rPr>
                <w:rFonts w:ascii="Calibri" w:eastAsia="Times New Roman" w:hAnsi="Calibri" w:cs="Calibri"/>
                <w:color w:val="000000"/>
              </w:rPr>
              <w:t>13</w:t>
            </w:r>
          </w:p>
        </w:tc>
        <w:tc>
          <w:tcPr>
            <w:tcW w:w="1080" w:type="dxa"/>
            <w:tcBorders>
              <w:top w:val="nil"/>
              <w:left w:val="nil"/>
              <w:bottom w:val="nil"/>
              <w:right w:val="nil"/>
            </w:tcBorders>
            <w:shd w:val="clear" w:color="auto" w:fill="auto"/>
            <w:noWrap/>
            <w:vAlign w:val="bottom"/>
            <w:hideMark/>
          </w:tcPr>
          <w:p w14:paraId="7B8E89B5" w14:textId="77777777" w:rsidR="00D40A65" w:rsidRPr="00F225A2" w:rsidRDefault="00D40A65" w:rsidP="008A7865">
            <w:pPr>
              <w:spacing w:line="240" w:lineRule="auto"/>
              <w:contextualSpacing w:val="0"/>
              <w:jc w:val="center"/>
              <w:rPr>
                <w:rFonts w:ascii="Calibri" w:eastAsia="Times New Roman" w:hAnsi="Calibri" w:cs="Calibri"/>
                <w:color w:val="000000"/>
              </w:rPr>
            </w:pPr>
            <w:r w:rsidRPr="00F225A2">
              <w:rPr>
                <w:rFonts w:ascii="Calibri" w:eastAsia="Times New Roman" w:hAnsi="Calibri" w:cs="Calibri"/>
                <w:color w:val="000000"/>
              </w:rPr>
              <w:t>pass</w:t>
            </w:r>
          </w:p>
        </w:tc>
      </w:tr>
      <w:tr w:rsidR="00D40A65" w:rsidRPr="00F225A2" w14:paraId="1ED13091" w14:textId="77777777" w:rsidTr="008A7865">
        <w:trPr>
          <w:trHeight w:val="288"/>
        </w:trPr>
        <w:tc>
          <w:tcPr>
            <w:tcW w:w="2700" w:type="dxa"/>
            <w:tcBorders>
              <w:top w:val="nil"/>
              <w:left w:val="nil"/>
              <w:bottom w:val="nil"/>
              <w:right w:val="nil"/>
            </w:tcBorders>
            <w:shd w:val="clear" w:color="D9D9D9" w:fill="D9D9D9"/>
            <w:noWrap/>
            <w:vAlign w:val="bottom"/>
            <w:hideMark/>
          </w:tcPr>
          <w:p w14:paraId="61BE04B6" w14:textId="77777777" w:rsidR="00D40A65" w:rsidRPr="00F225A2" w:rsidRDefault="00D40A65" w:rsidP="008A7865">
            <w:pPr>
              <w:spacing w:line="240" w:lineRule="auto"/>
              <w:contextualSpacing w:val="0"/>
              <w:rPr>
                <w:rFonts w:ascii="Calibri" w:eastAsia="Times New Roman" w:hAnsi="Calibri" w:cs="Calibri"/>
                <w:color w:val="000000"/>
              </w:rPr>
            </w:pPr>
            <w:r w:rsidRPr="00F225A2">
              <w:rPr>
                <w:rFonts w:ascii="Calibri" w:eastAsia="Times New Roman" w:hAnsi="Calibri" w:cs="Calibri"/>
                <w:color w:val="000000"/>
              </w:rPr>
              <w:t>North Kenai Beach 4</w:t>
            </w:r>
          </w:p>
        </w:tc>
        <w:tc>
          <w:tcPr>
            <w:tcW w:w="2070" w:type="dxa"/>
            <w:tcBorders>
              <w:top w:val="nil"/>
              <w:left w:val="nil"/>
              <w:bottom w:val="nil"/>
              <w:right w:val="nil"/>
            </w:tcBorders>
            <w:shd w:val="clear" w:color="D9D9D9" w:fill="D9D9D9"/>
            <w:noWrap/>
            <w:vAlign w:val="bottom"/>
            <w:hideMark/>
          </w:tcPr>
          <w:p w14:paraId="51C7B6A6" w14:textId="77777777" w:rsidR="00D40A65" w:rsidRPr="00F225A2" w:rsidRDefault="00D40A65" w:rsidP="008A7865">
            <w:pPr>
              <w:spacing w:line="240" w:lineRule="auto"/>
              <w:contextualSpacing w:val="0"/>
              <w:jc w:val="center"/>
              <w:rPr>
                <w:rFonts w:ascii="Calibri" w:eastAsia="Times New Roman" w:hAnsi="Calibri" w:cs="Calibri"/>
                <w:color w:val="000000"/>
              </w:rPr>
            </w:pPr>
            <w:r w:rsidRPr="00F225A2">
              <w:rPr>
                <w:rFonts w:ascii="Calibri" w:eastAsia="Times New Roman" w:hAnsi="Calibri" w:cs="Calibri"/>
                <w:color w:val="000000"/>
              </w:rPr>
              <w:t>13.29</w:t>
            </w:r>
          </w:p>
        </w:tc>
        <w:tc>
          <w:tcPr>
            <w:tcW w:w="1190" w:type="dxa"/>
            <w:tcBorders>
              <w:top w:val="nil"/>
              <w:left w:val="nil"/>
              <w:bottom w:val="nil"/>
              <w:right w:val="nil"/>
            </w:tcBorders>
            <w:shd w:val="clear" w:color="D9D9D9" w:fill="D9D9D9"/>
            <w:noWrap/>
            <w:vAlign w:val="bottom"/>
            <w:hideMark/>
          </w:tcPr>
          <w:p w14:paraId="75B6D3CB" w14:textId="77777777" w:rsidR="00D40A65" w:rsidRPr="00F225A2" w:rsidRDefault="00D40A65" w:rsidP="008A7865">
            <w:pPr>
              <w:spacing w:line="240" w:lineRule="auto"/>
              <w:contextualSpacing w:val="0"/>
              <w:jc w:val="center"/>
              <w:rPr>
                <w:rFonts w:ascii="Calibri" w:eastAsia="Times New Roman" w:hAnsi="Calibri" w:cs="Calibri"/>
                <w:color w:val="000000"/>
              </w:rPr>
            </w:pPr>
            <w:r w:rsidRPr="00F225A2">
              <w:rPr>
                <w:rFonts w:ascii="Calibri" w:eastAsia="Times New Roman" w:hAnsi="Calibri" w:cs="Calibri"/>
                <w:color w:val="000000"/>
              </w:rPr>
              <w:t>14</w:t>
            </w:r>
          </w:p>
        </w:tc>
        <w:tc>
          <w:tcPr>
            <w:tcW w:w="960" w:type="dxa"/>
            <w:tcBorders>
              <w:top w:val="nil"/>
              <w:left w:val="nil"/>
              <w:bottom w:val="nil"/>
              <w:right w:val="nil"/>
            </w:tcBorders>
            <w:shd w:val="clear" w:color="D9D9D9" w:fill="D9D9D9"/>
            <w:noWrap/>
            <w:vAlign w:val="bottom"/>
            <w:hideMark/>
          </w:tcPr>
          <w:p w14:paraId="01E81C9E" w14:textId="77777777" w:rsidR="00D40A65" w:rsidRPr="00F225A2" w:rsidRDefault="00D40A65" w:rsidP="008A7865">
            <w:pPr>
              <w:spacing w:line="240" w:lineRule="auto"/>
              <w:contextualSpacing w:val="0"/>
              <w:jc w:val="center"/>
              <w:rPr>
                <w:rFonts w:ascii="Calibri" w:eastAsia="Times New Roman" w:hAnsi="Calibri" w:cs="Calibri"/>
                <w:color w:val="000000"/>
              </w:rPr>
            </w:pPr>
            <w:r w:rsidRPr="00F225A2">
              <w:rPr>
                <w:rFonts w:ascii="Calibri" w:eastAsia="Times New Roman" w:hAnsi="Calibri" w:cs="Calibri"/>
                <w:color w:val="000000"/>
              </w:rPr>
              <w:t>13</w:t>
            </w:r>
          </w:p>
        </w:tc>
        <w:tc>
          <w:tcPr>
            <w:tcW w:w="1080" w:type="dxa"/>
            <w:tcBorders>
              <w:top w:val="nil"/>
              <w:left w:val="nil"/>
              <w:bottom w:val="nil"/>
              <w:right w:val="nil"/>
            </w:tcBorders>
            <w:shd w:val="clear" w:color="D9D9D9" w:fill="D9D9D9"/>
            <w:noWrap/>
            <w:vAlign w:val="bottom"/>
            <w:hideMark/>
          </w:tcPr>
          <w:p w14:paraId="409E9544" w14:textId="77777777" w:rsidR="00D40A65" w:rsidRPr="00F225A2" w:rsidRDefault="00D40A65" w:rsidP="008A7865">
            <w:pPr>
              <w:spacing w:line="240" w:lineRule="auto"/>
              <w:contextualSpacing w:val="0"/>
              <w:jc w:val="center"/>
              <w:rPr>
                <w:rFonts w:ascii="Calibri" w:eastAsia="Times New Roman" w:hAnsi="Calibri" w:cs="Calibri"/>
                <w:color w:val="000000"/>
              </w:rPr>
            </w:pPr>
            <w:r w:rsidRPr="00F225A2">
              <w:rPr>
                <w:rFonts w:ascii="Calibri" w:eastAsia="Times New Roman" w:hAnsi="Calibri" w:cs="Calibri"/>
                <w:color w:val="000000"/>
              </w:rPr>
              <w:t>pass</w:t>
            </w:r>
          </w:p>
        </w:tc>
      </w:tr>
      <w:tr w:rsidR="00D40A65" w:rsidRPr="00F225A2" w14:paraId="0DE8BF73" w14:textId="77777777" w:rsidTr="008A7865">
        <w:trPr>
          <w:trHeight w:val="288"/>
        </w:trPr>
        <w:tc>
          <w:tcPr>
            <w:tcW w:w="2700" w:type="dxa"/>
            <w:tcBorders>
              <w:top w:val="nil"/>
              <w:left w:val="nil"/>
              <w:bottom w:val="nil"/>
              <w:right w:val="nil"/>
            </w:tcBorders>
            <w:shd w:val="clear" w:color="auto" w:fill="auto"/>
            <w:noWrap/>
            <w:vAlign w:val="bottom"/>
            <w:hideMark/>
          </w:tcPr>
          <w:p w14:paraId="5A40F381" w14:textId="77777777" w:rsidR="00D40A65" w:rsidRPr="00F225A2" w:rsidRDefault="00D40A65" w:rsidP="008A7865">
            <w:pPr>
              <w:spacing w:line="240" w:lineRule="auto"/>
              <w:contextualSpacing w:val="0"/>
              <w:rPr>
                <w:rFonts w:ascii="Calibri" w:eastAsia="Times New Roman" w:hAnsi="Calibri" w:cs="Calibri"/>
                <w:color w:val="000000"/>
              </w:rPr>
            </w:pPr>
            <w:r w:rsidRPr="00F225A2">
              <w:rPr>
                <w:rFonts w:ascii="Calibri" w:eastAsia="Times New Roman" w:hAnsi="Calibri" w:cs="Calibri"/>
                <w:color w:val="000000"/>
              </w:rPr>
              <w:t>South Kenai Beach 3</w:t>
            </w:r>
          </w:p>
        </w:tc>
        <w:tc>
          <w:tcPr>
            <w:tcW w:w="2070" w:type="dxa"/>
            <w:tcBorders>
              <w:top w:val="nil"/>
              <w:left w:val="nil"/>
              <w:bottom w:val="nil"/>
              <w:right w:val="nil"/>
            </w:tcBorders>
            <w:shd w:val="clear" w:color="auto" w:fill="auto"/>
            <w:noWrap/>
            <w:vAlign w:val="bottom"/>
            <w:hideMark/>
          </w:tcPr>
          <w:p w14:paraId="08CA8AFC" w14:textId="77777777" w:rsidR="00D40A65" w:rsidRPr="00F225A2" w:rsidRDefault="00D40A65" w:rsidP="008A7865">
            <w:pPr>
              <w:spacing w:line="240" w:lineRule="auto"/>
              <w:contextualSpacing w:val="0"/>
              <w:jc w:val="center"/>
              <w:rPr>
                <w:rFonts w:ascii="Calibri" w:eastAsia="Times New Roman" w:hAnsi="Calibri" w:cs="Calibri"/>
                <w:color w:val="000000"/>
              </w:rPr>
            </w:pPr>
            <w:r w:rsidRPr="00F225A2">
              <w:rPr>
                <w:rFonts w:ascii="Calibri" w:eastAsia="Times New Roman" w:hAnsi="Calibri" w:cs="Calibri"/>
                <w:color w:val="000000"/>
              </w:rPr>
              <w:t>30.70</w:t>
            </w:r>
          </w:p>
        </w:tc>
        <w:tc>
          <w:tcPr>
            <w:tcW w:w="1190" w:type="dxa"/>
            <w:tcBorders>
              <w:top w:val="nil"/>
              <w:left w:val="nil"/>
              <w:bottom w:val="nil"/>
              <w:right w:val="nil"/>
            </w:tcBorders>
            <w:shd w:val="clear" w:color="auto" w:fill="auto"/>
            <w:noWrap/>
            <w:vAlign w:val="bottom"/>
            <w:hideMark/>
          </w:tcPr>
          <w:p w14:paraId="5D42A755" w14:textId="77777777" w:rsidR="00D40A65" w:rsidRPr="00F225A2" w:rsidRDefault="00D40A65" w:rsidP="008A7865">
            <w:pPr>
              <w:spacing w:line="240" w:lineRule="auto"/>
              <w:contextualSpacing w:val="0"/>
              <w:jc w:val="center"/>
              <w:rPr>
                <w:rFonts w:ascii="Calibri" w:eastAsia="Times New Roman" w:hAnsi="Calibri" w:cs="Calibri"/>
                <w:color w:val="000000"/>
              </w:rPr>
            </w:pPr>
            <w:r w:rsidRPr="00F225A2">
              <w:rPr>
                <w:rFonts w:ascii="Calibri" w:eastAsia="Times New Roman" w:hAnsi="Calibri" w:cs="Calibri"/>
                <w:color w:val="000000"/>
              </w:rPr>
              <w:t>14</w:t>
            </w:r>
          </w:p>
        </w:tc>
        <w:tc>
          <w:tcPr>
            <w:tcW w:w="960" w:type="dxa"/>
            <w:tcBorders>
              <w:top w:val="nil"/>
              <w:left w:val="nil"/>
              <w:bottom w:val="nil"/>
              <w:right w:val="nil"/>
            </w:tcBorders>
            <w:shd w:val="clear" w:color="auto" w:fill="auto"/>
            <w:noWrap/>
            <w:vAlign w:val="bottom"/>
            <w:hideMark/>
          </w:tcPr>
          <w:p w14:paraId="611A5426" w14:textId="77777777" w:rsidR="00D40A65" w:rsidRPr="00F225A2" w:rsidRDefault="00D40A65" w:rsidP="008A7865">
            <w:pPr>
              <w:spacing w:line="240" w:lineRule="auto"/>
              <w:contextualSpacing w:val="0"/>
              <w:jc w:val="center"/>
              <w:rPr>
                <w:rFonts w:ascii="Calibri" w:eastAsia="Times New Roman" w:hAnsi="Calibri" w:cs="Calibri"/>
                <w:color w:val="000000"/>
              </w:rPr>
            </w:pPr>
            <w:r w:rsidRPr="00F225A2">
              <w:rPr>
                <w:rFonts w:ascii="Calibri" w:eastAsia="Times New Roman" w:hAnsi="Calibri" w:cs="Calibri"/>
                <w:color w:val="000000"/>
              </w:rPr>
              <w:t>14</w:t>
            </w:r>
          </w:p>
        </w:tc>
        <w:tc>
          <w:tcPr>
            <w:tcW w:w="1080" w:type="dxa"/>
            <w:tcBorders>
              <w:top w:val="nil"/>
              <w:left w:val="nil"/>
              <w:bottom w:val="nil"/>
              <w:right w:val="nil"/>
            </w:tcBorders>
            <w:shd w:val="clear" w:color="auto" w:fill="auto"/>
            <w:noWrap/>
            <w:vAlign w:val="bottom"/>
            <w:hideMark/>
          </w:tcPr>
          <w:p w14:paraId="4A1B21B3" w14:textId="77777777" w:rsidR="00D40A65" w:rsidRPr="00F225A2" w:rsidRDefault="00D40A65" w:rsidP="008A7865">
            <w:pPr>
              <w:spacing w:line="240" w:lineRule="auto"/>
              <w:contextualSpacing w:val="0"/>
              <w:jc w:val="center"/>
              <w:rPr>
                <w:rFonts w:ascii="Calibri" w:eastAsia="Times New Roman" w:hAnsi="Calibri" w:cs="Calibri"/>
                <w:color w:val="000000"/>
              </w:rPr>
            </w:pPr>
            <w:r w:rsidRPr="00F225A2">
              <w:rPr>
                <w:rFonts w:ascii="Calibri" w:eastAsia="Times New Roman" w:hAnsi="Calibri" w:cs="Calibri"/>
                <w:color w:val="FF0000"/>
              </w:rPr>
              <w:t>fail</w:t>
            </w:r>
          </w:p>
        </w:tc>
      </w:tr>
      <w:tr w:rsidR="00D40A65" w:rsidRPr="00F225A2" w14:paraId="313E39C9" w14:textId="77777777" w:rsidTr="008A7865">
        <w:trPr>
          <w:trHeight w:val="288"/>
        </w:trPr>
        <w:tc>
          <w:tcPr>
            <w:tcW w:w="2700" w:type="dxa"/>
            <w:tcBorders>
              <w:top w:val="nil"/>
              <w:left w:val="nil"/>
              <w:bottom w:val="single" w:sz="4" w:space="0" w:color="000000"/>
              <w:right w:val="nil"/>
            </w:tcBorders>
            <w:shd w:val="clear" w:color="D9D9D9" w:fill="D9D9D9"/>
            <w:noWrap/>
            <w:vAlign w:val="bottom"/>
            <w:hideMark/>
          </w:tcPr>
          <w:p w14:paraId="35055613" w14:textId="77777777" w:rsidR="00D40A65" w:rsidRPr="00F225A2" w:rsidRDefault="00D40A65" w:rsidP="008A7865">
            <w:pPr>
              <w:spacing w:line="240" w:lineRule="auto"/>
              <w:contextualSpacing w:val="0"/>
              <w:rPr>
                <w:rFonts w:ascii="Calibri" w:eastAsia="Times New Roman" w:hAnsi="Calibri" w:cs="Calibri"/>
                <w:color w:val="000000"/>
              </w:rPr>
            </w:pPr>
            <w:r w:rsidRPr="00F225A2">
              <w:rPr>
                <w:rFonts w:ascii="Calibri" w:eastAsia="Times New Roman" w:hAnsi="Calibri" w:cs="Calibri"/>
                <w:color w:val="000000"/>
              </w:rPr>
              <w:t>Warren Ames Bridge</w:t>
            </w:r>
          </w:p>
        </w:tc>
        <w:tc>
          <w:tcPr>
            <w:tcW w:w="2070" w:type="dxa"/>
            <w:tcBorders>
              <w:top w:val="nil"/>
              <w:left w:val="nil"/>
              <w:bottom w:val="single" w:sz="4" w:space="0" w:color="000000"/>
              <w:right w:val="nil"/>
            </w:tcBorders>
            <w:shd w:val="clear" w:color="D9D9D9" w:fill="D9D9D9"/>
            <w:noWrap/>
            <w:vAlign w:val="bottom"/>
            <w:hideMark/>
          </w:tcPr>
          <w:p w14:paraId="28C3F2B1" w14:textId="77777777" w:rsidR="00D40A65" w:rsidRPr="00F225A2" w:rsidRDefault="00D40A65" w:rsidP="008A7865">
            <w:pPr>
              <w:spacing w:line="240" w:lineRule="auto"/>
              <w:contextualSpacing w:val="0"/>
              <w:jc w:val="center"/>
              <w:rPr>
                <w:rFonts w:ascii="Calibri" w:eastAsia="Times New Roman" w:hAnsi="Calibri" w:cs="Calibri"/>
                <w:color w:val="000000"/>
              </w:rPr>
            </w:pPr>
            <w:r w:rsidRPr="00F225A2">
              <w:rPr>
                <w:rFonts w:ascii="Calibri" w:eastAsia="Times New Roman" w:hAnsi="Calibri" w:cs="Calibri"/>
                <w:color w:val="000000"/>
              </w:rPr>
              <w:t>10.51</w:t>
            </w:r>
          </w:p>
        </w:tc>
        <w:tc>
          <w:tcPr>
            <w:tcW w:w="1190" w:type="dxa"/>
            <w:tcBorders>
              <w:top w:val="nil"/>
              <w:left w:val="nil"/>
              <w:bottom w:val="single" w:sz="4" w:space="0" w:color="000000"/>
              <w:right w:val="nil"/>
            </w:tcBorders>
            <w:shd w:val="clear" w:color="D9D9D9" w:fill="D9D9D9"/>
            <w:noWrap/>
            <w:vAlign w:val="bottom"/>
            <w:hideMark/>
          </w:tcPr>
          <w:p w14:paraId="00423756" w14:textId="77777777" w:rsidR="00D40A65" w:rsidRPr="00F225A2" w:rsidRDefault="00D40A65" w:rsidP="008A7865">
            <w:pPr>
              <w:spacing w:line="240" w:lineRule="auto"/>
              <w:contextualSpacing w:val="0"/>
              <w:jc w:val="center"/>
              <w:rPr>
                <w:rFonts w:ascii="Calibri" w:eastAsia="Times New Roman" w:hAnsi="Calibri" w:cs="Calibri"/>
                <w:color w:val="000000"/>
              </w:rPr>
            </w:pPr>
            <w:r w:rsidRPr="00F225A2">
              <w:rPr>
                <w:rFonts w:ascii="Calibri" w:eastAsia="Times New Roman" w:hAnsi="Calibri" w:cs="Calibri"/>
                <w:color w:val="000000"/>
              </w:rPr>
              <w:t>14</w:t>
            </w:r>
          </w:p>
        </w:tc>
        <w:tc>
          <w:tcPr>
            <w:tcW w:w="960" w:type="dxa"/>
            <w:tcBorders>
              <w:top w:val="nil"/>
              <w:left w:val="nil"/>
              <w:bottom w:val="single" w:sz="4" w:space="0" w:color="000000"/>
              <w:right w:val="nil"/>
            </w:tcBorders>
            <w:shd w:val="clear" w:color="D9D9D9" w:fill="D9D9D9"/>
            <w:noWrap/>
            <w:vAlign w:val="bottom"/>
            <w:hideMark/>
          </w:tcPr>
          <w:p w14:paraId="07519937" w14:textId="77777777" w:rsidR="00D40A65" w:rsidRPr="00F225A2" w:rsidRDefault="00D40A65" w:rsidP="008A7865">
            <w:pPr>
              <w:spacing w:line="240" w:lineRule="auto"/>
              <w:contextualSpacing w:val="0"/>
              <w:jc w:val="center"/>
              <w:rPr>
                <w:rFonts w:ascii="Calibri" w:eastAsia="Times New Roman" w:hAnsi="Calibri" w:cs="Calibri"/>
                <w:color w:val="000000"/>
              </w:rPr>
            </w:pPr>
            <w:r w:rsidRPr="00F225A2">
              <w:rPr>
                <w:rFonts w:ascii="Calibri" w:eastAsia="Times New Roman" w:hAnsi="Calibri" w:cs="Calibri"/>
                <w:color w:val="000000"/>
              </w:rPr>
              <w:t>13</w:t>
            </w:r>
          </w:p>
        </w:tc>
        <w:tc>
          <w:tcPr>
            <w:tcW w:w="1080" w:type="dxa"/>
            <w:tcBorders>
              <w:top w:val="nil"/>
              <w:left w:val="nil"/>
              <w:bottom w:val="single" w:sz="4" w:space="0" w:color="000000"/>
              <w:right w:val="nil"/>
            </w:tcBorders>
            <w:shd w:val="clear" w:color="D9D9D9" w:fill="D9D9D9"/>
            <w:noWrap/>
            <w:vAlign w:val="bottom"/>
            <w:hideMark/>
          </w:tcPr>
          <w:p w14:paraId="606F8495" w14:textId="77777777" w:rsidR="00D40A65" w:rsidRPr="00F225A2" w:rsidRDefault="00D40A65" w:rsidP="008A7865">
            <w:pPr>
              <w:spacing w:line="240" w:lineRule="auto"/>
              <w:contextualSpacing w:val="0"/>
              <w:jc w:val="center"/>
              <w:rPr>
                <w:rFonts w:ascii="Calibri" w:eastAsia="Times New Roman" w:hAnsi="Calibri" w:cs="Calibri"/>
                <w:color w:val="000000"/>
              </w:rPr>
            </w:pPr>
            <w:r w:rsidRPr="00F225A2">
              <w:rPr>
                <w:rFonts w:ascii="Calibri" w:eastAsia="Times New Roman" w:hAnsi="Calibri" w:cs="Calibri"/>
                <w:color w:val="000000"/>
              </w:rPr>
              <w:t>pass</w:t>
            </w:r>
          </w:p>
        </w:tc>
      </w:tr>
    </w:tbl>
    <w:p w14:paraId="5994CC15" w14:textId="77777777" w:rsidR="00990CD7" w:rsidRDefault="00990CD7" w:rsidP="00710057">
      <w:pPr>
        <w:pStyle w:val="Heading2"/>
        <w:rPr>
          <w:rFonts w:ascii="Times New Roman" w:hAnsi="Times New Roman" w:cs="Times New Roman"/>
          <w:color w:val="2E74B5" w:themeColor="accent1" w:themeShade="BF"/>
        </w:rPr>
      </w:pPr>
      <w:bookmarkStart w:id="273" w:name="_Toc64228872"/>
    </w:p>
    <w:p w14:paraId="672DD425" w14:textId="337639D1" w:rsidR="00E73BCF" w:rsidRPr="00710057" w:rsidRDefault="00E73BCF" w:rsidP="00710057">
      <w:pPr>
        <w:pStyle w:val="Heading2"/>
        <w:rPr>
          <w:rFonts w:ascii="Times New Roman" w:hAnsi="Times New Roman" w:cs="Times New Roman"/>
          <w:color w:val="2E74B5" w:themeColor="accent1" w:themeShade="BF"/>
        </w:rPr>
      </w:pPr>
      <w:r w:rsidRPr="00710057">
        <w:rPr>
          <w:rFonts w:ascii="Times New Roman" w:hAnsi="Times New Roman" w:cs="Times New Roman"/>
          <w:color w:val="2E74B5" w:themeColor="accent1" w:themeShade="BF"/>
        </w:rPr>
        <w:t>Enterococci</w:t>
      </w:r>
      <w:bookmarkEnd w:id="273"/>
    </w:p>
    <w:p w14:paraId="210B5291" w14:textId="77777777" w:rsidR="00B62B8B" w:rsidRDefault="00710057" w:rsidP="00B62B8B">
      <w:pPr>
        <w:rPr>
          <w:rFonts w:ascii="Times New Roman" w:hAnsi="Times New Roman" w:cs="Times New Roman"/>
          <w:i/>
          <w:sz w:val="24"/>
          <w:szCs w:val="24"/>
        </w:rPr>
      </w:pPr>
      <w:r w:rsidRPr="00710057">
        <w:rPr>
          <w:rFonts w:ascii="Times New Roman" w:hAnsi="Times New Roman" w:cs="Times New Roman"/>
          <w:i/>
          <w:sz w:val="24"/>
          <w:szCs w:val="24"/>
        </w:rPr>
        <w:t>Contact Recreation</w:t>
      </w:r>
    </w:p>
    <w:p w14:paraId="2A135A86" w14:textId="77777777" w:rsidR="00B62B8B" w:rsidRPr="00B62B8B" w:rsidRDefault="005B4786" w:rsidP="00B62B8B">
      <w:pPr>
        <w:pStyle w:val="ListParagraph"/>
        <w:numPr>
          <w:ilvl w:val="0"/>
          <w:numId w:val="30"/>
        </w:numPr>
        <w:rPr>
          <w:rFonts w:ascii="Times New Roman" w:hAnsi="Times New Roman" w:cs="Times New Roman"/>
          <w:i/>
          <w:sz w:val="24"/>
          <w:szCs w:val="24"/>
        </w:rPr>
      </w:pPr>
      <w:r w:rsidRPr="00B62B8B">
        <w:rPr>
          <w:rFonts w:ascii="Times New Roman" w:hAnsi="Times New Roman" w:cs="Times New Roman"/>
          <w:sz w:val="24"/>
          <w:szCs w:val="24"/>
        </w:rPr>
        <w:t>In-season criteria</w:t>
      </w:r>
    </w:p>
    <w:p w14:paraId="52B2E298" w14:textId="77777777" w:rsidR="00B62B8B" w:rsidRPr="00B62B8B" w:rsidRDefault="00281D88" w:rsidP="00B62B8B">
      <w:pPr>
        <w:pStyle w:val="ListParagraph"/>
        <w:numPr>
          <w:ilvl w:val="1"/>
          <w:numId w:val="30"/>
        </w:numPr>
        <w:rPr>
          <w:rFonts w:ascii="Times New Roman" w:hAnsi="Times New Roman" w:cs="Times New Roman"/>
          <w:i/>
          <w:sz w:val="24"/>
          <w:szCs w:val="24"/>
        </w:rPr>
      </w:pPr>
      <w:r w:rsidRPr="00B62B8B">
        <w:rPr>
          <w:rFonts w:ascii="Times New Roman" w:hAnsi="Times New Roman" w:cs="Times New Roman"/>
          <w:sz w:val="24"/>
          <w:szCs w:val="24"/>
        </w:rPr>
        <w:t>A</w:t>
      </w:r>
      <w:r w:rsidR="00E30724" w:rsidRPr="00B62B8B">
        <w:rPr>
          <w:rFonts w:ascii="Times New Roman" w:hAnsi="Times New Roman" w:cs="Times New Roman"/>
          <w:sz w:val="24"/>
          <w:szCs w:val="24"/>
        </w:rPr>
        <w:t>t one site (South Kenai Beach) on two dates, individual enterococci values exceeded 130 CFU/100 mL (Figure 7).</w:t>
      </w:r>
    </w:p>
    <w:p w14:paraId="3CA6F9EF" w14:textId="74EABBB9" w:rsidR="00FA0B9F" w:rsidRPr="00B62B8B" w:rsidRDefault="003932AD" w:rsidP="00B62B8B">
      <w:pPr>
        <w:pStyle w:val="ListParagraph"/>
        <w:numPr>
          <w:ilvl w:val="1"/>
          <w:numId w:val="30"/>
        </w:numPr>
        <w:rPr>
          <w:rFonts w:ascii="Times New Roman" w:hAnsi="Times New Roman" w:cs="Times New Roman"/>
          <w:i/>
          <w:sz w:val="24"/>
          <w:szCs w:val="24"/>
        </w:rPr>
      </w:pPr>
      <w:r w:rsidRPr="00B62B8B">
        <w:rPr>
          <w:rFonts w:ascii="Times New Roman" w:hAnsi="Times New Roman" w:cs="Times New Roman"/>
          <w:sz w:val="24"/>
          <w:szCs w:val="24"/>
        </w:rPr>
        <w:t>At one site (South Kenai Beach) on two dates, thirty-day geometric mean enterococci values</w:t>
      </w:r>
      <w:r w:rsidR="00281D88" w:rsidRPr="00B62B8B">
        <w:rPr>
          <w:rFonts w:ascii="Times New Roman" w:hAnsi="Times New Roman" w:cs="Times New Roman"/>
          <w:sz w:val="24"/>
          <w:szCs w:val="24"/>
        </w:rPr>
        <w:t xml:space="preserve"> </w:t>
      </w:r>
      <w:r w:rsidRPr="00B62B8B">
        <w:rPr>
          <w:rFonts w:ascii="Times New Roman" w:hAnsi="Times New Roman" w:cs="Times New Roman"/>
          <w:sz w:val="24"/>
          <w:szCs w:val="24"/>
        </w:rPr>
        <w:t>exceeded 35 CFU/100 mL</w:t>
      </w:r>
      <w:r w:rsidR="00FA0B9F" w:rsidRPr="00B62B8B">
        <w:rPr>
          <w:rFonts w:ascii="Times New Roman" w:hAnsi="Times New Roman" w:cs="Times New Roman"/>
          <w:sz w:val="24"/>
          <w:szCs w:val="24"/>
        </w:rPr>
        <w:t xml:space="preserve"> on two dates (Figure 8).</w:t>
      </w:r>
    </w:p>
    <w:p w14:paraId="69CAC662" w14:textId="77777777" w:rsidR="00B62B8B" w:rsidRPr="00B62B8B" w:rsidRDefault="00FA0B9F" w:rsidP="00B62B8B">
      <w:pPr>
        <w:pStyle w:val="ListParagraph"/>
        <w:numPr>
          <w:ilvl w:val="0"/>
          <w:numId w:val="30"/>
        </w:numPr>
        <w:rPr>
          <w:rFonts w:ascii="Times New Roman" w:hAnsi="Times New Roman" w:cs="Times New Roman"/>
          <w:i/>
          <w:sz w:val="24"/>
          <w:szCs w:val="24"/>
        </w:rPr>
      </w:pPr>
      <w:r w:rsidRPr="00B62B8B">
        <w:rPr>
          <w:rFonts w:ascii="Times New Roman" w:hAnsi="Times New Roman" w:cs="Times New Roman"/>
          <w:sz w:val="24"/>
          <w:szCs w:val="24"/>
        </w:rPr>
        <w:t>Post-season criteria</w:t>
      </w:r>
    </w:p>
    <w:p w14:paraId="228B4184" w14:textId="6FC4BE70" w:rsidR="00FA0B9F" w:rsidRPr="00B62B8B" w:rsidRDefault="00DB0801" w:rsidP="00B62B8B">
      <w:pPr>
        <w:pStyle w:val="ListParagraph"/>
        <w:numPr>
          <w:ilvl w:val="1"/>
          <w:numId w:val="30"/>
        </w:numPr>
        <w:rPr>
          <w:rFonts w:ascii="Times New Roman" w:hAnsi="Times New Roman" w:cs="Times New Roman"/>
          <w:i/>
          <w:sz w:val="24"/>
          <w:szCs w:val="24"/>
        </w:rPr>
      </w:pPr>
      <w:r w:rsidRPr="00B62B8B">
        <w:rPr>
          <w:rFonts w:ascii="Times New Roman" w:hAnsi="Times New Roman" w:cs="Times New Roman"/>
          <w:sz w:val="24"/>
          <w:szCs w:val="24"/>
        </w:rPr>
        <w:t>At once site (South Kenai Beach), &gt; 10% of enterococci samples exceeded 130 CFU/ 100 mL (Table 7).</w:t>
      </w:r>
    </w:p>
    <w:p w14:paraId="20DBD7D2" w14:textId="0965C8A0" w:rsidR="007A5B69" w:rsidRDefault="007A5B69" w:rsidP="007A5B69">
      <w:pPr>
        <w:rPr>
          <w:rFonts w:ascii="Times New Roman" w:hAnsi="Times New Roman" w:cs="Times New Roman"/>
          <w:sz w:val="24"/>
          <w:szCs w:val="24"/>
        </w:rPr>
      </w:pPr>
    </w:p>
    <w:p w14:paraId="60EF419B" w14:textId="37E3821E" w:rsidR="007A5B69" w:rsidRDefault="007A5B69" w:rsidP="007A5B69">
      <w:pPr>
        <w:rPr>
          <w:rFonts w:ascii="Times New Roman" w:hAnsi="Times New Roman" w:cs="Times New Roman"/>
          <w:sz w:val="24"/>
          <w:szCs w:val="24"/>
        </w:rPr>
      </w:pPr>
    </w:p>
    <w:p w14:paraId="41E0FE48" w14:textId="05AF7C87" w:rsidR="0033034E" w:rsidRDefault="0033034E" w:rsidP="007A5B69">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848F8DF" wp14:editId="563530A2">
            <wp:extent cx="5518052" cy="3395134"/>
            <wp:effectExtent l="19050" t="19050" r="26035" b="152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ec_indv.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521514" cy="3397264"/>
                    </a:xfrm>
                    <a:prstGeom prst="rect">
                      <a:avLst/>
                    </a:prstGeom>
                    <a:ln>
                      <a:solidFill>
                        <a:schemeClr val="tx1"/>
                      </a:solidFill>
                    </a:ln>
                  </pic:spPr>
                </pic:pic>
              </a:graphicData>
            </a:graphic>
          </wp:inline>
        </w:drawing>
      </w:r>
    </w:p>
    <w:p w14:paraId="213E81C1" w14:textId="16F6B461" w:rsidR="00371D7F" w:rsidRPr="00371D7F" w:rsidRDefault="00E73BCF" w:rsidP="00371D7F">
      <w:pPr>
        <w:pStyle w:val="Caption"/>
        <w:rPr>
          <w:rFonts w:ascii="Times New Roman" w:hAnsi="Times New Roman" w:cs="Times New Roman"/>
          <w:sz w:val="24"/>
          <w:szCs w:val="24"/>
        </w:rPr>
      </w:pPr>
      <w:bookmarkStart w:id="274" w:name="_Toc64229501"/>
      <w:r w:rsidRPr="00E73BCF">
        <w:rPr>
          <w:rFonts w:ascii="Times New Roman" w:hAnsi="Times New Roman" w:cs="Times New Roman"/>
          <w:sz w:val="24"/>
          <w:szCs w:val="24"/>
        </w:rPr>
        <w:t xml:space="preserve">Figure </w:t>
      </w:r>
      <w:r w:rsidRPr="00E73BCF">
        <w:rPr>
          <w:rFonts w:ascii="Times New Roman" w:hAnsi="Times New Roman" w:cs="Times New Roman"/>
          <w:sz w:val="24"/>
          <w:szCs w:val="24"/>
        </w:rPr>
        <w:fldChar w:fldCharType="begin"/>
      </w:r>
      <w:r w:rsidRPr="00E73BCF">
        <w:rPr>
          <w:rFonts w:ascii="Times New Roman" w:hAnsi="Times New Roman" w:cs="Times New Roman"/>
          <w:sz w:val="24"/>
          <w:szCs w:val="24"/>
        </w:rPr>
        <w:instrText xml:space="preserve"> SEQ Figure \* ARABIC </w:instrText>
      </w:r>
      <w:r w:rsidRPr="00E73BCF">
        <w:rPr>
          <w:rFonts w:ascii="Times New Roman" w:hAnsi="Times New Roman" w:cs="Times New Roman"/>
          <w:sz w:val="24"/>
          <w:szCs w:val="24"/>
        </w:rPr>
        <w:fldChar w:fldCharType="separate"/>
      </w:r>
      <w:r w:rsidR="00C873D4">
        <w:rPr>
          <w:rFonts w:ascii="Times New Roman" w:hAnsi="Times New Roman" w:cs="Times New Roman"/>
          <w:noProof/>
          <w:sz w:val="24"/>
          <w:szCs w:val="24"/>
        </w:rPr>
        <w:t>7</w:t>
      </w:r>
      <w:r w:rsidRPr="00E73BCF">
        <w:rPr>
          <w:rFonts w:ascii="Times New Roman" w:hAnsi="Times New Roman" w:cs="Times New Roman"/>
          <w:sz w:val="24"/>
          <w:szCs w:val="24"/>
        </w:rPr>
        <w:fldChar w:fldCharType="end"/>
      </w:r>
      <w:r w:rsidRPr="00E73BCF">
        <w:rPr>
          <w:rFonts w:ascii="Times New Roman" w:hAnsi="Times New Roman" w:cs="Times New Roman"/>
          <w:sz w:val="24"/>
          <w:szCs w:val="24"/>
        </w:rPr>
        <w:t xml:space="preserve"> </w:t>
      </w:r>
      <w:r w:rsidR="00281D88">
        <w:rPr>
          <w:rFonts w:ascii="Times New Roman" w:hAnsi="Times New Roman" w:cs="Times New Roman"/>
          <w:sz w:val="24"/>
          <w:szCs w:val="24"/>
        </w:rPr>
        <w:t>–</w:t>
      </w:r>
      <w:r w:rsidRPr="00E73BCF">
        <w:rPr>
          <w:rFonts w:ascii="Times New Roman" w:hAnsi="Times New Roman" w:cs="Times New Roman"/>
          <w:sz w:val="24"/>
          <w:szCs w:val="24"/>
        </w:rPr>
        <w:t xml:space="preserve"> </w:t>
      </w:r>
      <w:r w:rsidR="0064191A">
        <w:rPr>
          <w:rFonts w:ascii="Times New Roman" w:hAnsi="Times New Roman" w:cs="Times New Roman"/>
          <w:sz w:val="24"/>
          <w:szCs w:val="24"/>
        </w:rPr>
        <w:t>Enterococci sample concentrations from lower Kenai R</w:t>
      </w:r>
      <w:r w:rsidR="0033034E">
        <w:rPr>
          <w:rFonts w:ascii="Times New Roman" w:hAnsi="Times New Roman" w:cs="Times New Roman"/>
          <w:sz w:val="24"/>
          <w:szCs w:val="24"/>
        </w:rPr>
        <w:t xml:space="preserve">iver sites in 2020, color coded </w:t>
      </w:r>
      <w:r w:rsidR="0064191A">
        <w:rPr>
          <w:rFonts w:ascii="Times New Roman" w:hAnsi="Times New Roman" w:cs="Times New Roman"/>
          <w:sz w:val="24"/>
          <w:szCs w:val="24"/>
        </w:rPr>
        <w:t>by exceedance standard criteria. Dotted lines indicate</w:t>
      </w:r>
      <w:r w:rsidR="00200BEC">
        <w:rPr>
          <w:rFonts w:ascii="Times New Roman" w:hAnsi="Times New Roman" w:cs="Times New Roman"/>
          <w:sz w:val="24"/>
          <w:szCs w:val="24"/>
        </w:rPr>
        <w:t>s the</w:t>
      </w:r>
      <w:r w:rsidR="0064191A">
        <w:rPr>
          <w:rFonts w:ascii="Times New Roman" w:hAnsi="Times New Roman" w:cs="Times New Roman"/>
          <w:sz w:val="24"/>
          <w:szCs w:val="24"/>
        </w:rPr>
        <w:t xml:space="preserve"> criteria thresholds for individual samples</w:t>
      </w:r>
      <w:r w:rsidR="00200BEC">
        <w:rPr>
          <w:rFonts w:ascii="Times New Roman" w:hAnsi="Times New Roman" w:cs="Times New Roman"/>
          <w:sz w:val="24"/>
          <w:szCs w:val="24"/>
        </w:rPr>
        <w:t xml:space="preserve"> of 130 CFU/100 mL</w:t>
      </w:r>
      <w:r w:rsidR="0064191A">
        <w:rPr>
          <w:rFonts w:ascii="Times New Roman" w:hAnsi="Times New Roman" w:cs="Times New Roman"/>
          <w:sz w:val="24"/>
          <w:szCs w:val="24"/>
        </w:rPr>
        <w:t>.</w:t>
      </w:r>
      <w:bookmarkEnd w:id="274"/>
    </w:p>
    <w:p w14:paraId="11829105" w14:textId="75997ACB" w:rsidR="0058236F" w:rsidRDefault="0058236F" w:rsidP="007A5B69">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C08AAB2" wp14:editId="1339F85A">
            <wp:extent cx="5537200" cy="3406916"/>
            <wp:effectExtent l="19050" t="19050" r="25400" b="222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ec_geomean.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544613" cy="3411477"/>
                    </a:xfrm>
                    <a:prstGeom prst="rect">
                      <a:avLst/>
                    </a:prstGeom>
                    <a:ln>
                      <a:solidFill>
                        <a:schemeClr val="tx1"/>
                      </a:solidFill>
                    </a:ln>
                  </pic:spPr>
                </pic:pic>
              </a:graphicData>
            </a:graphic>
          </wp:inline>
        </w:drawing>
      </w:r>
    </w:p>
    <w:p w14:paraId="76ED9FA0" w14:textId="4C6F472C" w:rsidR="00730E47" w:rsidRDefault="00E73BCF" w:rsidP="00292B62">
      <w:pPr>
        <w:pStyle w:val="Caption"/>
        <w:rPr>
          <w:rFonts w:ascii="Times New Roman" w:hAnsi="Times New Roman" w:cs="Times New Roman"/>
          <w:sz w:val="24"/>
          <w:szCs w:val="24"/>
        </w:rPr>
      </w:pPr>
      <w:bookmarkStart w:id="275" w:name="_Toc64229502"/>
      <w:r w:rsidRPr="00E73BCF">
        <w:rPr>
          <w:rFonts w:ascii="Times New Roman" w:hAnsi="Times New Roman" w:cs="Times New Roman"/>
          <w:sz w:val="24"/>
          <w:szCs w:val="24"/>
        </w:rPr>
        <w:t xml:space="preserve">Figure </w:t>
      </w:r>
      <w:r w:rsidRPr="00E73BCF">
        <w:rPr>
          <w:rFonts w:ascii="Times New Roman" w:hAnsi="Times New Roman" w:cs="Times New Roman"/>
          <w:sz w:val="24"/>
          <w:szCs w:val="24"/>
        </w:rPr>
        <w:fldChar w:fldCharType="begin"/>
      </w:r>
      <w:r w:rsidRPr="00E73BCF">
        <w:rPr>
          <w:rFonts w:ascii="Times New Roman" w:hAnsi="Times New Roman" w:cs="Times New Roman"/>
          <w:sz w:val="24"/>
          <w:szCs w:val="24"/>
        </w:rPr>
        <w:instrText xml:space="preserve"> SEQ Figure \* ARABIC </w:instrText>
      </w:r>
      <w:r w:rsidRPr="00E73BCF">
        <w:rPr>
          <w:rFonts w:ascii="Times New Roman" w:hAnsi="Times New Roman" w:cs="Times New Roman"/>
          <w:sz w:val="24"/>
          <w:szCs w:val="24"/>
        </w:rPr>
        <w:fldChar w:fldCharType="separate"/>
      </w:r>
      <w:r w:rsidR="00C873D4">
        <w:rPr>
          <w:rFonts w:ascii="Times New Roman" w:hAnsi="Times New Roman" w:cs="Times New Roman"/>
          <w:noProof/>
          <w:sz w:val="24"/>
          <w:szCs w:val="24"/>
        </w:rPr>
        <w:t>8</w:t>
      </w:r>
      <w:r w:rsidRPr="00E73BCF">
        <w:rPr>
          <w:rFonts w:ascii="Times New Roman" w:hAnsi="Times New Roman" w:cs="Times New Roman"/>
          <w:sz w:val="24"/>
          <w:szCs w:val="24"/>
        </w:rPr>
        <w:fldChar w:fldCharType="end"/>
      </w:r>
      <w:r w:rsidRPr="00E73BCF">
        <w:rPr>
          <w:rFonts w:ascii="Times New Roman" w:hAnsi="Times New Roman" w:cs="Times New Roman"/>
          <w:sz w:val="24"/>
          <w:szCs w:val="24"/>
        </w:rPr>
        <w:t xml:space="preserve"> - </w:t>
      </w:r>
      <w:r w:rsidR="0064191A">
        <w:rPr>
          <w:rFonts w:ascii="Times New Roman" w:hAnsi="Times New Roman" w:cs="Times New Roman"/>
          <w:sz w:val="24"/>
          <w:szCs w:val="24"/>
        </w:rPr>
        <w:t>Thirty day geometric mean values of enterococci samples from lower Kenai River sites in 2020, color coded by exceedance standar</w:t>
      </w:r>
      <w:r w:rsidR="00463CF4">
        <w:rPr>
          <w:rFonts w:ascii="Times New Roman" w:hAnsi="Times New Roman" w:cs="Times New Roman"/>
          <w:sz w:val="24"/>
          <w:szCs w:val="24"/>
        </w:rPr>
        <w:t>d criteria. The d</w:t>
      </w:r>
      <w:r w:rsidR="0064191A">
        <w:rPr>
          <w:rFonts w:ascii="Times New Roman" w:hAnsi="Times New Roman" w:cs="Times New Roman"/>
          <w:sz w:val="24"/>
          <w:szCs w:val="24"/>
        </w:rPr>
        <w:t xml:space="preserve">otted line indicates criteria threshold </w:t>
      </w:r>
      <w:r w:rsidR="00463CF4">
        <w:rPr>
          <w:rFonts w:ascii="Times New Roman" w:hAnsi="Times New Roman" w:cs="Times New Roman"/>
          <w:sz w:val="24"/>
          <w:szCs w:val="24"/>
        </w:rPr>
        <w:t xml:space="preserve">of 35 CFU/100 mL </w:t>
      </w:r>
      <w:r w:rsidR="0064191A">
        <w:rPr>
          <w:rFonts w:ascii="Times New Roman" w:hAnsi="Times New Roman" w:cs="Times New Roman"/>
          <w:sz w:val="24"/>
          <w:szCs w:val="24"/>
        </w:rPr>
        <w:t xml:space="preserve">for </w:t>
      </w:r>
      <w:r w:rsidR="00586B97">
        <w:rPr>
          <w:rFonts w:ascii="Times New Roman" w:hAnsi="Times New Roman" w:cs="Times New Roman"/>
          <w:sz w:val="24"/>
          <w:szCs w:val="24"/>
        </w:rPr>
        <w:t xml:space="preserve">thirty day </w:t>
      </w:r>
      <w:r w:rsidR="0064191A">
        <w:rPr>
          <w:rFonts w:ascii="Times New Roman" w:hAnsi="Times New Roman" w:cs="Times New Roman"/>
          <w:sz w:val="24"/>
          <w:szCs w:val="24"/>
        </w:rPr>
        <w:t>geometric mean sample values.</w:t>
      </w:r>
      <w:bookmarkEnd w:id="275"/>
    </w:p>
    <w:p w14:paraId="403BAEB9" w14:textId="3DF7B877" w:rsidR="0050134F" w:rsidRPr="0050134F" w:rsidRDefault="0050134F" w:rsidP="0050134F">
      <w:pPr>
        <w:pStyle w:val="Caption"/>
        <w:rPr>
          <w:rFonts w:ascii="Times New Roman" w:hAnsi="Times New Roman" w:cs="Times New Roman"/>
          <w:sz w:val="24"/>
          <w:szCs w:val="24"/>
        </w:rPr>
      </w:pPr>
      <w:bookmarkStart w:id="276" w:name="_Toc64229323"/>
      <w:r w:rsidRPr="0050134F">
        <w:rPr>
          <w:rFonts w:ascii="Times New Roman" w:hAnsi="Times New Roman" w:cs="Times New Roman"/>
          <w:sz w:val="24"/>
          <w:szCs w:val="24"/>
        </w:rPr>
        <w:lastRenderedPageBreak/>
        <w:t xml:space="preserve">Table </w:t>
      </w:r>
      <w:r w:rsidRPr="0050134F">
        <w:rPr>
          <w:rFonts w:ascii="Times New Roman" w:hAnsi="Times New Roman" w:cs="Times New Roman"/>
          <w:sz w:val="24"/>
          <w:szCs w:val="24"/>
        </w:rPr>
        <w:fldChar w:fldCharType="begin"/>
      </w:r>
      <w:r w:rsidRPr="0050134F">
        <w:rPr>
          <w:rFonts w:ascii="Times New Roman" w:hAnsi="Times New Roman" w:cs="Times New Roman"/>
          <w:sz w:val="24"/>
          <w:szCs w:val="24"/>
        </w:rPr>
        <w:instrText xml:space="preserve"> SEQ Table \* ARABIC </w:instrText>
      </w:r>
      <w:r w:rsidRPr="0050134F">
        <w:rPr>
          <w:rFonts w:ascii="Times New Roman" w:hAnsi="Times New Roman" w:cs="Times New Roman"/>
          <w:sz w:val="24"/>
          <w:szCs w:val="24"/>
        </w:rPr>
        <w:fldChar w:fldCharType="separate"/>
      </w:r>
      <w:r w:rsidR="00C873D4">
        <w:rPr>
          <w:rFonts w:ascii="Times New Roman" w:hAnsi="Times New Roman" w:cs="Times New Roman"/>
          <w:noProof/>
          <w:sz w:val="24"/>
          <w:szCs w:val="24"/>
        </w:rPr>
        <w:t>7</w:t>
      </w:r>
      <w:r w:rsidRPr="0050134F">
        <w:rPr>
          <w:rFonts w:ascii="Times New Roman" w:hAnsi="Times New Roman" w:cs="Times New Roman"/>
          <w:sz w:val="24"/>
          <w:szCs w:val="24"/>
        </w:rPr>
        <w:fldChar w:fldCharType="end"/>
      </w:r>
      <w:r w:rsidRPr="0050134F">
        <w:rPr>
          <w:rFonts w:ascii="Times New Roman" w:hAnsi="Times New Roman" w:cs="Times New Roman"/>
          <w:sz w:val="24"/>
          <w:szCs w:val="24"/>
        </w:rPr>
        <w:t xml:space="preserve"> - </w:t>
      </w:r>
      <w:r>
        <w:rPr>
          <w:rFonts w:ascii="Times New Roman" w:hAnsi="Times New Roman" w:cs="Times New Roman"/>
          <w:sz w:val="24"/>
          <w:szCs w:val="24"/>
        </w:rPr>
        <w:t>Percent of enterococci samples from the 2020</w:t>
      </w:r>
      <w:r w:rsidR="00C87442">
        <w:rPr>
          <w:rFonts w:ascii="Times New Roman" w:hAnsi="Times New Roman" w:cs="Times New Roman"/>
          <w:sz w:val="24"/>
          <w:szCs w:val="24"/>
        </w:rPr>
        <w:t xml:space="preserve"> sampling season that exceeded the</w:t>
      </w:r>
      <w:r>
        <w:rPr>
          <w:rFonts w:ascii="Times New Roman" w:hAnsi="Times New Roman" w:cs="Times New Roman"/>
          <w:sz w:val="24"/>
          <w:szCs w:val="24"/>
        </w:rPr>
        <w:t xml:space="preserve"> criteria standard</w:t>
      </w:r>
      <w:r w:rsidR="00C87442">
        <w:rPr>
          <w:rFonts w:ascii="Times New Roman" w:hAnsi="Times New Roman" w:cs="Times New Roman"/>
          <w:sz w:val="24"/>
          <w:szCs w:val="24"/>
        </w:rPr>
        <w:t xml:space="preserve"> of overall geometric mean of 130 CFU/100 mL</w:t>
      </w:r>
      <w:r>
        <w:rPr>
          <w:rFonts w:ascii="Times New Roman" w:hAnsi="Times New Roman" w:cs="Times New Roman"/>
          <w:sz w:val="24"/>
          <w:szCs w:val="24"/>
        </w:rPr>
        <w:t>.</w:t>
      </w:r>
      <w:bookmarkEnd w:id="276"/>
    </w:p>
    <w:tbl>
      <w:tblPr>
        <w:tblW w:w="7780" w:type="dxa"/>
        <w:tblLook w:val="04A0" w:firstRow="1" w:lastRow="0" w:firstColumn="1" w:lastColumn="0" w:noHBand="0" w:noVBand="1"/>
      </w:tblPr>
      <w:tblGrid>
        <w:gridCol w:w="2610"/>
        <w:gridCol w:w="1130"/>
        <w:gridCol w:w="760"/>
        <w:gridCol w:w="1170"/>
        <w:gridCol w:w="2110"/>
      </w:tblGrid>
      <w:tr w:rsidR="0050134F" w:rsidRPr="0050134F" w14:paraId="48C6987F" w14:textId="77777777" w:rsidTr="00C87442">
        <w:trPr>
          <w:trHeight w:val="576"/>
        </w:trPr>
        <w:tc>
          <w:tcPr>
            <w:tcW w:w="2610" w:type="dxa"/>
            <w:tcBorders>
              <w:top w:val="single" w:sz="4" w:space="0" w:color="000000"/>
              <w:left w:val="nil"/>
              <w:bottom w:val="single" w:sz="4" w:space="0" w:color="000000"/>
              <w:right w:val="nil"/>
            </w:tcBorders>
            <w:shd w:val="clear" w:color="auto" w:fill="auto"/>
            <w:vAlign w:val="bottom"/>
            <w:hideMark/>
          </w:tcPr>
          <w:p w14:paraId="3D2B7C73" w14:textId="77777777" w:rsidR="0050134F" w:rsidRPr="0050134F" w:rsidRDefault="0050134F" w:rsidP="0050134F">
            <w:pPr>
              <w:spacing w:line="240" w:lineRule="auto"/>
              <w:contextualSpacing w:val="0"/>
              <w:jc w:val="center"/>
              <w:rPr>
                <w:rFonts w:ascii="Calibri" w:eastAsia="Times New Roman" w:hAnsi="Calibri" w:cs="Calibri"/>
                <w:b/>
                <w:bCs/>
                <w:color w:val="000000"/>
              </w:rPr>
            </w:pPr>
            <w:r w:rsidRPr="0050134F">
              <w:rPr>
                <w:rFonts w:ascii="Calibri" w:eastAsia="Times New Roman" w:hAnsi="Calibri" w:cs="Calibri"/>
                <w:b/>
                <w:bCs/>
                <w:color w:val="000000"/>
              </w:rPr>
              <w:t>Location</w:t>
            </w:r>
          </w:p>
        </w:tc>
        <w:tc>
          <w:tcPr>
            <w:tcW w:w="1890" w:type="dxa"/>
            <w:gridSpan w:val="2"/>
            <w:tcBorders>
              <w:top w:val="single" w:sz="4" w:space="0" w:color="000000"/>
              <w:left w:val="nil"/>
              <w:bottom w:val="single" w:sz="4" w:space="0" w:color="000000"/>
              <w:right w:val="nil"/>
            </w:tcBorders>
            <w:shd w:val="clear" w:color="auto" w:fill="auto"/>
            <w:vAlign w:val="bottom"/>
            <w:hideMark/>
          </w:tcPr>
          <w:p w14:paraId="485211A8" w14:textId="0622F1BA" w:rsidR="0050134F" w:rsidRPr="0050134F" w:rsidRDefault="00C87442" w:rsidP="0050134F">
            <w:pPr>
              <w:spacing w:line="240" w:lineRule="auto"/>
              <w:contextualSpacing w:val="0"/>
              <w:jc w:val="center"/>
              <w:rPr>
                <w:rFonts w:ascii="Calibri" w:eastAsia="Times New Roman" w:hAnsi="Calibri" w:cs="Calibri"/>
                <w:b/>
                <w:bCs/>
                <w:color w:val="000000"/>
              </w:rPr>
            </w:pPr>
            <w:r>
              <w:rPr>
                <w:rFonts w:ascii="Calibri" w:eastAsia="Times New Roman" w:hAnsi="Calibri" w:cs="Calibri"/>
                <w:b/>
                <w:bCs/>
                <w:color w:val="000000"/>
              </w:rPr>
              <w:t>Standard; Overall Geometric Mean Enterococci, (</w:t>
            </w:r>
            <w:r w:rsidR="0050134F" w:rsidRPr="0050134F">
              <w:rPr>
                <w:rFonts w:ascii="Calibri" w:eastAsia="Times New Roman" w:hAnsi="Calibri" w:cs="Calibri"/>
                <w:b/>
                <w:bCs/>
                <w:color w:val="000000"/>
              </w:rPr>
              <w:t>CFU/100 mL)</w:t>
            </w:r>
          </w:p>
        </w:tc>
        <w:tc>
          <w:tcPr>
            <w:tcW w:w="1170" w:type="dxa"/>
            <w:tcBorders>
              <w:top w:val="single" w:sz="4" w:space="0" w:color="000000"/>
              <w:left w:val="nil"/>
              <w:bottom w:val="single" w:sz="4" w:space="0" w:color="000000"/>
              <w:right w:val="nil"/>
            </w:tcBorders>
            <w:shd w:val="clear" w:color="auto" w:fill="auto"/>
            <w:vAlign w:val="bottom"/>
            <w:hideMark/>
          </w:tcPr>
          <w:p w14:paraId="0F7C379F" w14:textId="6D71F69C" w:rsidR="0050134F" w:rsidRPr="0050134F" w:rsidRDefault="0050134F" w:rsidP="0050134F">
            <w:pPr>
              <w:spacing w:line="240" w:lineRule="auto"/>
              <w:contextualSpacing w:val="0"/>
              <w:jc w:val="center"/>
              <w:rPr>
                <w:rFonts w:ascii="Calibri" w:eastAsia="Times New Roman" w:hAnsi="Calibri" w:cs="Calibri"/>
                <w:b/>
                <w:bCs/>
                <w:color w:val="000000"/>
              </w:rPr>
            </w:pPr>
            <w:r w:rsidRPr="0050134F">
              <w:rPr>
                <w:rFonts w:ascii="Calibri" w:eastAsia="Times New Roman" w:hAnsi="Calibri" w:cs="Calibri"/>
                <w:b/>
                <w:bCs/>
                <w:color w:val="000000"/>
              </w:rPr>
              <w:t>% of Sample</w:t>
            </w:r>
            <w:r>
              <w:rPr>
                <w:rFonts w:ascii="Calibri" w:eastAsia="Times New Roman" w:hAnsi="Calibri" w:cs="Calibri"/>
                <w:b/>
                <w:bCs/>
                <w:color w:val="000000"/>
              </w:rPr>
              <w:t>s</w:t>
            </w:r>
            <w:r w:rsidRPr="0050134F">
              <w:rPr>
                <w:rFonts w:ascii="Calibri" w:eastAsia="Times New Roman" w:hAnsi="Calibri" w:cs="Calibri"/>
                <w:b/>
                <w:bCs/>
                <w:color w:val="000000"/>
              </w:rPr>
              <w:t xml:space="preserve"> Above Standard</w:t>
            </w:r>
          </w:p>
        </w:tc>
        <w:tc>
          <w:tcPr>
            <w:tcW w:w="2110" w:type="dxa"/>
            <w:tcBorders>
              <w:top w:val="single" w:sz="4" w:space="0" w:color="000000"/>
              <w:left w:val="nil"/>
              <w:bottom w:val="single" w:sz="4" w:space="0" w:color="000000"/>
              <w:right w:val="nil"/>
            </w:tcBorders>
            <w:shd w:val="clear" w:color="auto" w:fill="auto"/>
            <w:vAlign w:val="bottom"/>
            <w:hideMark/>
          </w:tcPr>
          <w:p w14:paraId="2B6E7D38" w14:textId="77777777" w:rsidR="0050134F" w:rsidRPr="0050134F" w:rsidRDefault="0050134F" w:rsidP="0050134F">
            <w:pPr>
              <w:spacing w:line="240" w:lineRule="auto"/>
              <w:contextualSpacing w:val="0"/>
              <w:jc w:val="center"/>
              <w:rPr>
                <w:rFonts w:ascii="Calibri" w:eastAsia="Times New Roman" w:hAnsi="Calibri" w:cs="Calibri"/>
                <w:b/>
                <w:bCs/>
                <w:color w:val="000000"/>
              </w:rPr>
            </w:pPr>
            <w:r w:rsidRPr="0050134F">
              <w:rPr>
                <w:rFonts w:ascii="Calibri" w:eastAsia="Times New Roman" w:hAnsi="Calibri" w:cs="Calibri"/>
                <w:b/>
                <w:bCs/>
                <w:color w:val="000000"/>
              </w:rPr>
              <w:t>Pass/Fail</w:t>
            </w:r>
          </w:p>
        </w:tc>
      </w:tr>
      <w:tr w:rsidR="0050134F" w:rsidRPr="0050134F" w14:paraId="42B205EE" w14:textId="77777777" w:rsidTr="00C87442">
        <w:trPr>
          <w:trHeight w:val="288"/>
        </w:trPr>
        <w:tc>
          <w:tcPr>
            <w:tcW w:w="2610" w:type="dxa"/>
            <w:tcBorders>
              <w:top w:val="nil"/>
              <w:left w:val="nil"/>
              <w:bottom w:val="nil"/>
              <w:right w:val="nil"/>
            </w:tcBorders>
            <w:shd w:val="clear" w:color="D9D9D9" w:fill="D9D9D9"/>
            <w:noWrap/>
            <w:vAlign w:val="center"/>
            <w:hideMark/>
          </w:tcPr>
          <w:p w14:paraId="05D52119" w14:textId="77777777" w:rsidR="0050134F" w:rsidRPr="0050134F" w:rsidRDefault="0050134F" w:rsidP="0050134F">
            <w:pPr>
              <w:spacing w:line="240" w:lineRule="auto"/>
              <w:contextualSpacing w:val="0"/>
              <w:rPr>
                <w:rFonts w:ascii="Calibri" w:eastAsia="Times New Roman" w:hAnsi="Calibri" w:cs="Calibri"/>
                <w:color w:val="000000"/>
              </w:rPr>
            </w:pPr>
            <w:r w:rsidRPr="0050134F">
              <w:rPr>
                <w:rFonts w:ascii="Calibri" w:eastAsia="Times New Roman" w:hAnsi="Calibri" w:cs="Calibri"/>
                <w:color w:val="000000"/>
              </w:rPr>
              <w:t>Kenai River Gull Rookery 1</w:t>
            </w:r>
          </w:p>
        </w:tc>
        <w:tc>
          <w:tcPr>
            <w:tcW w:w="1130" w:type="dxa"/>
            <w:tcBorders>
              <w:top w:val="nil"/>
              <w:left w:val="nil"/>
              <w:bottom w:val="nil"/>
              <w:right w:val="nil"/>
            </w:tcBorders>
            <w:shd w:val="clear" w:color="D9D9D9" w:fill="D9D9D9"/>
            <w:noWrap/>
            <w:vAlign w:val="bottom"/>
            <w:hideMark/>
          </w:tcPr>
          <w:p w14:paraId="5C637134" w14:textId="77777777" w:rsidR="0050134F" w:rsidRPr="0050134F" w:rsidRDefault="0050134F" w:rsidP="0050134F">
            <w:pPr>
              <w:spacing w:line="240" w:lineRule="auto"/>
              <w:contextualSpacing w:val="0"/>
              <w:jc w:val="center"/>
              <w:rPr>
                <w:rFonts w:ascii="Calibri" w:eastAsia="Times New Roman" w:hAnsi="Calibri" w:cs="Calibri"/>
                <w:color w:val="000000"/>
              </w:rPr>
            </w:pPr>
            <w:r w:rsidRPr="0050134F">
              <w:rPr>
                <w:rFonts w:ascii="Calibri" w:eastAsia="Times New Roman" w:hAnsi="Calibri" w:cs="Calibri"/>
                <w:color w:val="000000"/>
              </w:rPr>
              <w:t>130</w:t>
            </w:r>
          </w:p>
        </w:tc>
        <w:tc>
          <w:tcPr>
            <w:tcW w:w="1930" w:type="dxa"/>
            <w:gridSpan w:val="2"/>
            <w:tcBorders>
              <w:top w:val="nil"/>
              <w:left w:val="nil"/>
              <w:bottom w:val="nil"/>
              <w:right w:val="nil"/>
            </w:tcBorders>
            <w:shd w:val="clear" w:color="D9D9D9" w:fill="D9D9D9"/>
            <w:noWrap/>
            <w:vAlign w:val="bottom"/>
            <w:hideMark/>
          </w:tcPr>
          <w:p w14:paraId="6DFACFC6" w14:textId="0F4B73C2" w:rsidR="0050134F" w:rsidRPr="0050134F" w:rsidRDefault="00C87442" w:rsidP="00C87442">
            <w:pPr>
              <w:spacing w:line="240" w:lineRule="auto"/>
              <w:contextualSpacing w:val="0"/>
              <w:jc w:val="center"/>
              <w:rPr>
                <w:rFonts w:ascii="Calibri" w:eastAsia="Times New Roman" w:hAnsi="Calibri" w:cs="Calibri"/>
                <w:color w:val="000000"/>
              </w:rPr>
            </w:pPr>
            <w:r>
              <w:rPr>
                <w:rFonts w:ascii="Calibri" w:eastAsia="Times New Roman" w:hAnsi="Calibri" w:cs="Calibri"/>
                <w:color w:val="000000"/>
              </w:rPr>
              <w:t xml:space="preserve">          </w:t>
            </w:r>
            <w:r w:rsidR="0050134F" w:rsidRPr="0050134F">
              <w:rPr>
                <w:rFonts w:ascii="Calibri" w:eastAsia="Times New Roman" w:hAnsi="Calibri" w:cs="Calibri"/>
                <w:color w:val="000000"/>
              </w:rPr>
              <w:t>0.0%</w:t>
            </w:r>
          </w:p>
        </w:tc>
        <w:tc>
          <w:tcPr>
            <w:tcW w:w="2110" w:type="dxa"/>
            <w:tcBorders>
              <w:top w:val="nil"/>
              <w:left w:val="nil"/>
              <w:bottom w:val="nil"/>
              <w:right w:val="nil"/>
            </w:tcBorders>
            <w:shd w:val="clear" w:color="D9D9D9" w:fill="D9D9D9"/>
            <w:noWrap/>
            <w:vAlign w:val="bottom"/>
            <w:hideMark/>
          </w:tcPr>
          <w:p w14:paraId="4A01D0BF" w14:textId="77777777" w:rsidR="0050134F" w:rsidRPr="0050134F" w:rsidRDefault="0050134F" w:rsidP="0050134F">
            <w:pPr>
              <w:spacing w:line="240" w:lineRule="auto"/>
              <w:contextualSpacing w:val="0"/>
              <w:jc w:val="center"/>
              <w:rPr>
                <w:rFonts w:ascii="Calibri" w:eastAsia="Times New Roman" w:hAnsi="Calibri" w:cs="Calibri"/>
                <w:color w:val="000000"/>
              </w:rPr>
            </w:pPr>
            <w:r w:rsidRPr="0050134F">
              <w:rPr>
                <w:rFonts w:ascii="Calibri" w:eastAsia="Times New Roman" w:hAnsi="Calibri" w:cs="Calibri"/>
                <w:color w:val="000000"/>
              </w:rPr>
              <w:t>pass</w:t>
            </w:r>
          </w:p>
        </w:tc>
      </w:tr>
      <w:tr w:rsidR="0050134F" w:rsidRPr="0050134F" w14:paraId="68CD97E4" w14:textId="77777777" w:rsidTr="00C87442">
        <w:trPr>
          <w:trHeight w:val="288"/>
        </w:trPr>
        <w:tc>
          <w:tcPr>
            <w:tcW w:w="2610" w:type="dxa"/>
            <w:tcBorders>
              <w:top w:val="nil"/>
              <w:left w:val="nil"/>
              <w:bottom w:val="nil"/>
              <w:right w:val="nil"/>
            </w:tcBorders>
            <w:shd w:val="clear" w:color="auto" w:fill="auto"/>
            <w:noWrap/>
            <w:vAlign w:val="center"/>
            <w:hideMark/>
          </w:tcPr>
          <w:p w14:paraId="429A4D6F" w14:textId="77777777" w:rsidR="0050134F" w:rsidRPr="0050134F" w:rsidRDefault="0050134F" w:rsidP="0050134F">
            <w:pPr>
              <w:spacing w:line="240" w:lineRule="auto"/>
              <w:contextualSpacing w:val="0"/>
              <w:rPr>
                <w:rFonts w:ascii="Calibri" w:eastAsia="Times New Roman" w:hAnsi="Calibri" w:cs="Calibri"/>
                <w:color w:val="000000"/>
              </w:rPr>
            </w:pPr>
            <w:r w:rsidRPr="0050134F">
              <w:rPr>
                <w:rFonts w:ascii="Calibri" w:eastAsia="Times New Roman" w:hAnsi="Calibri" w:cs="Calibri"/>
                <w:color w:val="000000"/>
              </w:rPr>
              <w:t>Kenai River Gull Rookery 2</w:t>
            </w:r>
          </w:p>
        </w:tc>
        <w:tc>
          <w:tcPr>
            <w:tcW w:w="1130" w:type="dxa"/>
            <w:tcBorders>
              <w:top w:val="nil"/>
              <w:left w:val="nil"/>
              <w:bottom w:val="nil"/>
              <w:right w:val="nil"/>
            </w:tcBorders>
            <w:shd w:val="clear" w:color="auto" w:fill="auto"/>
            <w:noWrap/>
            <w:vAlign w:val="bottom"/>
            <w:hideMark/>
          </w:tcPr>
          <w:p w14:paraId="34996A3A" w14:textId="77777777" w:rsidR="0050134F" w:rsidRPr="0050134F" w:rsidRDefault="0050134F" w:rsidP="0050134F">
            <w:pPr>
              <w:spacing w:line="240" w:lineRule="auto"/>
              <w:contextualSpacing w:val="0"/>
              <w:jc w:val="center"/>
              <w:rPr>
                <w:rFonts w:ascii="Calibri" w:eastAsia="Times New Roman" w:hAnsi="Calibri" w:cs="Calibri"/>
                <w:color w:val="000000"/>
              </w:rPr>
            </w:pPr>
            <w:r w:rsidRPr="0050134F">
              <w:rPr>
                <w:rFonts w:ascii="Calibri" w:eastAsia="Times New Roman" w:hAnsi="Calibri" w:cs="Calibri"/>
                <w:color w:val="000000"/>
              </w:rPr>
              <w:t>130</w:t>
            </w:r>
          </w:p>
        </w:tc>
        <w:tc>
          <w:tcPr>
            <w:tcW w:w="1930" w:type="dxa"/>
            <w:gridSpan w:val="2"/>
            <w:tcBorders>
              <w:top w:val="nil"/>
              <w:left w:val="nil"/>
              <w:bottom w:val="nil"/>
              <w:right w:val="nil"/>
            </w:tcBorders>
            <w:shd w:val="clear" w:color="auto" w:fill="auto"/>
            <w:noWrap/>
            <w:vAlign w:val="bottom"/>
            <w:hideMark/>
          </w:tcPr>
          <w:p w14:paraId="7C8CF0CF" w14:textId="4AC73BD8" w:rsidR="0050134F" w:rsidRPr="0050134F" w:rsidRDefault="00C87442" w:rsidP="00C87442">
            <w:pPr>
              <w:spacing w:line="240" w:lineRule="auto"/>
              <w:contextualSpacing w:val="0"/>
              <w:jc w:val="center"/>
              <w:rPr>
                <w:rFonts w:ascii="Calibri" w:eastAsia="Times New Roman" w:hAnsi="Calibri" w:cs="Calibri"/>
                <w:color w:val="000000"/>
              </w:rPr>
            </w:pPr>
            <w:r>
              <w:rPr>
                <w:rFonts w:ascii="Calibri" w:eastAsia="Times New Roman" w:hAnsi="Calibri" w:cs="Calibri"/>
                <w:color w:val="000000"/>
              </w:rPr>
              <w:t xml:space="preserve">          </w:t>
            </w:r>
            <w:r w:rsidR="0050134F" w:rsidRPr="0050134F">
              <w:rPr>
                <w:rFonts w:ascii="Calibri" w:eastAsia="Times New Roman" w:hAnsi="Calibri" w:cs="Calibri"/>
                <w:color w:val="000000"/>
              </w:rPr>
              <w:t>0.0%</w:t>
            </w:r>
          </w:p>
        </w:tc>
        <w:tc>
          <w:tcPr>
            <w:tcW w:w="2110" w:type="dxa"/>
            <w:tcBorders>
              <w:top w:val="nil"/>
              <w:left w:val="nil"/>
              <w:bottom w:val="nil"/>
              <w:right w:val="nil"/>
            </w:tcBorders>
            <w:shd w:val="clear" w:color="auto" w:fill="auto"/>
            <w:noWrap/>
            <w:vAlign w:val="bottom"/>
            <w:hideMark/>
          </w:tcPr>
          <w:p w14:paraId="45FF28D0" w14:textId="77777777" w:rsidR="0050134F" w:rsidRPr="0050134F" w:rsidRDefault="0050134F" w:rsidP="0050134F">
            <w:pPr>
              <w:spacing w:line="240" w:lineRule="auto"/>
              <w:contextualSpacing w:val="0"/>
              <w:jc w:val="center"/>
              <w:rPr>
                <w:rFonts w:ascii="Calibri" w:eastAsia="Times New Roman" w:hAnsi="Calibri" w:cs="Calibri"/>
                <w:color w:val="000000"/>
              </w:rPr>
            </w:pPr>
            <w:r w:rsidRPr="0050134F">
              <w:rPr>
                <w:rFonts w:ascii="Calibri" w:eastAsia="Times New Roman" w:hAnsi="Calibri" w:cs="Calibri"/>
                <w:color w:val="000000"/>
              </w:rPr>
              <w:t>pass</w:t>
            </w:r>
          </w:p>
        </w:tc>
      </w:tr>
      <w:tr w:rsidR="0050134F" w:rsidRPr="0050134F" w14:paraId="326E1843" w14:textId="77777777" w:rsidTr="00C87442">
        <w:trPr>
          <w:trHeight w:val="288"/>
        </w:trPr>
        <w:tc>
          <w:tcPr>
            <w:tcW w:w="2610" w:type="dxa"/>
            <w:tcBorders>
              <w:top w:val="nil"/>
              <w:left w:val="nil"/>
              <w:bottom w:val="nil"/>
              <w:right w:val="nil"/>
            </w:tcBorders>
            <w:shd w:val="clear" w:color="D9D9D9" w:fill="D9D9D9"/>
            <w:noWrap/>
            <w:vAlign w:val="center"/>
            <w:hideMark/>
          </w:tcPr>
          <w:p w14:paraId="3248E7FC" w14:textId="77777777" w:rsidR="0050134F" w:rsidRPr="0050134F" w:rsidRDefault="0050134F" w:rsidP="0050134F">
            <w:pPr>
              <w:spacing w:line="240" w:lineRule="auto"/>
              <w:contextualSpacing w:val="0"/>
              <w:rPr>
                <w:rFonts w:ascii="Calibri" w:eastAsia="Times New Roman" w:hAnsi="Calibri" w:cs="Calibri"/>
                <w:color w:val="000000"/>
              </w:rPr>
            </w:pPr>
            <w:r w:rsidRPr="0050134F">
              <w:rPr>
                <w:rFonts w:ascii="Calibri" w:eastAsia="Times New Roman" w:hAnsi="Calibri" w:cs="Calibri"/>
                <w:color w:val="000000"/>
              </w:rPr>
              <w:t>North Kenai Beach 4</w:t>
            </w:r>
          </w:p>
        </w:tc>
        <w:tc>
          <w:tcPr>
            <w:tcW w:w="1130" w:type="dxa"/>
            <w:tcBorders>
              <w:top w:val="nil"/>
              <w:left w:val="nil"/>
              <w:bottom w:val="nil"/>
              <w:right w:val="nil"/>
            </w:tcBorders>
            <w:shd w:val="clear" w:color="D9D9D9" w:fill="D9D9D9"/>
            <w:noWrap/>
            <w:vAlign w:val="bottom"/>
            <w:hideMark/>
          </w:tcPr>
          <w:p w14:paraId="31F88670" w14:textId="77777777" w:rsidR="0050134F" w:rsidRPr="0050134F" w:rsidRDefault="0050134F" w:rsidP="0050134F">
            <w:pPr>
              <w:spacing w:line="240" w:lineRule="auto"/>
              <w:contextualSpacing w:val="0"/>
              <w:jc w:val="center"/>
              <w:rPr>
                <w:rFonts w:ascii="Calibri" w:eastAsia="Times New Roman" w:hAnsi="Calibri" w:cs="Calibri"/>
                <w:color w:val="000000"/>
              </w:rPr>
            </w:pPr>
            <w:r w:rsidRPr="0050134F">
              <w:rPr>
                <w:rFonts w:ascii="Calibri" w:eastAsia="Times New Roman" w:hAnsi="Calibri" w:cs="Calibri"/>
                <w:color w:val="000000"/>
              </w:rPr>
              <w:t>130</w:t>
            </w:r>
          </w:p>
        </w:tc>
        <w:tc>
          <w:tcPr>
            <w:tcW w:w="1930" w:type="dxa"/>
            <w:gridSpan w:val="2"/>
            <w:tcBorders>
              <w:top w:val="nil"/>
              <w:left w:val="nil"/>
              <w:bottom w:val="nil"/>
              <w:right w:val="nil"/>
            </w:tcBorders>
            <w:shd w:val="clear" w:color="D9D9D9" w:fill="D9D9D9"/>
            <w:noWrap/>
            <w:vAlign w:val="bottom"/>
            <w:hideMark/>
          </w:tcPr>
          <w:p w14:paraId="264A5300" w14:textId="447F0AF5" w:rsidR="0050134F" w:rsidRPr="0050134F" w:rsidRDefault="00C87442" w:rsidP="00C87442">
            <w:pPr>
              <w:spacing w:line="240" w:lineRule="auto"/>
              <w:contextualSpacing w:val="0"/>
              <w:jc w:val="center"/>
              <w:rPr>
                <w:rFonts w:ascii="Calibri" w:eastAsia="Times New Roman" w:hAnsi="Calibri" w:cs="Calibri"/>
                <w:color w:val="000000"/>
              </w:rPr>
            </w:pPr>
            <w:r>
              <w:rPr>
                <w:rFonts w:ascii="Calibri" w:eastAsia="Times New Roman" w:hAnsi="Calibri" w:cs="Calibri"/>
                <w:color w:val="000000"/>
              </w:rPr>
              <w:t xml:space="preserve">         </w:t>
            </w:r>
            <w:r w:rsidR="0050134F" w:rsidRPr="0050134F">
              <w:rPr>
                <w:rFonts w:ascii="Calibri" w:eastAsia="Times New Roman" w:hAnsi="Calibri" w:cs="Calibri"/>
                <w:color w:val="000000"/>
              </w:rPr>
              <w:t>0.0%</w:t>
            </w:r>
          </w:p>
        </w:tc>
        <w:tc>
          <w:tcPr>
            <w:tcW w:w="2110" w:type="dxa"/>
            <w:tcBorders>
              <w:top w:val="nil"/>
              <w:left w:val="nil"/>
              <w:bottom w:val="nil"/>
              <w:right w:val="nil"/>
            </w:tcBorders>
            <w:shd w:val="clear" w:color="D9D9D9" w:fill="D9D9D9"/>
            <w:noWrap/>
            <w:vAlign w:val="bottom"/>
            <w:hideMark/>
          </w:tcPr>
          <w:p w14:paraId="0C5EF873" w14:textId="77777777" w:rsidR="0050134F" w:rsidRPr="0050134F" w:rsidRDefault="0050134F" w:rsidP="0050134F">
            <w:pPr>
              <w:spacing w:line="240" w:lineRule="auto"/>
              <w:contextualSpacing w:val="0"/>
              <w:jc w:val="center"/>
              <w:rPr>
                <w:rFonts w:ascii="Calibri" w:eastAsia="Times New Roman" w:hAnsi="Calibri" w:cs="Calibri"/>
                <w:color w:val="000000"/>
              </w:rPr>
            </w:pPr>
            <w:r w:rsidRPr="0050134F">
              <w:rPr>
                <w:rFonts w:ascii="Calibri" w:eastAsia="Times New Roman" w:hAnsi="Calibri" w:cs="Calibri"/>
                <w:color w:val="000000"/>
              </w:rPr>
              <w:t>pass</w:t>
            </w:r>
          </w:p>
        </w:tc>
      </w:tr>
      <w:tr w:rsidR="0050134F" w:rsidRPr="0050134F" w14:paraId="7C67BBF0" w14:textId="77777777" w:rsidTr="00C87442">
        <w:trPr>
          <w:trHeight w:val="288"/>
        </w:trPr>
        <w:tc>
          <w:tcPr>
            <w:tcW w:w="2610" w:type="dxa"/>
            <w:tcBorders>
              <w:top w:val="nil"/>
              <w:left w:val="nil"/>
              <w:bottom w:val="nil"/>
              <w:right w:val="nil"/>
            </w:tcBorders>
            <w:shd w:val="clear" w:color="auto" w:fill="auto"/>
            <w:noWrap/>
            <w:vAlign w:val="bottom"/>
            <w:hideMark/>
          </w:tcPr>
          <w:p w14:paraId="44A59CEE" w14:textId="77777777" w:rsidR="0050134F" w:rsidRPr="0050134F" w:rsidRDefault="0050134F" w:rsidP="0050134F">
            <w:pPr>
              <w:spacing w:line="240" w:lineRule="auto"/>
              <w:contextualSpacing w:val="0"/>
              <w:rPr>
                <w:rFonts w:ascii="Calibri" w:eastAsia="Times New Roman" w:hAnsi="Calibri" w:cs="Calibri"/>
                <w:color w:val="000000"/>
              </w:rPr>
            </w:pPr>
            <w:r w:rsidRPr="0050134F">
              <w:rPr>
                <w:rFonts w:ascii="Calibri" w:eastAsia="Times New Roman" w:hAnsi="Calibri" w:cs="Calibri"/>
                <w:color w:val="000000"/>
              </w:rPr>
              <w:t>South Kenai Beach 3</w:t>
            </w:r>
          </w:p>
        </w:tc>
        <w:tc>
          <w:tcPr>
            <w:tcW w:w="1130" w:type="dxa"/>
            <w:tcBorders>
              <w:top w:val="nil"/>
              <w:left w:val="nil"/>
              <w:bottom w:val="nil"/>
              <w:right w:val="nil"/>
            </w:tcBorders>
            <w:shd w:val="clear" w:color="auto" w:fill="auto"/>
            <w:noWrap/>
            <w:vAlign w:val="bottom"/>
            <w:hideMark/>
          </w:tcPr>
          <w:p w14:paraId="20822117" w14:textId="77777777" w:rsidR="0050134F" w:rsidRPr="0050134F" w:rsidRDefault="0050134F" w:rsidP="0050134F">
            <w:pPr>
              <w:spacing w:line="240" w:lineRule="auto"/>
              <w:contextualSpacing w:val="0"/>
              <w:jc w:val="center"/>
              <w:rPr>
                <w:rFonts w:ascii="Calibri" w:eastAsia="Times New Roman" w:hAnsi="Calibri" w:cs="Calibri"/>
                <w:color w:val="000000"/>
              </w:rPr>
            </w:pPr>
            <w:r w:rsidRPr="0050134F">
              <w:rPr>
                <w:rFonts w:ascii="Calibri" w:eastAsia="Times New Roman" w:hAnsi="Calibri" w:cs="Calibri"/>
                <w:color w:val="000000"/>
              </w:rPr>
              <w:t>130</w:t>
            </w:r>
          </w:p>
        </w:tc>
        <w:tc>
          <w:tcPr>
            <w:tcW w:w="1930" w:type="dxa"/>
            <w:gridSpan w:val="2"/>
            <w:tcBorders>
              <w:top w:val="nil"/>
              <w:left w:val="nil"/>
              <w:bottom w:val="nil"/>
              <w:right w:val="nil"/>
            </w:tcBorders>
            <w:shd w:val="clear" w:color="auto" w:fill="auto"/>
            <w:noWrap/>
            <w:vAlign w:val="bottom"/>
            <w:hideMark/>
          </w:tcPr>
          <w:p w14:paraId="3B3C45E6" w14:textId="4838A6C3" w:rsidR="0050134F" w:rsidRPr="0050134F" w:rsidRDefault="00C87442" w:rsidP="00C87442">
            <w:pPr>
              <w:spacing w:line="240" w:lineRule="auto"/>
              <w:contextualSpacing w:val="0"/>
              <w:jc w:val="center"/>
              <w:rPr>
                <w:rFonts w:ascii="Calibri" w:eastAsia="Times New Roman" w:hAnsi="Calibri" w:cs="Calibri"/>
                <w:color w:val="000000"/>
              </w:rPr>
            </w:pPr>
            <w:r>
              <w:rPr>
                <w:rFonts w:ascii="Calibri" w:eastAsia="Times New Roman" w:hAnsi="Calibri" w:cs="Calibri"/>
                <w:color w:val="000000"/>
              </w:rPr>
              <w:t xml:space="preserve">          </w:t>
            </w:r>
            <w:r w:rsidR="0050134F" w:rsidRPr="0050134F">
              <w:rPr>
                <w:rFonts w:ascii="Calibri" w:eastAsia="Times New Roman" w:hAnsi="Calibri" w:cs="Calibri"/>
                <w:color w:val="000000"/>
              </w:rPr>
              <w:t>15.4%</w:t>
            </w:r>
          </w:p>
        </w:tc>
        <w:tc>
          <w:tcPr>
            <w:tcW w:w="2110" w:type="dxa"/>
            <w:tcBorders>
              <w:top w:val="nil"/>
              <w:left w:val="nil"/>
              <w:bottom w:val="nil"/>
              <w:right w:val="nil"/>
            </w:tcBorders>
            <w:shd w:val="clear" w:color="auto" w:fill="auto"/>
            <w:noWrap/>
            <w:vAlign w:val="bottom"/>
            <w:hideMark/>
          </w:tcPr>
          <w:p w14:paraId="12525A88" w14:textId="77777777" w:rsidR="0050134F" w:rsidRPr="0050134F" w:rsidRDefault="0050134F" w:rsidP="0050134F">
            <w:pPr>
              <w:spacing w:line="240" w:lineRule="auto"/>
              <w:contextualSpacing w:val="0"/>
              <w:jc w:val="center"/>
              <w:rPr>
                <w:rFonts w:ascii="Calibri" w:eastAsia="Times New Roman" w:hAnsi="Calibri" w:cs="Calibri"/>
                <w:color w:val="C00000"/>
              </w:rPr>
            </w:pPr>
            <w:r w:rsidRPr="0050134F">
              <w:rPr>
                <w:rFonts w:ascii="Calibri" w:eastAsia="Times New Roman" w:hAnsi="Calibri" w:cs="Calibri"/>
                <w:color w:val="C00000"/>
              </w:rPr>
              <w:t>fail</w:t>
            </w:r>
          </w:p>
        </w:tc>
      </w:tr>
      <w:tr w:rsidR="0050134F" w:rsidRPr="0050134F" w14:paraId="04C6E3F8" w14:textId="77777777" w:rsidTr="00C87442">
        <w:trPr>
          <w:trHeight w:val="288"/>
        </w:trPr>
        <w:tc>
          <w:tcPr>
            <w:tcW w:w="2610" w:type="dxa"/>
            <w:tcBorders>
              <w:top w:val="nil"/>
              <w:left w:val="nil"/>
              <w:bottom w:val="single" w:sz="4" w:space="0" w:color="000000"/>
              <w:right w:val="nil"/>
            </w:tcBorders>
            <w:shd w:val="clear" w:color="D9D9D9" w:fill="D9D9D9"/>
            <w:noWrap/>
            <w:vAlign w:val="bottom"/>
            <w:hideMark/>
          </w:tcPr>
          <w:p w14:paraId="32A1F0A8" w14:textId="77777777" w:rsidR="0050134F" w:rsidRPr="0050134F" w:rsidRDefault="0050134F" w:rsidP="0050134F">
            <w:pPr>
              <w:spacing w:line="240" w:lineRule="auto"/>
              <w:contextualSpacing w:val="0"/>
              <w:rPr>
                <w:rFonts w:ascii="Calibri" w:eastAsia="Times New Roman" w:hAnsi="Calibri" w:cs="Calibri"/>
                <w:color w:val="000000"/>
              </w:rPr>
            </w:pPr>
            <w:r w:rsidRPr="0050134F">
              <w:rPr>
                <w:rFonts w:ascii="Calibri" w:eastAsia="Times New Roman" w:hAnsi="Calibri" w:cs="Calibri"/>
                <w:color w:val="000000"/>
              </w:rPr>
              <w:t>Warren Ames Bridge</w:t>
            </w:r>
          </w:p>
        </w:tc>
        <w:tc>
          <w:tcPr>
            <w:tcW w:w="1130" w:type="dxa"/>
            <w:tcBorders>
              <w:top w:val="nil"/>
              <w:left w:val="nil"/>
              <w:bottom w:val="single" w:sz="4" w:space="0" w:color="000000"/>
              <w:right w:val="nil"/>
            </w:tcBorders>
            <w:shd w:val="clear" w:color="D9D9D9" w:fill="D9D9D9"/>
            <w:noWrap/>
            <w:vAlign w:val="bottom"/>
            <w:hideMark/>
          </w:tcPr>
          <w:p w14:paraId="099A2A49" w14:textId="77777777" w:rsidR="0050134F" w:rsidRPr="0050134F" w:rsidRDefault="0050134F" w:rsidP="0050134F">
            <w:pPr>
              <w:spacing w:line="240" w:lineRule="auto"/>
              <w:contextualSpacing w:val="0"/>
              <w:jc w:val="center"/>
              <w:rPr>
                <w:rFonts w:ascii="Calibri" w:eastAsia="Times New Roman" w:hAnsi="Calibri" w:cs="Calibri"/>
                <w:color w:val="000000"/>
              </w:rPr>
            </w:pPr>
            <w:r w:rsidRPr="0050134F">
              <w:rPr>
                <w:rFonts w:ascii="Calibri" w:eastAsia="Times New Roman" w:hAnsi="Calibri" w:cs="Calibri"/>
                <w:color w:val="000000"/>
              </w:rPr>
              <w:t>130</w:t>
            </w:r>
          </w:p>
        </w:tc>
        <w:tc>
          <w:tcPr>
            <w:tcW w:w="1930" w:type="dxa"/>
            <w:gridSpan w:val="2"/>
            <w:tcBorders>
              <w:top w:val="nil"/>
              <w:left w:val="nil"/>
              <w:bottom w:val="single" w:sz="4" w:space="0" w:color="000000"/>
              <w:right w:val="nil"/>
            </w:tcBorders>
            <w:shd w:val="clear" w:color="D9D9D9" w:fill="D9D9D9"/>
            <w:noWrap/>
            <w:vAlign w:val="bottom"/>
            <w:hideMark/>
          </w:tcPr>
          <w:p w14:paraId="7A54F068" w14:textId="7A12C14A" w:rsidR="0050134F" w:rsidRPr="0050134F" w:rsidRDefault="00C87442" w:rsidP="00C87442">
            <w:pPr>
              <w:spacing w:line="240" w:lineRule="auto"/>
              <w:contextualSpacing w:val="0"/>
              <w:jc w:val="center"/>
              <w:rPr>
                <w:rFonts w:ascii="Calibri" w:eastAsia="Times New Roman" w:hAnsi="Calibri" w:cs="Calibri"/>
                <w:color w:val="000000"/>
              </w:rPr>
            </w:pPr>
            <w:r>
              <w:rPr>
                <w:rFonts w:ascii="Calibri" w:eastAsia="Times New Roman" w:hAnsi="Calibri" w:cs="Calibri"/>
                <w:color w:val="000000"/>
              </w:rPr>
              <w:t xml:space="preserve">        </w:t>
            </w:r>
            <w:r w:rsidR="0050134F" w:rsidRPr="0050134F">
              <w:rPr>
                <w:rFonts w:ascii="Calibri" w:eastAsia="Times New Roman" w:hAnsi="Calibri" w:cs="Calibri"/>
                <w:color w:val="000000"/>
              </w:rPr>
              <w:t>0.0%</w:t>
            </w:r>
          </w:p>
        </w:tc>
        <w:tc>
          <w:tcPr>
            <w:tcW w:w="2110" w:type="dxa"/>
            <w:tcBorders>
              <w:top w:val="nil"/>
              <w:left w:val="nil"/>
              <w:bottom w:val="single" w:sz="4" w:space="0" w:color="000000"/>
              <w:right w:val="nil"/>
            </w:tcBorders>
            <w:shd w:val="clear" w:color="D9D9D9" w:fill="D9D9D9"/>
            <w:noWrap/>
            <w:vAlign w:val="bottom"/>
            <w:hideMark/>
          </w:tcPr>
          <w:p w14:paraId="2797C756" w14:textId="77777777" w:rsidR="0050134F" w:rsidRPr="0050134F" w:rsidRDefault="0050134F" w:rsidP="0050134F">
            <w:pPr>
              <w:spacing w:line="240" w:lineRule="auto"/>
              <w:contextualSpacing w:val="0"/>
              <w:jc w:val="center"/>
              <w:rPr>
                <w:rFonts w:ascii="Calibri" w:eastAsia="Times New Roman" w:hAnsi="Calibri" w:cs="Calibri"/>
                <w:color w:val="000000"/>
              </w:rPr>
            </w:pPr>
            <w:r w:rsidRPr="0050134F">
              <w:rPr>
                <w:rFonts w:ascii="Calibri" w:eastAsia="Times New Roman" w:hAnsi="Calibri" w:cs="Calibri"/>
                <w:color w:val="000000"/>
              </w:rPr>
              <w:t>pass</w:t>
            </w:r>
          </w:p>
        </w:tc>
      </w:tr>
    </w:tbl>
    <w:p w14:paraId="661743F3" w14:textId="00B80FDC" w:rsidR="00730E47" w:rsidRDefault="00730E47" w:rsidP="00B94CA1">
      <w:pPr>
        <w:rPr>
          <w:rFonts w:ascii="Times New Roman" w:hAnsi="Times New Roman" w:cs="Times New Roman"/>
          <w:sz w:val="24"/>
          <w:szCs w:val="24"/>
        </w:rPr>
      </w:pPr>
    </w:p>
    <w:p w14:paraId="458DB72B" w14:textId="266D5A6E" w:rsidR="00745B9B" w:rsidRPr="00745B9B" w:rsidRDefault="00745B9B" w:rsidP="00745B9B">
      <w:pPr>
        <w:pStyle w:val="Heading2"/>
        <w:rPr>
          <w:rFonts w:ascii="Times New Roman" w:hAnsi="Times New Roman" w:cs="Times New Roman"/>
          <w:b/>
        </w:rPr>
      </w:pPr>
      <w:bookmarkStart w:id="277" w:name="_Toc64228873"/>
      <w:bookmarkStart w:id="278" w:name="_Hlk50554356"/>
      <w:r>
        <w:rPr>
          <w:rFonts w:ascii="Times New Roman" w:hAnsi="Times New Roman" w:cs="Times New Roman"/>
          <w:b/>
          <w:color w:val="2E74B5" w:themeColor="accent1" w:themeShade="BF"/>
        </w:rPr>
        <w:t>2019 - 2020 Microbial S</w:t>
      </w:r>
      <w:r w:rsidR="001C60A8">
        <w:rPr>
          <w:rFonts w:ascii="Times New Roman" w:hAnsi="Times New Roman" w:cs="Times New Roman"/>
          <w:b/>
          <w:color w:val="2E74B5" w:themeColor="accent1" w:themeShade="BF"/>
        </w:rPr>
        <w:t>ourc</w:t>
      </w:r>
      <w:r>
        <w:rPr>
          <w:rFonts w:ascii="Times New Roman" w:hAnsi="Times New Roman" w:cs="Times New Roman"/>
          <w:b/>
          <w:color w:val="2E74B5" w:themeColor="accent1" w:themeShade="BF"/>
        </w:rPr>
        <w:t>e Tracking Data</w:t>
      </w:r>
      <w:bookmarkEnd w:id="277"/>
    </w:p>
    <w:bookmarkEnd w:id="278"/>
    <w:p w14:paraId="76B62A4B" w14:textId="10DC8572" w:rsidR="00FC5393" w:rsidRDefault="00914300" w:rsidP="00FC5393">
      <w:pPr>
        <w:rPr>
          <w:rFonts w:ascii="Times New Roman" w:hAnsi="Times New Roman" w:cs="Times New Roman"/>
          <w:sz w:val="24"/>
          <w:szCs w:val="24"/>
        </w:rPr>
      </w:pPr>
      <w:r w:rsidRPr="00BE57F3">
        <w:rPr>
          <w:rFonts w:ascii="Times New Roman" w:hAnsi="Times New Roman" w:cs="Times New Roman"/>
          <w:sz w:val="24"/>
          <w:szCs w:val="24"/>
        </w:rPr>
        <w:t>S</w:t>
      </w:r>
      <w:r w:rsidR="00375840">
        <w:rPr>
          <w:rFonts w:ascii="Times New Roman" w:hAnsi="Times New Roman" w:cs="Times New Roman"/>
          <w:sz w:val="24"/>
          <w:szCs w:val="24"/>
        </w:rPr>
        <w:t>ample results</w:t>
      </w:r>
      <w:r w:rsidRPr="00BE57F3">
        <w:rPr>
          <w:rFonts w:ascii="Times New Roman" w:hAnsi="Times New Roman" w:cs="Times New Roman"/>
          <w:sz w:val="24"/>
          <w:szCs w:val="24"/>
        </w:rPr>
        <w:t xml:space="preserve"> for microbial source tracking (MST) </w:t>
      </w:r>
      <w:r w:rsidR="00375840">
        <w:rPr>
          <w:rFonts w:ascii="Times New Roman" w:hAnsi="Times New Roman" w:cs="Times New Roman"/>
          <w:sz w:val="24"/>
          <w:szCs w:val="24"/>
        </w:rPr>
        <w:t>were available for two</w:t>
      </w:r>
      <w:r w:rsidR="00DA7B01">
        <w:rPr>
          <w:rFonts w:ascii="Times New Roman" w:hAnsi="Times New Roman" w:cs="Times New Roman"/>
          <w:sz w:val="24"/>
          <w:szCs w:val="24"/>
        </w:rPr>
        <w:t xml:space="preserve"> </w:t>
      </w:r>
      <w:r w:rsidR="00375840">
        <w:rPr>
          <w:rFonts w:ascii="Times New Roman" w:hAnsi="Times New Roman" w:cs="Times New Roman"/>
          <w:sz w:val="24"/>
          <w:szCs w:val="24"/>
        </w:rPr>
        <w:t>sampling events for each</w:t>
      </w:r>
      <w:r w:rsidR="00DA7B01">
        <w:rPr>
          <w:rFonts w:ascii="Times New Roman" w:hAnsi="Times New Roman" w:cs="Times New Roman"/>
          <w:sz w:val="24"/>
          <w:szCs w:val="24"/>
        </w:rPr>
        <w:t xml:space="preserve"> of the 2019 –</w:t>
      </w:r>
      <w:r w:rsidR="00266281">
        <w:rPr>
          <w:rFonts w:ascii="Times New Roman" w:hAnsi="Times New Roman" w:cs="Times New Roman"/>
          <w:sz w:val="24"/>
          <w:szCs w:val="24"/>
        </w:rPr>
        <w:t xml:space="preserve"> 2020 sampling seasons.</w:t>
      </w:r>
      <w:r w:rsidR="00F12A12">
        <w:rPr>
          <w:rFonts w:ascii="Times New Roman" w:hAnsi="Times New Roman" w:cs="Times New Roman"/>
          <w:sz w:val="24"/>
          <w:szCs w:val="24"/>
        </w:rPr>
        <w:t xml:space="preserve"> </w:t>
      </w:r>
      <w:r w:rsidR="00DA7B01">
        <w:rPr>
          <w:rFonts w:ascii="Times New Roman" w:hAnsi="Times New Roman" w:cs="Times New Roman"/>
          <w:sz w:val="24"/>
          <w:szCs w:val="24"/>
        </w:rPr>
        <w:t xml:space="preserve">In general, gulls were indicated as the overwhelming source of fecal matter </w:t>
      </w:r>
      <w:r w:rsidR="00FC5393">
        <w:rPr>
          <w:rFonts w:ascii="Times New Roman" w:hAnsi="Times New Roman" w:cs="Times New Roman"/>
          <w:sz w:val="24"/>
          <w:szCs w:val="24"/>
        </w:rPr>
        <w:t>at most sampling events</w:t>
      </w:r>
      <w:r w:rsidR="00DA7B01">
        <w:rPr>
          <w:rFonts w:ascii="Times New Roman" w:hAnsi="Times New Roman" w:cs="Times New Roman"/>
          <w:sz w:val="24"/>
          <w:szCs w:val="24"/>
        </w:rPr>
        <w:t xml:space="preserve"> (</w:t>
      </w:r>
      <w:r w:rsidR="00375840">
        <w:fldChar w:fldCharType="begin"/>
      </w:r>
      <w:r w:rsidR="00375840">
        <w:instrText xml:space="preserve"> REF _Ref61430162 \h </w:instrText>
      </w:r>
      <w:r w:rsidR="00375840">
        <w:fldChar w:fldCharType="separate"/>
      </w:r>
      <w:r w:rsidR="00C873D4" w:rsidRPr="00DA7B01">
        <w:rPr>
          <w:rFonts w:ascii="Times New Roman" w:hAnsi="Times New Roman" w:cs="Times New Roman"/>
          <w:sz w:val="24"/>
          <w:szCs w:val="24"/>
        </w:rPr>
        <w:t xml:space="preserve">Figure </w:t>
      </w:r>
      <w:r w:rsidR="00C873D4">
        <w:rPr>
          <w:rFonts w:ascii="Times New Roman" w:hAnsi="Times New Roman" w:cs="Times New Roman"/>
          <w:noProof/>
          <w:sz w:val="24"/>
          <w:szCs w:val="24"/>
        </w:rPr>
        <w:t>9</w:t>
      </w:r>
      <w:r w:rsidR="00375840">
        <w:fldChar w:fldCharType="end"/>
      </w:r>
      <w:r w:rsidR="008240BB">
        <w:rPr>
          <w:rFonts w:ascii="Times New Roman" w:hAnsi="Times New Roman" w:cs="Times New Roman"/>
          <w:sz w:val="24"/>
          <w:szCs w:val="24"/>
        </w:rPr>
        <w:t>)</w:t>
      </w:r>
      <w:r w:rsidR="005120A4">
        <w:rPr>
          <w:rFonts w:ascii="Times New Roman" w:hAnsi="Times New Roman" w:cs="Times New Roman"/>
          <w:sz w:val="24"/>
          <w:szCs w:val="24"/>
        </w:rPr>
        <w:t>.</w:t>
      </w:r>
      <w:r w:rsidR="0058236F">
        <w:rPr>
          <w:rFonts w:ascii="Times New Roman" w:hAnsi="Times New Roman" w:cs="Times New Roman"/>
          <w:sz w:val="24"/>
          <w:szCs w:val="24"/>
        </w:rPr>
        <w:t xml:space="preserve"> </w:t>
      </w:r>
      <w:r w:rsidR="005120A4">
        <w:rPr>
          <w:rFonts w:ascii="Times New Roman" w:hAnsi="Times New Roman" w:cs="Times New Roman"/>
          <w:sz w:val="24"/>
          <w:szCs w:val="24"/>
        </w:rPr>
        <w:t xml:space="preserve">Concentrations of dog and human feces were detected in some cases, but in general were much lower relative to </w:t>
      </w:r>
      <w:r w:rsidR="00010CB5">
        <w:rPr>
          <w:rFonts w:ascii="Times New Roman" w:hAnsi="Times New Roman" w:cs="Times New Roman"/>
          <w:sz w:val="24"/>
          <w:szCs w:val="24"/>
        </w:rPr>
        <w:t>concentrations</w:t>
      </w:r>
      <w:r w:rsidR="005120A4">
        <w:rPr>
          <w:rFonts w:ascii="Times New Roman" w:hAnsi="Times New Roman" w:cs="Times New Roman"/>
          <w:sz w:val="24"/>
          <w:szCs w:val="24"/>
        </w:rPr>
        <w:t xml:space="preserve"> of </w:t>
      </w:r>
    </w:p>
    <w:p w14:paraId="794BA309" w14:textId="3E2D694F" w:rsidR="00292B62" w:rsidRDefault="00292B62" w:rsidP="00292B62">
      <w:r>
        <w:rPr>
          <w:rFonts w:ascii="Times New Roman" w:hAnsi="Times New Roman" w:cs="Times New Roman"/>
          <w:sz w:val="24"/>
          <w:szCs w:val="24"/>
        </w:rPr>
        <w:t xml:space="preserve">gull feces. Human fecal matter was detected at </w:t>
      </w:r>
      <w:ins w:id="279" w:author="Benjamin Meyer" w:date="2021-02-05T14:22:00Z">
        <w:r>
          <w:rPr>
            <w:rFonts w:ascii="Times New Roman" w:hAnsi="Times New Roman" w:cs="Times New Roman"/>
            <w:sz w:val="24"/>
            <w:szCs w:val="24"/>
          </w:rPr>
          <w:t>one site in 2019 (</w:t>
        </w:r>
      </w:ins>
      <w:ins w:id="280" w:author="Benjamin Meyer" w:date="2021-02-05T14:23:00Z">
        <w:r>
          <w:rPr>
            <w:rFonts w:ascii="Times New Roman" w:hAnsi="Times New Roman" w:cs="Times New Roman"/>
            <w:sz w:val="24"/>
            <w:szCs w:val="24"/>
          </w:rPr>
          <w:t>KRG1</w:t>
        </w:r>
      </w:ins>
      <w:ins w:id="281" w:author="Benjamin Meyer" w:date="2021-02-05T14:22:00Z">
        <w:r>
          <w:rPr>
            <w:rFonts w:ascii="Times New Roman" w:hAnsi="Times New Roman" w:cs="Times New Roman"/>
            <w:sz w:val="24"/>
            <w:szCs w:val="24"/>
          </w:rPr>
          <w:t>) and three sites in 2020</w:t>
        </w:r>
      </w:ins>
      <w:ins w:id="282" w:author="Benjamin Meyer" w:date="2021-02-05T14:23:00Z">
        <w:r>
          <w:rPr>
            <w:rFonts w:ascii="Times New Roman" w:hAnsi="Times New Roman" w:cs="Times New Roman"/>
            <w:sz w:val="24"/>
            <w:szCs w:val="24"/>
          </w:rPr>
          <w:t xml:space="preserve"> (KRG2, NKB4, SKB3)</w:t>
        </w:r>
      </w:ins>
      <w:ins w:id="283" w:author="Benjamin Meyer" w:date="2021-02-05T14:24:00Z">
        <w:r>
          <w:rPr>
            <w:rFonts w:ascii="Times New Roman" w:hAnsi="Times New Roman" w:cs="Times New Roman"/>
            <w:sz w:val="24"/>
            <w:szCs w:val="24"/>
          </w:rPr>
          <w:t>,</w:t>
        </w:r>
      </w:ins>
      <w:commentRangeStart w:id="284"/>
      <w:commentRangeStart w:id="285"/>
      <w:del w:id="286" w:author="Benjamin Meyer" w:date="2021-02-05T14:21:00Z">
        <w:r w:rsidDel="00857DD6">
          <w:rPr>
            <w:rFonts w:ascii="Times New Roman" w:hAnsi="Times New Roman" w:cs="Times New Roman"/>
            <w:sz w:val="24"/>
            <w:szCs w:val="24"/>
          </w:rPr>
          <w:delText>all sites except</w:delText>
        </w:r>
      </w:del>
      <w:r>
        <w:rPr>
          <w:rFonts w:ascii="Times New Roman" w:hAnsi="Times New Roman" w:cs="Times New Roman"/>
          <w:sz w:val="24"/>
          <w:szCs w:val="24"/>
        </w:rPr>
        <w:t xml:space="preserve"> </w:t>
      </w:r>
      <w:commentRangeEnd w:id="284"/>
      <w:r>
        <w:rPr>
          <w:rStyle w:val="CommentReference"/>
        </w:rPr>
        <w:commentReference w:id="284"/>
      </w:r>
      <w:commentRangeEnd w:id="285"/>
      <w:r>
        <w:rPr>
          <w:rStyle w:val="CommentReference"/>
        </w:rPr>
        <w:commentReference w:id="285"/>
      </w:r>
      <w:del w:id="287" w:author="Benjamin Meyer" w:date="2021-02-05T14:24:00Z">
        <w:r w:rsidDel="007754B1">
          <w:rPr>
            <w:rFonts w:ascii="Times New Roman" w:hAnsi="Times New Roman" w:cs="Times New Roman"/>
            <w:sz w:val="24"/>
            <w:szCs w:val="24"/>
          </w:rPr>
          <w:delText xml:space="preserve">the Warren Ames Bridge, </w:delText>
        </w:r>
      </w:del>
      <w:r>
        <w:rPr>
          <w:rFonts w:ascii="Times New Roman" w:hAnsi="Times New Roman" w:cs="Times New Roman"/>
          <w:sz w:val="24"/>
          <w:szCs w:val="24"/>
        </w:rPr>
        <w:t>while dog fecal matter was detected only at the North and South Kenai Beach sites.</w:t>
      </w:r>
      <w:r w:rsidR="00F12A12">
        <w:rPr>
          <w:rFonts w:ascii="Times New Roman" w:hAnsi="Times New Roman" w:cs="Times New Roman"/>
          <w:sz w:val="24"/>
          <w:szCs w:val="24"/>
        </w:rPr>
        <w:t xml:space="preserve"> </w:t>
      </w:r>
      <w:r>
        <w:rPr>
          <w:rFonts w:ascii="Times New Roman" w:hAnsi="Times New Roman" w:cs="Times New Roman"/>
          <w:sz w:val="24"/>
          <w:szCs w:val="24"/>
        </w:rPr>
        <w:t>Concentrations (copies biomarker gene/100 mL) overall ranged from not detected to 28,200 for gulls, not detected to 4,660 for dogs, and not detected to 1,220 for humans.</w:t>
      </w:r>
    </w:p>
    <w:p w14:paraId="25CD48F6" w14:textId="3FE6CB29" w:rsidR="0091751F" w:rsidRDefault="0091751F" w:rsidP="00E56BBC">
      <w:pPr>
        <w:rPr>
          <w:rFonts w:ascii="Times New Roman" w:eastAsia="Times New Roman" w:hAnsi="Times New Roman" w:cs="Times New Roman"/>
          <w:sz w:val="24"/>
          <w:szCs w:val="24"/>
        </w:rPr>
      </w:pPr>
    </w:p>
    <w:p w14:paraId="38D15027" w14:textId="68D8B1EF" w:rsidR="00375840" w:rsidRDefault="0065389D" w:rsidP="00102D51">
      <w:pPr>
        <w:pStyle w:val="Caption"/>
        <w:rPr>
          <w:rFonts w:ascii="Times New Roman" w:hAnsi="Times New Roman" w:cs="Times New Roman"/>
          <w:sz w:val="24"/>
          <w:szCs w:val="24"/>
        </w:rPr>
      </w:pPr>
      <w:ins w:id="288" w:author="Benjamin Meyer" w:date="2021-02-08T12:01:00Z">
        <w:r>
          <w:rPr>
            <w:rFonts w:ascii="Times New Roman" w:hAnsi="Times New Roman" w:cs="Times New Roman"/>
            <w:noProof/>
            <w:sz w:val="24"/>
            <w:szCs w:val="24"/>
          </w:rPr>
          <w:drawing>
            <wp:inline distT="0" distB="0" distL="0" distR="0" wp14:anchorId="12E0C133" wp14:editId="1AE1AE44">
              <wp:extent cx="5455920" cy="2697480"/>
              <wp:effectExtent l="19050" t="19050" r="11430" b="266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mst_kenai_beach_2019_2020.png"/>
                      <pic:cNvPicPr/>
                    </pic:nvPicPr>
                    <pic:blipFill rotWithShape="1">
                      <a:blip r:embed="rId36">
                        <a:extLst>
                          <a:ext uri="{28A0092B-C50C-407E-A947-70E740481C1C}">
                            <a14:useLocalDpi xmlns:a14="http://schemas.microsoft.com/office/drawing/2010/main" val="0"/>
                          </a:ext>
                        </a:extLst>
                      </a:blip>
                      <a:srcRect l="-385" t="5242" r="8589" b="14075"/>
                      <a:stretch/>
                    </pic:blipFill>
                    <pic:spPr bwMode="auto">
                      <a:xfrm>
                        <a:off x="0" y="0"/>
                        <a:ext cx="5455920" cy="269748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ins>
    </w:p>
    <w:p w14:paraId="4CF28DDF" w14:textId="35EBE422" w:rsidR="001A6F2A" w:rsidRPr="00292B62" w:rsidRDefault="0091751F" w:rsidP="00292B62">
      <w:pPr>
        <w:pStyle w:val="Caption"/>
        <w:rPr>
          <w:rFonts w:ascii="Times New Roman" w:hAnsi="Times New Roman" w:cs="Times New Roman"/>
          <w:sz w:val="24"/>
          <w:szCs w:val="24"/>
        </w:rPr>
      </w:pPr>
      <w:bookmarkStart w:id="289" w:name="_Ref61430162"/>
      <w:bookmarkStart w:id="290" w:name="_Toc64229503"/>
      <w:r w:rsidRPr="00DA7B01">
        <w:rPr>
          <w:rFonts w:ascii="Times New Roman" w:hAnsi="Times New Roman" w:cs="Times New Roman"/>
          <w:sz w:val="24"/>
          <w:szCs w:val="24"/>
        </w:rPr>
        <w:t xml:space="preserve">Figure </w:t>
      </w:r>
      <w:r w:rsidRPr="00DA7B01">
        <w:rPr>
          <w:rFonts w:ascii="Times New Roman" w:hAnsi="Times New Roman" w:cs="Times New Roman"/>
          <w:sz w:val="24"/>
          <w:szCs w:val="24"/>
        </w:rPr>
        <w:fldChar w:fldCharType="begin"/>
      </w:r>
      <w:r w:rsidRPr="00DA7B01">
        <w:rPr>
          <w:rFonts w:ascii="Times New Roman" w:hAnsi="Times New Roman" w:cs="Times New Roman"/>
          <w:sz w:val="24"/>
          <w:szCs w:val="24"/>
        </w:rPr>
        <w:instrText xml:space="preserve"> SEQ Figure \* ARABIC </w:instrText>
      </w:r>
      <w:r w:rsidRPr="00DA7B01">
        <w:rPr>
          <w:rFonts w:ascii="Times New Roman" w:hAnsi="Times New Roman" w:cs="Times New Roman"/>
          <w:sz w:val="24"/>
          <w:szCs w:val="24"/>
        </w:rPr>
        <w:fldChar w:fldCharType="separate"/>
      </w:r>
      <w:r w:rsidR="00C873D4">
        <w:rPr>
          <w:rFonts w:ascii="Times New Roman" w:hAnsi="Times New Roman" w:cs="Times New Roman"/>
          <w:noProof/>
          <w:sz w:val="24"/>
          <w:szCs w:val="24"/>
        </w:rPr>
        <w:t>9</w:t>
      </w:r>
      <w:r w:rsidRPr="00DA7B01">
        <w:rPr>
          <w:rFonts w:ascii="Times New Roman" w:hAnsi="Times New Roman" w:cs="Times New Roman"/>
          <w:sz w:val="24"/>
          <w:szCs w:val="24"/>
        </w:rPr>
        <w:fldChar w:fldCharType="end"/>
      </w:r>
      <w:bookmarkEnd w:id="289"/>
      <w:r w:rsidRPr="00DA7B01">
        <w:rPr>
          <w:rFonts w:ascii="Times New Roman" w:hAnsi="Times New Roman" w:cs="Times New Roman"/>
          <w:sz w:val="24"/>
          <w:szCs w:val="24"/>
        </w:rPr>
        <w:t xml:space="preserve">: </w:t>
      </w:r>
      <w:r>
        <w:rPr>
          <w:rFonts w:ascii="Times New Roman" w:hAnsi="Times New Roman" w:cs="Times New Roman"/>
          <w:sz w:val="24"/>
          <w:szCs w:val="24"/>
        </w:rPr>
        <w:t>Results from microbial source tracing (MST) analyses from the dive sites sampled for bacteria in the lower Kenai River, 2019 – 2020. Values are copies</w:t>
      </w:r>
      <w:r w:rsidR="00292B62">
        <w:rPr>
          <w:rFonts w:ascii="Times New Roman" w:hAnsi="Times New Roman" w:cs="Times New Roman"/>
          <w:sz w:val="24"/>
          <w:szCs w:val="24"/>
        </w:rPr>
        <w:t xml:space="preserve"> of biomarker gene per 100 mL. </w:t>
      </w:r>
      <w:r>
        <w:rPr>
          <w:rFonts w:ascii="Times New Roman" w:hAnsi="Times New Roman" w:cs="Times New Roman"/>
          <w:sz w:val="24"/>
          <w:szCs w:val="24"/>
        </w:rPr>
        <w:t xml:space="preserve">Where colored bars are absent, genetic material was either not detected or detected but </w:t>
      </w:r>
      <w:r w:rsidR="00252E84">
        <w:rPr>
          <w:rFonts w:ascii="Times New Roman" w:hAnsi="Times New Roman" w:cs="Times New Roman"/>
          <w:sz w:val="24"/>
          <w:szCs w:val="24"/>
        </w:rPr>
        <w:t>not quantifiable. See Appendix F</w:t>
      </w:r>
      <w:r>
        <w:rPr>
          <w:rFonts w:ascii="Times New Roman" w:hAnsi="Times New Roman" w:cs="Times New Roman"/>
          <w:sz w:val="24"/>
          <w:szCs w:val="24"/>
        </w:rPr>
        <w:t xml:space="preserve"> for data used to generate this figure.</w:t>
      </w:r>
      <w:bookmarkEnd w:id="290"/>
    </w:p>
    <w:p w14:paraId="5883FEE5" w14:textId="1BF0A062" w:rsidR="00375840" w:rsidRPr="00375840" w:rsidRDefault="00375840" w:rsidP="00375840">
      <w:pPr>
        <w:rPr>
          <w:rFonts w:ascii="Times New Roman" w:eastAsia="Times New Roman" w:hAnsi="Times New Roman" w:cs="Times New Roman"/>
          <w:sz w:val="24"/>
          <w:szCs w:val="24"/>
        </w:rPr>
      </w:pPr>
      <w:r>
        <w:rPr>
          <w:rFonts w:ascii="Times New Roman" w:hAnsi="Times New Roman" w:cs="Times New Roman"/>
          <w:sz w:val="24"/>
          <w:szCs w:val="24"/>
        </w:rPr>
        <w:lastRenderedPageBreak/>
        <w:t>While human and dog fecal matter were generally much lower relative to gull fecal matter in most sampling events, several exceptions are noted.</w:t>
      </w:r>
      <w:r w:rsidR="00F12A12">
        <w:rPr>
          <w:rFonts w:ascii="Times New Roman" w:hAnsi="Times New Roman" w:cs="Times New Roman"/>
          <w:sz w:val="24"/>
          <w:szCs w:val="24"/>
        </w:rPr>
        <w:t xml:space="preserve"> </w:t>
      </w:r>
      <w:r>
        <w:rPr>
          <w:rFonts w:ascii="Times New Roman" w:hAnsi="Times New Roman" w:cs="Times New Roman"/>
          <w:sz w:val="24"/>
          <w:szCs w:val="24"/>
        </w:rPr>
        <w:t>Sampling events on June 4, 2019 indicated dog feces as the majority source of fecal contamination at North Kenai beach and as a substantial source, proportionately, at South Kenai Beach.</w:t>
      </w:r>
      <w:r w:rsidR="00F12A12">
        <w:rPr>
          <w:rFonts w:ascii="Times New Roman" w:hAnsi="Times New Roman" w:cs="Times New Roman"/>
          <w:sz w:val="24"/>
          <w:szCs w:val="24"/>
        </w:rPr>
        <w:t xml:space="preserve"> </w:t>
      </w:r>
      <w:r>
        <w:rPr>
          <w:rFonts w:ascii="Times New Roman" w:hAnsi="Times New Roman" w:cs="Times New Roman"/>
          <w:sz w:val="24"/>
          <w:szCs w:val="24"/>
        </w:rPr>
        <w:t>Additionally, on July 7, 2020 at North Kenai beach, fecal matter concentrations for gulls and humans were within a similar range of values, with 1590 marker copies/100 mL for gulls and 1140 marker copies/100 mL for humans (Figure 6</w:t>
      </w:r>
      <w:r w:rsidR="00F12A12">
        <w:rPr>
          <w:rFonts w:ascii="Times New Roman" w:hAnsi="Times New Roman" w:cs="Times New Roman"/>
          <w:sz w:val="24"/>
          <w:szCs w:val="24"/>
        </w:rPr>
        <w:t xml:space="preserve">). </w:t>
      </w:r>
      <w:r w:rsidRPr="004C607B">
        <w:rPr>
          <w:rFonts w:ascii="Times New Roman" w:hAnsi="Times New Roman" w:cs="Times New Roman"/>
          <w:sz w:val="24"/>
          <w:szCs w:val="24"/>
        </w:rPr>
        <w:t xml:space="preserve">Complete MST data is found </w:t>
      </w:r>
      <w:r w:rsidR="004C607B" w:rsidRPr="004C607B">
        <w:rPr>
          <w:rFonts w:ascii="Times New Roman" w:hAnsi="Times New Roman" w:cs="Times New Roman"/>
          <w:sz w:val="24"/>
          <w:szCs w:val="24"/>
        </w:rPr>
        <w:t xml:space="preserve">in </w:t>
      </w:r>
      <w:r w:rsidR="004C607B" w:rsidRPr="004C607B">
        <w:rPr>
          <w:rFonts w:ascii="Times New Roman" w:hAnsi="Times New Roman" w:cs="Times New Roman"/>
          <w:sz w:val="24"/>
          <w:szCs w:val="24"/>
        </w:rPr>
        <w:fldChar w:fldCharType="begin"/>
      </w:r>
      <w:r w:rsidR="004C607B" w:rsidRPr="004C607B">
        <w:rPr>
          <w:rFonts w:ascii="Times New Roman" w:hAnsi="Times New Roman" w:cs="Times New Roman"/>
          <w:sz w:val="24"/>
          <w:szCs w:val="24"/>
        </w:rPr>
        <w:instrText xml:space="preserve"> REF _Ref61430498 \h  \* MERGEFORMAT </w:instrText>
      </w:r>
      <w:r w:rsidR="004C607B" w:rsidRPr="004C607B">
        <w:rPr>
          <w:rFonts w:ascii="Times New Roman" w:hAnsi="Times New Roman" w:cs="Times New Roman"/>
          <w:sz w:val="24"/>
          <w:szCs w:val="24"/>
        </w:rPr>
      </w:r>
      <w:r w:rsidR="004C607B" w:rsidRPr="004C607B">
        <w:rPr>
          <w:rFonts w:ascii="Times New Roman" w:hAnsi="Times New Roman" w:cs="Times New Roman"/>
          <w:sz w:val="24"/>
          <w:szCs w:val="24"/>
        </w:rPr>
        <w:fldChar w:fldCharType="separate"/>
      </w:r>
      <w:r w:rsidR="00C873D4" w:rsidRPr="0069324C">
        <w:rPr>
          <w:rFonts w:ascii="Times New Roman" w:hAnsi="Times New Roman" w:cs="Times New Roman"/>
          <w:sz w:val="24"/>
          <w:szCs w:val="24"/>
        </w:rPr>
        <w:t xml:space="preserve">Table </w:t>
      </w:r>
      <w:r w:rsidR="00C873D4">
        <w:rPr>
          <w:rFonts w:ascii="Times New Roman" w:hAnsi="Times New Roman" w:cs="Times New Roman"/>
          <w:sz w:val="24"/>
          <w:szCs w:val="24"/>
        </w:rPr>
        <w:t>8</w:t>
      </w:r>
      <w:r w:rsidR="004C607B" w:rsidRPr="004C607B">
        <w:rPr>
          <w:rFonts w:ascii="Times New Roman" w:hAnsi="Times New Roman" w:cs="Times New Roman"/>
          <w:sz w:val="24"/>
          <w:szCs w:val="24"/>
        </w:rPr>
        <w:fldChar w:fldCharType="end"/>
      </w:r>
      <w:r w:rsidR="004C607B" w:rsidRPr="004C607B">
        <w:rPr>
          <w:rFonts w:ascii="Times New Roman" w:hAnsi="Times New Roman" w:cs="Times New Roman"/>
          <w:sz w:val="24"/>
          <w:szCs w:val="24"/>
        </w:rPr>
        <w:t xml:space="preserve"> </w:t>
      </w:r>
      <w:r w:rsidR="004C607B">
        <w:rPr>
          <w:rFonts w:ascii="Times New Roman" w:hAnsi="Times New Roman" w:cs="Times New Roman"/>
          <w:sz w:val="24"/>
          <w:szCs w:val="24"/>
        </w:rPr>
        <w:t>(</w:t>
      </w:r>
      <w:r w:rsidR="004C607B" w:rsidRPr="004C607B">
        <w:rPr>
          <w:rFonts w:ascii="Times New Roman" w:hAnsi="Times New Roman" w:cs="Times New Roman"/>
          <w:sz w:val="24"/>
          <w:szCs w:val="24"/>
        </w:rPr>
        <w:fldChar w:fldCharType="begin"/>
      </w:r>
      <w:r w:rsidR="004C607B" w:rsidRPr="004C607B">
        <w:rPr>
          <w:rFonts w:ascii="Times New Roman" w:hAnsi="Times New Roman" w:cs="Times New Roman"/>
          <w:sz w:val="24"/>
          <w:szCs w:val="24"/>
        </w:rPr>
        <w:instrText xml:space="preserve"> REF _Ref61430577 \h  \* MERGEFORMAT </w:instrText>
      </w:r>
      <w:r w:rsidR="004C607B" w:rsidRPr="004C607B">
        <w:rPr>
          <w:rFonts w:ascii="Times New Roman" w:hAnsi="Times New Roman" w:cs="Times New Roman"/>
          <w:sz w:val="24"/>
          <w:szCs w:val="24"/>
        </w:rPr>
      </w:r>
      <w:r w:rsidR="004C607B" w:rsidRPr="004C607B">
        <w:rPr>
          <w:rFonts w:ascii="Times New Roman" w:hAnsi="Times New Roman" w:cs="Times New Roman"/>
          <w:sz w:val="24"/>
          <w:szCs w:val="24"/>
        </w:rPr>
        <w:fldChar w:fldCharType="separate"/>
      </w:r>
      <w:r w:rsidR="00C873D4" w:rsidRPr="00C873D4">
        <w:rPr>
          <w:rFonts w:ascii="Times New Roman" w:hAnsi="Times New Roman" w:cs="Times New Roman"/>
          <w:sz w:val="24"/>
          <w:szCs w:val="24"/>
        </w:rPr>
        <w:t>Appendix F: Microbial Source Tracing Data</w:t>
      </w:r>
      <w:r w:rsidR="004C607B" w:rsidRPr="004C607B">
        <w:rPr>
          <w:rFonts w:ascii="Times New Roman" w:hAnsi="Times New Roman" w:cs="Times New Roman"/>
          <w:sz w:val="24"/>
          <w:szCs w:val="24"/>
        </w:rPr>
        <w:fldChar w:fldCharType="end"/>
      </w:r>
      <w:r w:rsidR="004C607B">
        <w:rPr>
          <w:rFonts w:ascii="Times New Roman" w:hAnsi="Times New Roman" w:cs="Times New Roman"/>
          <w:sz w:val="24"/>
          <w:szCs w:val="24"/>
        </w:rPr>
        <w:t>).</w:t>
      </w:r>
      <w:r w:rsidR="004C607B">
        <w:rPr>
          <w:rFonts w:ascii="Times New Roman" w:eastAsia="Times New Roman" w:hAnsi="Times New Roman" w:cs="Times New Roman"/>
          <w:sz w:val="24"/>
          <w:szCs w:val="24"/>
          <w:shd w:val="clear" w:color="auto" w:fill="FFFF00"/>
        </w:rPr>
        <w:t xml:space="preserve"> </w:t>
      </w:r>
    </w:p>
    <w:p w14:paraId="0BB739F9" w14:textId="77777777" w:rsidR="004A2DE4" w:rsidRPr="00BE57F3" w:rsidRDefault="004A2DE4" w:rsidP="00C104B4">
      <w:pPr>
        <w:pStyle w:val="Heading1"/>
        <w:rPr>
          <w:rFonts w:ascii="Times New Roman" w:hAnsi="Times New Roman" w:cs="Times New Roman"/>
          <w:b/>
          <w:color w:val="2E74B5" w:themeColor="accent1" w:themeShade="BF"/>
        </w:rPr>
      </w:pPr>
      <w:bookmarkStart w:id="291" w:name="_Toc64228874"/>
      <w:r w:rsidRPr="00BE57F3">
        <w:rPr>
          <w:rFonts w:ascii="Times New Roman" w:hAnsi="Times New Roman" w:cs="Times New Roman"/>
          <w:b/>
          <w:color w:val="2E74B5" w:themeColor="accent1" w:themeShade="BF"/>
        </w:rPr>
        <w:t>Discussion</w:t>
      </w:r>
      <w:bookmarkEnd w:id="291"/>
    </w:p>
    <w:p w14:paraId="6AB5585A" w14:textId="6185F8CB" w:rsidR="001703EF" w:rsidRPr="00102D51" w:rsidRDefault="00D80E26" w:rsidP="00102D51">
      <w:pPr>
        <w:pStyle w:val="Heading2"/>
        <w:rPr>
          <w:rFonts w:ascii="Times New Roman" w:hAnsi="Times New Roman" w:cs="Times New Roman"/>
          <w:b/>
          <w:sz w:val="24"/>
          <w:szCs w:val="24"/>
        </w:rPr>
      </w:pPr>
      <w:bookmarkStart w:id="292" w:name="_Toc64228875"/>
      <w:r w:rsidRPr="00BE57F3">
        <w:rPr>
          <w:rFonts w:ascii="Times New Roman" w:hAnsi="Times New Roman" w:cs="Times New Roman"/>
          <w:b/>
          <w:color w:val="2E74B5" w:themeColor="accent1" w:themeShade="BF"/>
        </w:rPr>
        <w:t>20</w:t>
      </w:r>
      <w:r w:rsidR="009D7EB1">
        <w:rPr>
          <w:rFonts w:ascii="Times New Roman" w:hAnsi="Times New Roman" w:cs="Times New Roman"/>
          <w:b/>
          <w:color w:val="2E74B5" w:themeColor="accent1" w:themeShade="BF"/>
        </w:rPr>
        <w:t>20</w:t>
      </w:r>
      <w:r w:rsidR="00C47B5E" w:rsidRPr="00BE57F3">
        <w:rPr>
          <w:rFonts w:ascii="Times New Roman" w:hAnsi="Times New Roman" w:cs="Times New Roman"/>
          <w:b/>
          <w:color w:val="2E74B5" w:themeColor="accent1" w:themeShade="BF"/>
        </w:rPr>
        <w:t xml:space="preserve"> Kenai beach bacteria monitoring</w:t>
      </w:r>
      <w:bookmarkEnd w:id="292"/>
    </w:p>
    <w:p w14:paraId="63068CAA" w14:textId="76A324B6" w:rsidR="005E578A" w:rsidRDefault="005E578A" w:rsidP="001703EF">
      <w:pPr>
        <w:rPr>
          <w:rFonts w:ascii="Times New Roman" w:hAnsi="Times New Roman" w:cs="Times New Roman"/>
          <w:sz w:val="24"/>
          <w:szCs w:val="24"/>
        </w:rPr>
      </w:pPr>
      <w:r>
        <w:rPr>
          <w:rFonts w:ascii="Times New Roman" w:hAnsi="Times New Roman" w:cs="Times New Roman"/>
          <w:sz w:val="24"/>
          <w:szCs w:val="24"/>
        </w:rPr>
        <w:t>E</w:t>
      </w:r>
      <w:r w:rsidR="00827F14" w:rsidRPr="00BB53EA">
        <w:rPr>
          <w:rFonts w:ascii="Times New Roman" w:hAnsi="Times New Roman" w:cs="Times New Roman"/>
          <w:sz w:val="24"/>
          <w:szCs w:val="24"/>
        </w:rPr>
        <w:t>nterococci</w:t>
      </w:r>
      <w:r w:rsidR="007E6382" w:rsidRPr="00BB53EA">
        <w:rPr>
          <w:rFonts w:ascii="Times New Roman" w:hAnsi="Times New Roman" w:cs="Times New Roman"/>
          <w:sz w:val="24"/>
          <w:szCs w:val="24"/>
        </w:rPr>
        <w:t xml:space="preserve"> and fecal coliform</w:t>
      </w:r>
      <w:r w:rsidR="00827F14" w:rsidRPr="00BB53EA">
        <w:rPr>
          <w:rFonts w:ascii="Times New Roman" w:hAnsi="Times New Roman" w:cs="Times New Roman"/>
          <w:sz w:val="24"/>
          <w:szCs w:val="24"/>
        </w:rPr>
        <w:t xml:space="preserve"> </w:t>
      </w:r>
      <w:commentRangeStart w:id="293"/>
      <w:commentRangeStart w:id="294"/>
      <w:r w:rsidR="00827F14" w:rsidRPr="00BB53EA">
        <w:rPr>
          <w:rFonts w:ascii="Times New Roman" w:hAnsi="Times New Roman" w:cs="Times New Roman"/>
          <w:sz w:val="24"/>
          <w:szCs w:val="24"/>
        </w:rPr>
        <w:t xml:space="preserve">exceedances </w:t>
      </w:r>
      <w:commentRangeEnd w:id="293"/>
      <w:r w:rsidR="008B5591">
        <w:rPr>
          <w:rStyle w:val="CommentReference"/>
        </w:rPr>
        <w:commentReference w:id="293"/>
      </w:r>
      <w:commentRangeEnd w:id="294"/>
      <w:r>
        <w:rPr>
          <w:rStyle w:val="CommentReference"/>
        </w:rPr>
        <w:commentReference w:id="294"/>
      </w:r>
      <w:r w:rsidR="00927D48" w:rsidRPr="00BB53EA">
        <w:rPr>
          <w:rFonts w:ascii="Times New Roman" w:hAnsi="Times New Roman" w:cs="Times New Roman"/>
          <w:sz w:val="24"/>
          <w:szCs w:val="24"/>
        </w:rPr>
        <w:t>occurred</w:t>
      </w:r>
      <w:r>
        <w:rPr>
          <w:rFonts w:ascii="Times New Roman" w:hAnsi="Times New Roman" w:cs="Times New Roman"/>
          <w:sz w:val="24"/>
          <w:szCs w:val="24"/>
        </w:rPr>
        <w:t xml:space="preserve"> in 2020</w:t>
      </w:r>
      <w:r w:rsidR="00927D48" w:rsidRPr="00BB53EA">
        <w:rPr>
          <w:rFonts w:ascii="Times New Roman" w:hAnsi="Times New Roman" w:cs="Times New Roman"/>
          <w:sz w:val="24"/>
          <w:szCs w:val="24"/>
        </w:rPr>
        <w:t xml:space="preserve"> </w:t>
      </w:r>
      <w:r>
        <w:rPr>
          <w:rFonts w:ascii="Times New Roman" w:hAnsi="Times New Roman" w:cs="Times New Roman"/>
          <w:sz w:val="24"/>
          <w:szCs w:val="24"/>
        </w:rPr>
        <w:t>for</w:t>
      </w:r>
      <w:r w:rsidR="001B6D59">
        <w:rPr>
          <w:rFonts w:ascii="Times New Roman" w:hAnsi="Times New Roman" w:cs="Times New Roman"/>
          <w:sz w:val="24"/>
          <w:szCs w:val="24"/>
        </w:rPr>
        <w:t xml:space="preserve"> in-season</w:t>
      </w:r>
      <w:r>
        <w:rPr>
          <w:rFonts w:ascii="Times New Roman" w:hAnsi="Times New Roman" w:cs="Times New Roman"/>
          <w:sz w:val="24"/>
          <w:szCs w:val="24"/>
        </w:rPr>
        <w:t xml:space="preserve"> criteria as well as overall seasonal criteria.</w:t>
      </w:r>
      <w:r w:rsidR="00F12A12">
        <w:rPr>
          <w:rFonts w:ascii="Times New Roman" w:hAnsi="Times New Roman" w:cs="Times New Roman"/>
          <w:sz w:val="24"/>
          <w:szCs w:val="24"/>
        </w:rPr>
        <w:t xml:space="preserve"> </w:t>
      </w:r>
    </w:p>
    <w:p w14:paraId="60003C67" w14:textId="77777777" w:rsidR="005E578A" w:rsidRDefault="005E578A" w:rsidP="001703EF">
      <w:pPr>
        <w:rPr>
          <w:rFonts w:ascii="Times New Roman" w:hAnsi="Times New Roman" w:cs="Times New Roman"/>
          <w:sz w:val="24"/>
          <w:szCs w:val="24"/>
        </w:rPr>
      </w:pPr>
    </w:p>
    <w:p w14:paraId="7EF6EA46" w14:textId="54E992B1" w:rsidR="002A0F01" w:rsidRDefault="005E578A" w:rsidP="002A0F01">
      <w:pPr>
        <w:rPr>
          <w:rFonts w:ascii="Times New Roman" w:hAnsi="Times New Roman" w:cs="Times New Roman"/>
          <w:sz w:val="24"/>
          <w:szCs w:val="24"/>
        </w:rPr>
      </w:pPr>
      <w:r>
        <w:rPr>
          <w:rFonts w:ascii="Times New Roman" w:hAnsi="Times New Roman" w:cs="Times New Roman"/>
          <w:sz w:val="24"/>
          <w:szCs w:val="24"/>
        </w:rPr>
        <w:t>Individual fecal coliform sample exceedances (&gt; 31 CFU/100 mL) for secondary water recreation were observed at all five sites throughout the</w:t>
      </w:r>
      <w:r w:rsidR="002A0F01">
        <w:rPr>
          <w:rFonts w:ascii="Times New Roman" w:hAnsi="Times New Roman" w:cs="Times New Roman"/>
          <w:sz w:val="24"/>
          <w:szCs w:val="24"/>
        </w:rPr>
        <w:t xml:space="preserve"> 2020 sampling season.</w:t>
      </w:r>
      <w:r w:rsidR="00F12A12">
        <w:rPr>
          <w:rFonts w:ascii="Times New Roman" w:hAnsi="Times New Roman" w:cs="Times New Roman"/>
          <w:sz w:val="24"/>
          <w:szCs w:val="24"/>
        </w:rPr>
        <w:t xml:space="preserve"> </w:t>
      </w:r>
      <w:r w:rsidR="002A0F01">
        <w:rPr>
          <w:rFonts w:ascii="Times New Roman" w:hAnsi="Times New Roman" w:cs="Times New Roman"/>
          <w:sz w:val="24"/>
          <w:szCs w:val="24"/>
        </w:rPr>
        <w:t>Only the</w:t>
      </w:r>
      <w:r w:rsidR="002A0F01" w:rsidRPr="00BB53EA">
        <w:rPr>
          <w:rFonts w:ascii="Times New Roman" w:hAnsi="Times New Roman" w:cs="Times New Roman"/>
          <w:sz w:val="24"/>
          <w:szCs w:val="24"/>
        </w:rPr>
        <w:t xml:space="preserve"> South Kenai Beach</w:t>
      </w:r>
      <w:r w:rsidR="002A0F01">
        <w:rPr>
          <w:rFonts w:ascii="Times New Roman" w:hAnsi="Times New Roman" w:cs="Times New Roman"/>
          <w:sz w:val="24"/>
          <w:szCs w:val="24"/>
        </w:rPr>
        <w:t xml:space="preserve"> saw any additional in-season fecal coliform exceedances, which consisted on one secondary water recreation advisory for &gt; 400 CFU/mL</w:t>
      </w:r>
      <w:r w:rsidR="00B81AA0">
        <w:rPr>
          <w:rFonts w:ascii="Times New Roman" w:hAnsi="Times New Roman" w:cs="Times New Roman"/>
          <w:sz w:val="24"/>
          <w:szCs w:val="24"/>
        </w:rPr>
        <w:t xml:space="preserve">. </w:t>
      </w:r>
      <w:r w:rsidR="002A0F01">
        <w:rPr>
          <w:rFonts w:ascii="Times New Roman" w:hAnsi="Times New Roman" w:cs="Times New Roman"/>
          <w:sz w:val="24"/>
          <w:szCs w:val="24"/>
        </w:rPr>
        <w:t>Regarding overall seasonal standards for fecal coliform, all five sites failed one of the overall seasonal standards for harvesting raw aquatic life for consumption (10% of fecal coliform samples &gt; 31 CFU/100 mL), and two out of five sites (Kenai River Gull Rookery 1 and South Kenai Beach) failed the other seasonal standard (overall geometric mean fecal coliform value &gt; 14 CFU/100 mL).</w:t>
      </w:r>
    </w:p>
    <w:p w14:paraId="27D4DB80" w14:textId="11645DB6" w:rsidR="002A0F01" w:rsidRDefault="002A0F01" w:rsidP="002A0F01">
      <w:pPr>
        <w:rPr>
          <w:rFonts w:ascii="Times New Roman" w:hAnsi="Times New Roman" w:cs="Times New Roman"/>
          <w:sz w:val="24"/>
          <w:szCs w:val="24"/>
        </w:rPr>
      </w:pPr>
    </w:p>
    <w:p w14:paraId="21D668FF" w14:textId="603A2340" w:rsidR="00BB4222" w:rsidRDefault="002A0F01" w:rsidP="001703EF">
      <w:pPr>
        <w:rPr>
          <w:rFonts w:ascii="Times New Roman" w:hAnsi="Times New Roman" w:cs="Times New Roman"/>
          <w:sz w:val="24"/>
          <w:szCs w:val="24"/>
        </w:rPr>
      </w:pPr>
      <w:r>
        <w:rPr>
          <w:rFonts w:ascii="Times New Roman" w:hAnsi="Times New Roman" w:cs="Times New Roman"/>
          <w:sz w:val="24"/>
          <w:szCs w:val="24"/>
        </w:rPr>
        <w:t>Individual enterococci sample exceedances (&gt; 130 CFU/100 mL) for contact water recreation were observed at South Kenai Beach on two dates in the 2020 sampling season, as well as two dates where the thirty-day geometric mean enterococci value was &gt; 35 CFU/100 mL.</w:t>
      </w:r>
      <w:r w:rsidR="005E62CC">
        <w:rPr>
          <w:rFonts w:ascii="Times New Roman" w:hAnsi="Times New Roman" w:cs="Times New Roman"/>
          <w:sz w:val="24"/>
          <w:szCs w:val="24"/>
        </w:rPr>
        <w:t xml:space="preserve"> </w:t>
      </w:r>
      <w:r>
        <w:rPr>
          <w:rFonts w:ascii="Times New Roman" w:hAnsi="Times New Roman" w:cs="Times New Roman"/>
          <w:sz w:val="24"/>
          <w:szCs w:val="24"/>
        </w:rPr>
        <w:t>Regarding overall seasona</w:t>
      </w:r>
      <w:r w:rsidR="00B81AA0">
        <w:rPr>
          <w:rFonts w:ascii="Times New Roman" w:hAnsi="Times New Roman" w:cs="Times New Roman"/>
          <w:sz w:val="24"/>
          <w:szCs w:val="24"/>
        </w:rPr>
        <w:t>l standards for enterococci, one site failed on</w:t>
      </w:r>
      <w:r w:rsidR="00371D7F">
        <w:rPr>
          <w:rFonts w:ascii="Times New Roman" w:hAnsi="Times New Roman" w:cs="Times New Roman"/>
          <w:sz w:val="24"/>
          <w:szCs w:val="24"/>
        </w:rPr>
        <w:t xml:space="preserve"> the overall seasonal standard</w:t>
      </w:r>
      <w:r>
        <w:rPr>
          <w:rFonts w:ascii="Times New Roman" w:hAnsi="Times New Roman" w:cs="Times New Roman"/>
          <w:sz w:val="24"/>
          <w:szCs w:val="24"/>
        </w:rPr>
        <w:t xml:space="preserve"> for </w:t>
      </w:r>
      <w:r w:rsidR="00B81AA0">
        <w:rPr>
          <w:rFonts w:ascii="Times New Roman" w:hAnsi="Times New Roman" w:cs="Times New Roman"/>
          <w:sz w:val="24"/>
          <w:szCs w:val="24"/>
        </w:rPr>
        <w:t>contact recreation</w:t>
      </w:r>
      <w:r>
        <w:rPr>
          <w:rFonts w:ascii="Times New Roman" w:hAnsi="Times New Roman" w:cs="Times New Roman"/>
          <w:sz w:val="24"/>
          <w:szCs w:val="24"/>
        </w:rPr>
        <w:t xml:space="preserve"> (10% of </w:t>
      </w:r>
      <w:r w:rsidR="00B81AA0">
        <w:rPr>
          <w:rFonts w:ascii="Times New Roman" w:hAnsi="Times New Roman" w:cs="Times New Roman"/>
          <w:sz w:val="24"/>
          <w:szCs w:val="24"/>
        </w:rPr>
        <w:t xml:space="preserve">enterococci </w:t>
      </w:r>
      <w:r>
        <w:rPr>
          <w:rFonts w:ascii="Times New Roman" w:hAnsi="Times New Roman" w:cs="Times New Roman"/>
          <w:sz w:val="24"/>
          <w:szCs w:val="24"/>
        </w:rPr>
        <w:t>samples &gt;</w:t>
      </w:r>
      <w:r w:rsidR="00B81AA0">
        <w:rPr>
          <w:rFonts w:ascii="Times New Roman" w:hAnsi="Times New Roman" w:cs="Times New Roman"/>
          <w:sz w:val="24"/>
          <w:szCs w:val="24"/>
        </w:rPr>
        <w:t xml:space="preserve"> 130</w:t>
      </w:r>
      <w:r>
        <w:rPr>
          <w:rFonts w:ascii="Times New Roman" w:hAnsi="Times New Roman" w:cs="Times New Roman"/>
          <w:sz w:val="24"/>
          <w:szCs w:val="24"/>
        </w:rPr>
        <w:t xml:space="preserve"> CFU/100 mL)</w:t>
      </w:r>
      <w:r w:rsidR="00B81AA0">
        <w:rPr>
          <w:rFonts w:ascii="Times New Roman" w:hAnsi="Times New Roman" w:cs="Times New Roman"/>
          <w:sz w:val="24"/>
          <w:szCs w:val="24"/>
        </w:rPr>
        <w:t>.</w:t>
      </w:r>
    </w:p>
    <w:p w14:paraId="3D14BE0F" w14:textId="6B50A4AA" w:rsidR="00261BAB" w:rsidRDefault="00261BAB" w:rsidP="001703EF">
      <w:pPr>
        <w:rPr>
          <w:rFonts w:ascii="Times New Roman" w:hAnsi="Times New Roman" w:cs="Times New Roman"/>
          <w:sz w:val="24"/>
          <w:szCs w:val="24"/>
        </w:rPr>
      </w:pPr>
    </w:p>
    <w:p w14:paraId="4B155EF4" w14:textId="07400995" w:rsidR="001B4CF8" w:rsidRDefault="002E6CD0" w:rsidP="001B4CF8">
      <w:pPr>
        <w:rPr>
          <w:rFonts w:ascii="Times New Roman" w:hAnsi="Times New Roman" w:cs="Times New Roman"/>
          <w:sz w:val="24"/>
          <w:szCs w:val="24"/>
        </w:rPr>
      </w:pPr>
      <w:r w:rsidRPr="00BB53EA">
        <w:rPr>
          <w:rFonts w:ascii="Times New Roman" w:hAnsi="Times New Roman" w:cs="Times New Roman"/>
          <w:sz w:val="24"/>
          <w:szCs w:val="24"/>
        </w:rPr>
        <w:t xml:space="preserve">The </w:t>
      </w:r>
      <w:r w:rsidR="007B1396" w:rsidRPr="00BB53EA">
        <w:rPr>
          <w:rFonts w:ascii="Times New Roman" w:hAnsi="Times New Roman" w:cs="Times New Roman"/>
          <w:sz w:val="24"/>
          <w:szCs w:val="24"/>
        </w:rPr>
        <w:t xml:space="preserve">elevated </w:t>
      </w:r>
      <w:r w:rsidR="0008328D" w:rsidRPr="00BB53EA">
        <w:rPr>
          <w:rFonts w:ascii="Times New Roman" w:hAnsi="Times New Roman" w:cs="Times New Roman"/>
          <w:sz w:val="24"/>
          <w:szCs w:val="24"/>
        </w:rPr>
        <w:t xml:space="preserve">concentrations </w:t>
      </w:r>
      <w:r w:rsidRPr="00BB53EA">
        <w:rPr>
          <w:rFonts w:ascii="Times New Roman" w:hAnsi="Times New Roman" w:cs="Times New Roman"/>
          <w:sz w:val="24"/>
          <w:szCs w:val="24"/>
        </w:rPr>
        <w:t xml:space="preserve">of </w:t>
      </w:r>
      <w:r w:rsidR="00AC63A5" w:rsidRPr="00BB53EA">
        <w:rPr>
          <w:rFonts w:ascii="Times New Roman" w:hAnsi="Times New Roman" w:cs="Times New Roman"/>
          <w:sz w:val="24"/>
          <w:szCs w:val="24"/>
        </w:rPr>
        <w:t>bacteria</w:t>
      </w:r>
      <w:r w:rsidRPr="00BB53EA">
        <w:rPr>
          <w:rFonts w:ascii="Times New Roman" w:hAnsi="Times New Roman" w:cs="Times New Roman"/>
          <w:sz w:val="24"/>
          <w:szCs w:val="24"/>
        </w:rPr>
        <w:t xml:space="preserve"> at </w:t>
      </w:r>
      <w:r w:rsidR="007B1396" w:rsidRPr="00BB53EA">
        <w:rPr>
          <w:rFonts w:ascii="Times New Roman" w:hAnsi="Times New Roman" w:cs="Times New Roman"/>
          <w:sz w:val="24"/>
          <w:szCs w:val="24"/>
        </w:rPr>
        <w:t>South</w:t>
      </w:r>
      <w:r w:rsidRPr="00BB53EA">
        <w:rPr>
          <w:rFonts w:ascii="Times New Roman" w:hAnsi="Times New Roman" w:cs="Times New Roman"/>
          <w:sz w:val="24"/>
          <w:szCs w:val="24"/>
        </w:rPr>
        <w:t xml:space="preserve"> Kenai Beach </w:t>
      </w:r>
      <w:r w:rsidR="007B1396" w:rsidRPr="00BB53EA">
        <w:rPr>
          <w:rFonts w:ascii="Times New Roman" w:hAnsi="Times New Roman" w:cs="Times New Roman"/>
          <w:sz w:val="24"/>
          <w:szCs w:val="24"/>
        </w:rPr>
        <w:t>relative to other</w:t>
      </w:r>
      <w:r w:rsidR="00DE26F7" w:rsidRPr="00BB53EA">
        <w:rPr>
          <w:rFonts w:ascii="Times New Roman" w:hAnsi="Times New Roman" w:cs="Times New Roman"/>
          <w:sz w:val="24"/>
          <w:szCs w:val="24"/>
        </w:rPr>
        <w:t xml:space="preserve"> </w:t>
      </w:r>
      <w:r w:rsidR="0023511F">
        <w:rPr>
          <w:rFonts w:ascii="Times New Roman" w:hAnsi="Times New Roman" w:cs="Times New Roman"/>
          <w:sz w:val="24"/>
          <w:szCs w:val="24"/>
        </w:rPr>
        <w:t>locations</w:t>
      </w:r>
      <w:r w:rsidR="007B1396" w:rsidRPr="00BB53EA">
        <w:rPr>
          <w:rFonts w:ascii="Times New Roman" w:hAnsi="Times New Roman" w:cs="Times New Roman"/>
          <w:sz w:val="24"/>
          <w:szCs w:val="24"/>
        </w:rPr>
        <w:t xml:space="preserve"> </w:t>
      </w:r>
      <w:r w:rsidRPr="00BB53EA">
        <w:rPr>
          <w:rFonts w:ascii="Times New Roman" w:hAnsi="Times New Roman" w:cs="Times New Roman"/>
          <w:sz w:val="24"/>
          <w:szCs w:val="24"/>
        </w:rPr>
        <w:t xml:space="preserve">can likely </w:t>
      </w:r>
      <w:r w:rsidR="00F67F03" w:rsidRPr="00BB53EA">
        <w:rPr>
          <w:rFonts w:ascii="Times New Roman" w:hAnsi="Times New Roman" w:cs="Times New Roman"/>
          <w:sz w:val="24"/>
          <w:szCs w:val="24"/>
        </w:rPr>
        <w:t>be attributed to the</w:t>
      </w:r>
      <w:r w:rsidRPr="00BB53EA">
        <w:rPr>
          <w:rFonts w:ascii="Times New Roman" w:hAnsi="Times New Roman" w:cs="Times New Roman"/>
          <w:sz w:val="24"/>
          <w:szCs w:val="24"/>
        </w:rPr>
        <w:t xml:space="preserve"> incr</w:t>
      </w:r>
      <w:r w:rsidR="00142318">
        <w:rPr>
          <w:rFonts w:ascii="Times New Roman" w:hAnsi="Times New Roman" w:cs="Times New Roman"/>
          <w:sz w:val="24"/>
          <w:szCs w:val="24"/>
        </w:rPr>
        <w:t>ease in fish carcasses and</w:t>
      </w:r>
      <w:r w:rsidR="00DE26F7" w:rsidRPr="00BB53EA">
        <w:rPr>
          <w:rFonts w:ascii="Times New Roman" w:hAnsi="Times New Roman" w:cs="Times New Roman"/>
          <w:sz w:val="24"/>
          <w:szCs w:val="24"/>
        </w:rPr>
        <w:t xml:space="preserve"> gull fecal matter</w:t>
      </w:r>
      <w:r w:rsidR="007B1396" w:rsidRPr="00BB53EA">
        <w:rPr>
          <w:rFonts w:ascii="Times New Roman" w:hAnsi="Times New Roman" w:cs="Times New Roman"/>
          <w:sz w:val="24"/>
          <w:szCs w:val="24"/>
        </w:rPr>
        <w:t xml:space="preserve"> during the dipnet personal use fishery</w:t>
      </w:r>
      <w:r w:rsidRPr="00BB53EA">
        <w:rPr>
          <w:rFonts w:ascii="Times New Roman" w:hAnsi="Times New Roman" w:cs="Times New Roman"/>
          <w:sz w:val="24"/>
          <w:szCs w:val="24"/>
        </w:rPr>
        <w:t xml:space="preserve"> in July. </w:t>
      </w:r>
      <w:r w:rsidR="001B4CF8">
        <w:rPr>
          <w:rFonts w:ascii="Times New Roman" w:hAnsi="Times New Roman" w:cs="Times New Roman"/>
          <w:sz w:val="24"/>
          <w:szCs w:val="24"/>
        </w:rPr>
        <w:t>Though various factors influence</w:t>
      </w:r>
      <w:r w:rsidR="000E69BB">
        <w:rPr>
          <w:rFonts w:ascii="Times New Roman" w:hAnsi="Times New Roman" w:cs="Times New Roman"/>
          <w:sz w:val="24"/>
          <w:szCs w:val="24"/>
        </w:rPr>
        <w:t xml:space="preserve"> the magnitude of</w:t>
      </w:r>
      <w:r w:rsidR="001B4CF8">
        <w:rPr>
          <w:rFonts w:ascii="Times New Roman" w:hAnsi="Times New Roman" w:cs="Times New Roman"/>
          <w:sz w:val="24"/>
          <w:szCs w:val="24"/>
        </w:rPr>
        <w:t xml:space="preserve"> bacteria concentrations in the lower Kenai River, the size and timing of the late-run sockeye population and</w:t>
      </w:r>
      <w:r w:rsidR="00D91C2A">
        <w:rPr>
          <w:rFonts w:ascii="Times New Roman" w:hAnsi="Times New Roman" w:cs="Times New Roman"/>
          <w:sz w:val="24"/>
          <w:szCs w:val="24"/>
        </w:rPr>
        <w:t xml:space="preserve"> dipnet personal use</w:t>
      </w:r>
      <w:r w:rsidR="001B4CF8">
        <w:rPr>
          <w:rFonts w:ascii="Times New Roman" w:hAnsi="Times New Roman" w:cs="Times New Roman"/>
          <w:sz w:val="24"/>
          <w:szCs w:val="24"/>
        </w:rPr>
        <w:t xml:space="preserve"> fishery </w:t>
      </w:r>
      <w:r w:rsidR="00D91C2A">
        <w:rPr>
          <w:rFonts w:ascii="Times New Roman" w:hAnsi="Times New Roman" w:cs="Times New Roman"/>
          <w:sz w:val="24"/>
          <w:szCs w:val="24"/>
        </w:rPr>
        <w:t xml:space="preserve">(PUF) </w:t>
      </w:r>
      <w:r w:rsidR="001B4CF8">
        <w:rPr>
          <w:rFonts w:ascii="Times New Roman" w:hAnsi="Times New Roman" w:cs="Times New Roman"/>
          <w:sz w:val="24"/>
          <w:szCs w:val="24"/>
        </w:rPr>
        <w:t>participation are likely among t</w:t>
      </w:r>
      <w:r w:rsidR="00D91C2A">
        <w:rPr>
          <w:rFonts w:ascii="Times New Roman" w:hAnsi="Times New Roman" w:cs="Times New Roman"/>
          <w:sz w:val="24"/>
          <w:szCs w:val="24"/>
        </w:rPr>
        <w:t xml:space="preserve">he largest. </w:t>
      </w:r>
      <w:r w:rsidR="000E69BB">
        <w:rPr>
          <w:rFonts w:ascii="Times New Roman" w:hAnsi="Times New Roman" w:cs="Times New Roman"/>
          <w:sz w:val="24"/>
          <w:szCs w:val="24"/>
        </w:rPr>
        <w:t>When more fish carcasses are disposed of on the beach</w:t>
      </w:r>
      <w:r w:rsidR="001B4CF8">
        <w:rPr>
          <w:rFonts w:ascii="Times New Roman" w:hAnsi="Times New Roman" w:cs="Times New Roman"/>
          <w:sz w:val="24"/>
          <w:szCs w:val="24"/>
        </w:rPr>
        <w:t>, greater qua</w:t>
      </w:r>
      <w:r w:rsidR="00631388">
        <w:rPr>
          <w:rFonts w:ascii="Times New Roman" w:hAnsi="Times New Roman" w:cs="Times New Roman"/>
          <w:sz w:val="24"/>
          <w:szCs w:val="24"/>
        </w:rPr>
        <w:t>ntities of gull fecal matter</w:t>
      </w:r>
      <w:r w:rsidR="00193325">
        <w:rPr>
          <w:rFonts w:ascii="Times New Roman" w:hAnsi="Times New Roman" w:cs="Times New Roman"/>
          <w:sz w:val="24"/>
          <w:szCs w:val="24"/>
        </w:rPr>
        <w:t xml:space="preserve"> </w:t>
      </w:r>
      <w:r w:rsidR="001B4CF8">
        <w:rPr>
          <w:rFonts w:ascii="Times New Roman" w:hAnsi="Times New Roman" w:cs="Times New Roman"/>
          <w:sz w:val="24"/>
          <w:szCs w:val="24"/>
        </w:rPr>
        <w:t>contribute to bacteria growth unless mitigated.</w:t>
      </w:r>
      <w:r w:rsidR="00F12A12">
        <w:rPr>
          <w:rFonts w:ascii="Times New Roman" w:hAnsi="Times New Roman" w:cs="Times New Roman"/>
          <w:sz w:val="24"/>
          <w:szCs w:val="24"/>
        </w:rPr>
        <w:t xml:space="preserve"> </w:t>
      </w:r>
      <w:r w:rsidR="008C2D8E">
        <w:rPr>
          <w:rFonts w:ascii="Times New Roman" w:hAnsi="Times New Roman" w:cs="Times New Roman"/>
          <w:sz w:val="24"/>
          <w:szCs w:val="24"/>
        </w:rPr>
        <w:t>Annual p</w:t>
      </w:r>
      <w:r w:rsidR="00631388">
        <w:rPr>
          <w:rFonts w:ascii="Times New Roman" w:hAnsi="Times New Roman" w:cs="Times New Roman"/>
          <w:sz w:val="24"/>
          <w:szCs w:val="24"/>
        </w:rPr>
        <w:t xml:space="preserve">articipation in the Kenai River </w:t>
      </w:r>
      <w:r w:rsidR="00572C07">
        <w:rPr>
          <w:rFonts w:ascii="Times New Roman" w:hAnsi="Times New Roman" w:cs="Times New Roman"/>
          <w:sz w:val="24"/>
          <w:szCs w:val="24"/>
        </w:rPr>
        <w:t xml:space="preserve">dipnet </w:t>
      </w:r>
      <w:r w:rsidR="00631388">
        <w:rPr>
          <w:rFonts w:ascii="Times New Roman" w:hAnsi="Times New Roman" w:cs="Times New Roman"/>
          <w:sz w:val="24"/>
          <w:szCs w:val="24"/>
        </w:rPr>
        <w:t>personal use fishery</w:t>
      </w:r>
      <w:r w:rsidR="00572C07">
        <w:rPr>
          <w:rFonts w:ascii="Times New Roman" w:hAnsi="Times New Roman" w:cs="Times New Roman"/>
          <w:sz w:val="24"/>
          <w:szCs w:val="24"/>
        </w:rPr>
        <w:t xml:space="preserve"> (PUF)</w:t>
      </w:r>
      <w:r w:rsidR="00631388">
        <w:rPr>
          <w:rFonts w:ascii="Times New Roman" w:hAnsi="Times New Roman" w:cs="Times New Roman"/>
          <w:sz w:val="24"/>
          <w:szCs w:val="24"/>
        </w:rPr>
        <w:t xml:space="preserve"> continues to grow </w:t>
      </w:r>
      <w:r w:rsidR="00165697">
        <w:rPr>
          <w:rFonts w:ascii="Times New Roman" w:hAnsi="Times New Roman" w:cs="Times New Roman"/>
          <w:sz w:val="24"/>
          <w:szCs w:val="24"/>
        </w:rPr>
        <w:t>(</w:t>
      </w:r>
      <w:r w:rsidR="00252E84">
        <w:rPr>
          <w:rFonts w:ascii="Times New Roman" w:hAnsi="Times New Roman" w:cs="Times New Roman"/>
          <w:sz w:val="24"/>
          <w:szCs w:val="24"/>
        </w:rPr>
        <w:t>Figure 10</w:t>
      </w:r>
      <w:r w:rsidR="00165697">
        <w:rPr>
          <w:rFonts w:ascii="Times New Roman" w:hAnsi="Times New Roman" w:cs="Times New Roman"/>
          <w:sz w:val="24"/>
          <w:szCs w:val="24"/>
        </w:rPr>
        <w:t>)</w:t>
      </w:r>
      <w:r w:rsidR="00631388">
        <w:rPr>
          <w:rFonts w:ascii="Times New Roman" w:hAnsi="Times New Roman" w:cs="Times New Roman"/>
          <w:sz w:val="24"/>
          <w:szCs w:val="24"/>
        </w:rPr>
        <w:t>, thus monitoring and assessment of bacteria concentrations in the lower Kenai River wil</w:t>
      </w:r>
      <w:r w:rsidR="00856BE9">
        <w:rPr>
          <w:rFonts w:ascii="Times New Roman" w:hAnsi="Times New Roman" w:cs="Times New Roman"/>
          <w:sz w:val="24"/>
          <w:szCs w:val="24"/>
        </w:rPr>
        <w:t>l continue to remain essential.</w:t>
      </w:r>
      <w:r w:rsidR="00631388">
        <w:rPr>
          <w:rFonts w:ascii="Times New Roman" w:hAnsi="Times New Roman" w:cs="Times New Roman"/>
          <w:sz w:val="24"/>
          <w:szCs w:val="24"/>
        </w:rPr>
        <w:t xml:space="preserve"> Even i</w:t>
      </w:r>
      <w:r w:rsidR="001B4CF8" w:rsidRPr="00895BA2">
        <w:rPr>
          <w:rFonts w:ascii="Times New Roman" w:hAnsi="Times New Roman" w:cs="Times New Roman"/>
          <w:sz w:val="24"/>
          <w:szCs w:val="24"/>
        </w:rPr>
        <w:t xml:space="preserve">n spite of the travel challenges posed by the COVID-19 pandemic in summer 2020, </w:t>
      </w:r>
      <w:commentRangeStart w:id="295"/>
      <w:commentRangeStart w:id="296"/>
      <w:r w:rsidR="001B4CF8" w:rsidRPr="002B7E46">
        <w:rPr>
          <w:rFonts w:ascii="Times New Roman" w:hAnsi="Times New Roman" w:cs="Times New Roman"/>
          <w:sz w:val="24"/>
          <w:szCs w:val="24"/>
          <w:highlight w:val="yellow"/>
        </w:rPr>
        <w:t>overall revenue</w:t>
      </w:r>
      <w:r w:rsidR="00631388" w:rsidRPr="002B7E46">
        <w:rPr>
          <w:rFonts w:ascii="Times New Roman" w:hAnsi="Times New Roman" w:cs="Times New Roman"/>
          <w:sz w:val="24"/>
          <w:szCs w:val="24"/>
          <w:highlight w:val="yellow"/>
        </w:rPr>
        <w:t xml:space="preserve"> from </w:t>
      </w:r>
      <w:commentRangeEnd w:id="295"/>
      <w:r w:rsidR="008B5591" w:rsidRPr="002B7E46">
        <w:rPr>
          <w:rStyle w:val="CommentReference"/>
          <w:highlight w:val="yellow"/>
        </w:rPr>
        <w:commentReference w:id="295"/>
      </w:r>
      <w:r w:rsidR="00631388" w:rsidRPr="002B7E46">
        <w:rPr>
          <w:rFonts w:ascii="Times New Roman" w:hAnsi="Times New Roman" w:cs="Times New Roman"/>
          <w:sz w:val="24"/>
          <w:szCs w:val="24"/>
          <w:highlight w:val="yellow"/>
        </w:rPr>
        <w:t xml:space="preserve">– </w:t>
      </w:r>
      <w:r w:rsidR="00631388" w:rsidRPr="002B7E46">
        <w:rPr>
          <w:rFonts w:ascii="Times New Roman" w:hAnsi="Times New Roman" w:cs="Times New Roman"/>
          <w:sz w:val="24"/>
          <w:szCs w:val="24"/>
          <w:highlight w:val="yellow"/>
        </w:rPr>
        <w:lastRenderedPageBreak/>
        <w:t>and thus participation in</w:t>
      </w:r>
      <w:r w:rsidR="008C2D8E" w:rsidRPr="002B7E46">
        <w:rPr>
          <w:rFonts w:ascii="Times New Roman" w:hAnsi="Times New Roman" w:cs="Times New Roman"/>
          <w:sz w:val="24"/>
          <w:szCs w:val="24"/>
          <w:highlight w:val="yellow"/>
        </w:rPr>
        <w:t xml:space="preserve"> –</w:t>
      </w:r>
      <w:r w:rsidR="00631388" w:rsidRPr="002B7E46">
        <w:rPr>
          <w:rFonts w:ascii="Times New Roman" w:hAnsi="Times New Roman" w:cs="Times New Roman"/>
          <w:sz w:val="24"/>
          <w:szCs w:val="24"/>
          <w:highlight w:val="yellow"/>
        </w:rPr>
        <w:t xml:space="preserve"> </w:t>
      </w:r>
      <w:r w:rsidR="001B4CF8" w:rsidRPr="002B7E46">
        <w:rPr>
          <w:rFonts w:ascii="Times New Roman" w:hAnsi="Times New Roman" w:cs="Times New Roman"/>
          <w:sz w:val="24"/>
          <w:szCs w:val="24"/>
          <w:highlight w:val="yellow"/>
        </w:rPr>
        <w:t>t</w:t>
      </w:r>
      <w:commentRangeStart w:id="297"/>
      <w:commentRangeStart w:id="298"/>
      <w:r w:rsidR="001B4CF8" w:rsidRPr="002B7E46">
        <w:rPr>
          <w:rFonts w:ascii="Times New Roman" w:hAnsi="Times New Roman" w:cs="Times New Roman"/>
          <w:sz w:val="24"/>
          <w:szCs w:val="24"/>
          <w:highlight w:val="yellow"/>
        </w:rPr>
        <w:t xml:space="preserve">he </w:t>
      </w:r>
      <w:r w:rsidR="002B7E46">
        <w:rPr>
          <w:rFonts w:ascii="Times New Roman" w:hAnsi="Times New Roman" w:cs="Times New Roman"/>
          <w:sz w:val="24"/>
          <w:szCs w:val="24"/>
          <w:highlight w:val="yellow"/>
        </w:rPr>
        <w:t>dipnet PUF</w:t>
      </w:r>
      <w:r w:rsidR="001B4CF8" w:rsidRPr="002B7E46">
        <w:rPr>
          <w:rFonts w:ascii="Times New Roman" w:hAnsi="Times New Roman" w:cs="Times New Roman"/>
          <w:sz w:val="24"/>
          <w:szCs w:val="24"/>
          <w:highlight w:val="yellow"/>
        </w:rPr>
        <w:t xml:space="preserve"> in 2020 was up relative to 2019</w:t>
      </w:r>
      <w:commentRangeEnd w:id="297"/>
      <w:r w:rsidR="00B7626D" w:rsidRPr="00856BE9">
        <w:rPr>
          <w:rStyle w:val="CommentReference"/>
          <w:highlight w:val="yellow"/>
        </w:rPr>
        <w:commentReference w:id="297"/>
      </w:r>
      <w:commentRangeEnd w:id="298"/>
      <w:r w:rsidR="005A02A8" w:rsidRPr="00856BE9">
        <w:rPr>
          <w:rStyle w:val="CommentReference"/>
          <w:highlight w:val="yellow"/>
        </w:rPr>
        <w:commentReference w:id="298"/>
      </w:r>
      <w:r w:rsidR="001B4CF8" w:rsidRPr="00895BA2">
        <w:rPr>
          <w:rFonts w:ascii="Times New Roman" w:hAnsi="Times New Roman" w:cs="Times New Roman"/>
          <w:sz w:val="24"/>
          <w:szCs w:val="24"/>
        </w:rPr>
        <w:t xml:space="preserve"> </w:t>
      </w:r>
      <w:commentRangeEnd w:id="296"/>
      <w:r w:rsidR="005A02A8">
        <w:rPr>
          <w:rStyle w:val="CommentReference"/>
        </w:rPr>
        <w:commentReference w:id="296"/>
      </w:r>
      <w:r w:rsidR="001B4CF8" w:rsidRPr="00895BA2">
        <w:rPr>
          <w:rFonts w:ascii="Times New Roman" w:hAnsi="Times New Roman" w:cs="Times New Roman"/>
          <w:sz w:val="24"/>
          <w:szCs w:val="24"/>
        </w:rPr>
        <w:t>(</w:t>
      </w:r>
      <w:r w:rsidR="001B4CF8" w:rsidRPr="00895BA2">
        <w:rPr>
          <w:rFonts w:ascii="Times New Roman" w:hAnsi="Times New Roman" w:cs="Times New Roman"/>
          <w:color w:val="000000"/>
          <w:sz w:val="24"/>
          <w:szCs w:val="24"/>
        </w:rPr>
        <w:t>$367,982 in 2019, $456,411 in 2020)</w:t>
      </w:r>
      <w:r w:rsidR="00FC1AB1">
        <w:rPr>
          <w:rFonts w:ascii="Times New Roman" w:hAnsi="Times New Roman" w:cs="Times New Roman"/>
          <w:sz w:val="24"/>
          <w:szCs w:val="24"/>
        </w:rPr>
        <w:t xml:space="preserve"> (Ostrander, 2020). </w:t>
      </w:r>
      <w:r w:rsidR="00631388">
        <w:rPr>
          <w:rFonts w:ascii="Times New Roman" w:hAnsi="Times New Roman" w:cs="Times New Roman"/>
          <w:sz w:val="24"/>
          <w:szCs w:val="24"/>
        </w:rPr>
        <w:t xml:space="preserve">Although the </w:t>
      </w:r>
      <w:commentRangeStart w:id="299"/>
      <w:commentRangeStart w:id="300"/>
      <w:r w:rsidR="00631388">
        <w:rPr>
          <w:rFonts w:ascii="Times New Roman" w:hAnsi="Times New Roman" w:cs="Times New Roman"/>
          <w:sz w:val="24"/>
          <w:szCs w:val="24"/>
        </w:rPr>
        <w:t xml:space="preserve">2020 harvest </w:t>
      </w:r>
      <w:commentRangeEnd w:id="299"/>
      <w:r w:rsidR="008B5591">
        <w:rPr>
          <w:rStyle w:val="CommentReference"/>
        </w:rPr>
        <w:commentReference w:id="299"/>
      </w:r>
      <w:commentRangeEnd w:id="300"/>
      <w:r w:rsidR="005A02A8">
        <w:rPr>
          <w:rStyle w:val="CommentReference"/>
        </w:rPr>
        <w:commentReference w:id="300"/>
      </w:r>
      <w:r w:rsidR="00631388">
        <w:rPr>
          <w:rFonts w:ascii="Times New Roman" w:hAnsi="Times New Roman" w:cs="Times New Roman"/>
          <w:sz w:val="24"/>
          <w:szCs w:val="24"/>
        </w:rPr>
        <w:t xml:space="preserve">was likely lower than 2019 due to the late arrival of a substantial portion of the late-run </w:t>
      </w:r>
      <w:r w:rsidR="002B7E46">
        <w:rPr>
          <w:rFonts w:ascii="Times New Roman" w:hAnsi="Times New Roman" w:cs="Times New Roman"/>
          <w:sz w:val="24"/>
          <w:szCs w:val="24"/>
        </w:rPr>
        <w:t>sockeye</w:t>
      </w:r>
      <w:r w:rsidR="00856BE9">
        <w:rPr>
          <w:rFonts w:ascii="Times New Roman" w:hAnsi="Times New Roman" w:cs="Times New Roman"/>
          <w:sz w:val="24"/>
          <w:szCs w:val="24"/>
        </w:rPr>
        <w:t xml:space="preserve"> in 2020</w:t>
      </w:r>
      <w:r w:rsidR="00252E84">
        <w:rPr>
          <w:rFonts w:ascii="Times New Roman" w:hAnsi="Times New Roman" w:cs="Times New Roman"/>
          <w:sz w:val="24"/>
          <w:szCs w:val="24"/>
        </w:rPr>
        <w:t xml:space="preserve"> (Figure 11</w:t>
      </w:r>
      <w:r w:rsidR="002B7E46">
        <w:rPr>
          <w:rFonts w:ascii="Times New Roman" w:hAnsi="Times New Roman" w:cs="Times New Roman"/>
          <w:sz w:val="24"/>
          <w:szCs w:val="24"/>
        </w:rPr>
        <w:t>)</w:t>
      </w:r>
      <w:r w:rsidR="00FC1AB1">
        <w:rPr>
          <w:rFonts w:ascii="Times New Roman" w:hAnsi="Times New Roman" w:cs="Times New Roman"/>
          <w:sz w:val="24"/>
          <w:szCs w:val="24"/>
        </w:rPr>
        <w:t xml:space="preserve">, </w:t>
      </w:r>
      <w:r w:rsidR="00631388">
        <w:rPr>
          <w:rFonts w:ascii="Times New Roman" w:hAnsi="Times New Roman" w:cs="Times New Roman"/>
          <w:sz w:val="24"/>
          <w:szCs w:val="24"/>
        </w:rPr>
        <w:t>in general there is a close relationship between dipnet fishing effort and total annual harvest (Cenek and Franklin, 2017).</w:t>
      </w:r>
      <w:r w:rsidR="00F12A12">
        <w:rPr>
          <w:rFonts w:ascii="Times New Roman" w:hAnsi="Times New Roman" w:cs="Times New Roman"/>
          <w:sz w:val="24"/>
          <w:szCs w:val="24"/>
        </w:rPr>
        <w:t xml:space="preserve"> </w:t>
      </w:r>
    </w:p>
    <w:p w14:paraId="2EC43C61" w14:textId="735283B5" w:rsidR="00631388" w:rsidRDefault="00631388" w:rsidP="001B4CF8">
      <w:pPr>
        <w:rPr>
          <w:rFonts w:ascii="Times New Roman" w:hAnsi="Times New Roman" w:cs="Times New Roman"/>
          <w:sz w:val="24"/>
          <w:szCs w:val="24"/>
        </w:rPr>
      </w:pPr>
    </w:p>
    <w:p w14:paraId="705B1B07" w14:textId="42C6ABDE" w:rsidR="00112AD3" w:rsidRDefault="00631388" w:rsidP="00193325">
      <w:pPr>
        <w:rPr>
          <w:rFonts w:ascii="Times New Roman" w:hAnsi="Times New Roman" w:cs="Times New Roman"/>
          <w:sz w:val="24"/>
          <w:szCs w:val="24"/>
        </w:rPr>
      </w:pPr>
      <w:del w:id="301" w:author="Apsens, Sarah" w:date="2021-01-25T11:47:00Z">
        <w:r w:rsidDel="00821E54">
          <w:rPr>
            <w:rFonts w:ascii="Times New Roman" w:hAnsi="Times New Roman" w:cs="Times New Roman"/>
            <w:sz w:val="24"/>
            <w:szCs w:val="24"/>
          </w:rPr>
          <w:delText xml:space="preserve">The limited time span of </w:delText>
        </w:r>
        <w:commentRangeStart w:id="302"/>
        <w:r w:rsidDel="00821E54">
          <w:rPr>
            <w:rFonts w:ascii="Times New Roman" w:hAnsi="Times New Roman" w:cs="Times New Roman"/>
            <w:sz w:val="24"/>
            <w:szCs w:val="24"/>
          </w:rPr>
          <w:delText xml:space="preserve">data (2019-2020) </w:delText>
        </w:r>
        <w:commentRangeEnd w:id="302"/>
        <w:r w:rsidR="00B7626D" w:rsidDel="00821E54">
          <w:rPr>
            <w:rStyle w:val="CommentReference"/>
          </w:rPr>
          <w:commentReference w:id="302"/>
        </w:r>
        <w:r w:rsidDel="00821E54">
          <w:rPr>
            <w:rFonts w:ascii="Times New Roman" w:hAnsi="Times New Roman" w:cs="Times New Roman"/>
            <w:sz w:val="24"/>
            <w:szCs w:val="24"/>
          </w:rPr>
          <w:delText>addressed in this report makes</w:delText>
        </w:r>
        <w:r w:rsidR="008C2D8E" w:rsidDel="00821E54">
          <w:rPr>
            <w:rFonts w:ascii="Times New Roman" w:hAnsi="Times New Roman" w:cs="Times New Roman"/>
            <w:sz w:val="24"/>
            <w:szCs w:val="24"/>
          </w:rPr>
          <w:delText xml:space="preserve"> ranking the importance of various factors that contribute to </w:delText>
        </w:r>
        <w:r w:rsidDel="00821E54">
          <w:rPr>
            <w:rFonts w:ascii="Times New Roman" w:hAnsi="Times New Roman" w:cs="Times New Roman"/>
            <w:sz w:val="24"/>
            <w:szCs w:val="24"/>
          </w:rPr>
          <w:delText xml:space="preserve">bacteria exceedances to </w:delText>
        </w:r>
        <w:r w:rsidR="008C2D8E" w:rsidDel="00821E54">
          <w:rPr>
            <w:rFonts w:ascii="Times New Roman" w:hAnsi="Times New Roman" w:cs="Times New Roman"/>
            <w:sz w:val="24"/>
            <w:szCs w:val="24"/>
          </w:rPr>
          <w:delText>challenging</w:delText>
        </w:r>
        <w:r w:rsidDel="00821E54">
          <w:rPr>
            <w:rFonts w:ascii="Times New Roman" w:hAnsi="Times New Roman" w:cs="Times New Roman"/>
            <w:sz w:val="24"/>
            <w:szCs w:val="24"/>
          </w:rPr>
          <w:delText xml:space="preserve">.  </w:delText>
        </w:r>
        <w:commentRangeStart w:id="303"/>
        <w:r w:rsidDel="00821E54">
          <w:rPr>
            <w:rFonts w:ascii="Times New Roman" w:hAnsi="Times New Roman" w:cs="Times New Roman"/>
            <w:sz w:val="24"/>
            <w:szCs w:val="24"/>
          </w:rPr>
          <w:delText>A</w:delText>
        </w:r>
        <w:r w:rsidR="00193325" w:rsidDel="00821E54">
          <w:rPr>
            <w:rFonts w:ascii="Times New Roman" w:hAnsi="Times New Roman" w:cs="Times New Roman"/>
            <w:sz w:val="24"/>
            <w:szCs w:val="24"/>
          </w:rPr>
          <w:delText xml:space="preserve"> future analysis that includes a</w:delText>
        </w:r>
        <w:r w:rsidDel="00821E54">
          <w:rPr>
            <w:rFonts w:ascii="Times New Roman" w:hAnsi="Times New Roman" w:cs="Times New Roman"/>
            <w:sz w:val="24"/>
            <w:szCs w:val="24"/>
          </w:rPr>
          <w:delText xml:space="preserve"> full assessment of all available bacteria concentrations data from</w:delText>
        </w:r>
        <w:r w:rsidR="00165697" w:rsidDel="00821E54">
          <w:rPr>
            <w:rFonts w:ascii="Times New Roman" w:hAnsi="Times New Roman" w:cs="Times New Roman"/>
            <w:sz w:val="24"/>
            <w:szCs w:val="24"/>
          </w:rPr>
          <w:delText xml:space="preserve"> 2010</w:delText>
        </w:r>
        <w:r w:rsidDel="00821E54">
          <w:rPr>
            <w:rFonts w:ascii="Times New Roman" w:hAnsi="Times New Roman" w:cs="Times New Roman"/>
            <w:sz w:val="24"/>
            <w:szCs w:val="24"/>
          </w:rPr>
          <w:delText xml:space="preserve"> - present in the context of likely predictors (e.g. </w:delText>
        </w:r>
        <w:r w:rsidR="008C2D8E" w:rsidDel="00821E54">
          <w:rPr>
            <w:rFonts w:ascii="Times New Roman" w:hAnsi="Times New Roman" w:cs="Times New Roman"/>
            <w:sz w:val="24"/>
            <w:szCs w:val="24"/>
          </w:rPr>
          <w:delText>size</w:delText>
        </w:r>
        <w:r w:rsidR="000E69BB" w:rsidDel="00821E54">
          <w:rPr>
            <w:rFonts w:ascii="Times New Roman" w:hAnsi="Times New Roman" w:cs="Times New Roman"/>
            <w:sz w:val="24"/>
            <w:szCs w:val="24"/>
          </w:rPr>
          <w:delText xml:space="preserve"> and timing</w:delText>
        </w:r>
        <w:r w:rsidR="008C2D8E" w:rsidDel="00821E54">
          <w:rPr>
            <w:rFonts w:ascii="Times New Roman" w:hAnsi="Times New Roman" w:cs="Times New Roman"/>
            <w:sz w:val="24"/>
            <w:szCs w:val="24"/>
          </w:rPr>
          <w:delText xml:space="preserve"> of </w:delText>
        </w:r>
        <w:r w:rsidDel="00821E54">
          <w:rPr>
            <w:rFonts w:ascii="Times New Roman" w:hAnsi="Times New Roman" w:cs="Times New Roman"/>
            <w:sz w:val="24"/>
            <w:szCs w:val="24"/>
          </w:rPr>
          <w:delText>fishery harvest, river flow volume, water temperature, mitigation actions</w:delText>
        </w:r>
        <w:r w:rsidR="00193325" w:rsidDel="00821E54">
          <w:rPr>
            <w:rFonts w:ascii="Times New Roman" w:hAnsi="Times New Roman" w:cs="Times New Roman"/>
            <w:sz w:val="24"/>
            <w:szCs w:val="24"/>
          </w:rPr>
          <w:delText>, etc.</w:delText>
        </w:r>
        <w:r w:rsidDel="00821E54">
          <w:rPr>
            <w:rFonts w:ascii="Times New Roman" w:hAnsi="Times New Roman" w:cs="Times New Roman"/>
            <w:sz w:val="24"/>
            <w:szCs w:val="24"/>
          </w:rPr>
          <w:delText xml:space="preserve">) </w:delText>
        </w:r>
        <w:r w:rsidR="00193325" w:rsidDel="00821E54">
          <w:rPr>
            <w:rFonts w:ascii="Times New Roman" w:hAnsi="Times New Roman" w:cs="Times New Roman"/>
            <w:sz w:val="24"/>
            <w:szCs w:val="24"/>
          </w:rPr>
          <w:delText>may</w:delText>
        </w:r>
        <w:r w:rsidDel="00821E54">
          <w:rPr>
            <w:rFonts w:ascii="Times New Roman" w:hAnsi="Times New Roman" w:cs="Times New Roman"/>
            <w:sz w:val="24"/>
            <w:szCs w:val="24"/>
          </w:rPr>
          <w:delText xml:space="preserve"> </w:delText>
        </w:r>
        <w:r w:rsidR="00193325" w:rsidDel="00821E54">
          <w:rPr>
            <w:rFonts w:ascii="Times New Roman" w:hAnsi="Times New Roman" w:cs="Times New Roman"/>
            <w:sz w:val="24"/>
            <w:szCs w:val="24"/>
          </w:rPr>
          <w:delText>permit</w:delText>
        </w:r>
        <w:r w:rsidDel="00821E54">
          <w:rPr>
            <w:rFonts w:ascii="Times New Roman" w:hAnsi="Times New Roman" w:cs="Times New Roman"/>
            <w:sz w:val="24"/>
            <w:szCs w:val="24"/>
          </w:rPr>
          <w:delText xml:space="preserve"> attr</w:delText>
        </w:r>
        <w:r w:rsidR="00193325" w:rsidDel="00821E54">
          <w:rPr>
            <w:rFonts w:ascii="Times New Roman" w:hAnsi="Times New Roman" w:cs="Times New Roman"/>
            <w:sz w:val="24"/>
            <w:szCs w:val="24"/>
          </w:rPr>
          <w:delText>ibution of</w:delText>
        </w:r>
        <w:r w:rsidDel="00821E54">
          <w:rPr>
            <w:rFonts w:ascii="Times New Roman" w:hAnsi="Times New Roman" w:cs="Times New Roman"/>
            <w:sz w:val="24"/>
            <w:szCs w:val="24"/>
          </w:rPr>
          <w:delText xml:space="preserve"> frequency or duration of exceedances</w:delText>
        </w:r>
        <w:r w:rsidR="00193325" w:rsidDel="00821E54">
          <w:rPr>
            <w:rFonts w:ascii="Times New Roman" w:hAnsi="Times New Roman" w:cs="Times New Roman"/>
            <w:sz w:val="24"/>
            <w:szCs w:val="24"/>
          </w:rPr>
          <w:delText xml:space="preserve"> to specific</w:delText>
        </w:r>
        <w:r w:rsidDel="00821E54">
          <w:rPr>
            <w:rFonts w:ascii="Times New Roman" w:hAnsi="Times New Roman" w:cs="Times New Roman"/>
            <w:sz w:val="24"/>
            <w:szCs w:val="24"/>
          </w:rPr>
          <w:delText xml:space="preserve"> predictors</w:delText>
        </w:r>
        <w:commentRangeEnd w:id="303"/>
        <w:r w:rsidR="00B7626D" w:rsidDel="00821E54">
          <w:rPr>
            <w:rStyle w:val="CommentReference"/>
          </w:rPr>
          <w:commentReference w:id="303"/>
        </w:r>
        <w:r w:rsidDel="00821E54">
          <w:rPr>
            <w:rFonts w:ascii="Times New Roman" w:hAnsi="Times New Roman" w:cs="Times New Roman"/>
            <w:sz w:val="24"/>
            <w:szCs w:val="24"/>
          </w:rPr>
          <w:delText xml:space="preserve">.  </w:delText>
        </w:r>
      </w:del>
      <w:commentRangeStart w:id="304"/>
      <w:commentRangeStart w:id="305"/>
      <w:commentRangeStart w:id="306"/>
      <w:r>
        <w:rPr>
          <w:rFonts w:ascii="Times New Roman" w:hAnsi="Times New Roman" w:cs="Times New Roman"/>
          <w:sz w:val="24"/>
          <w:szCs w:val="24"/>
        </w:rPr>
        <w:t>An especially valuable exploration of this data would include evaluating the</w:t>
      </w:r>
      <w:r w:rsidR="00112AD3">
        <w:rPr>
          <w:rFonts w:ascii="Times New Roman" w:hAnsi="Times New Roman" w:cs="Times New Roman"/>
          <w:sz w:val="24"/>
          <w:szCs w:val="24"/>
        </w:rPr>
        <w:t xml:space="preserve"> effects of mitigation actions, such as beach raking, on bacteria concentrations, in order to allow managers to most effectively implement this management tool (e.g. Kinzelman et al. 2004)</w:t>
      </w:r>
      <w:commentRangeEnd w:id="304"/>
      <w:r w:rsidR="00B7626D">
        <w:rPr>
          <w:rStyle w:val="CommentReference"/>
        </w:rPr>
        <w:commentReference w:id="304"/>
      </w:r>
      <w:commentRangeEnd w:id="305"/>
      <w:r w:rsidR="00821E54">
        <w:rPr>
          <w:rStyle w:val="CommentReference"/>
        </w:rPr>
        <w:commentReference w:id="305"/>
      </w:r>
      <w:commentRangeEnd w:id="306"/>
      <w:r w:rsidR="00856BE9">
        <w:rPr>
          <w:rStyle w:val="CommentReference"/>
        </w:rPr>
        <w:commentReference w:id="306"/>
      </w:r>
      <w:r w:rsidR="00112AD3">
        <w:rPr>
          <w:rFonts w:ascii="Times New Roman" w:hAnsi="Times New Roman" w:cs="Times New Roman"/>
          <w:sz w:val="24"/>
          <w:szCs w:val="24"/>
        </w:rPr>
        <w:t>.</w:t>
      </w:r>
      <w:r w:rsidR="00F12A12">
        <w:rPr>
          <w:rFonts w:ascii="Times New Roman" w:hAnsi="Times New Roman" w:cs="Times New Roman"/>
          <w:sz w:val="24"/>
          <w:szCs w:val="24"/>
        </w:rPr>
        <w:t xml:space="preserve"> </w:t>
      </w:r>
      <w:r w:rsidR="00112AD3">
        <w:rPr>
          <w:rFonts w:ascii="Times New Roman" w:hAnsi="Times New Roman" w:cs="Times New Roman"/>
          <w:sz w:val="24"/>
          <w:szCs w:val="24"/>
        </w:rPr>
        <w:t xml:space="preserve">It is important to remember that assessments of </w:t>
      </w:r>
      <w:r w:rsidR="00572C07">
        <w:rPr>
          <w:rFonts w:ascii="Times New Roman" w:hAnsi="Times New Roman" w:cs="Times New Roman"/>
          <w:sz w:val="24"/>
          <w:szCs w:val="24"/>
        </w:rPr>
        <w:t>best management practices (</w:t>
      </w:r>
      <w:r w:rsidR="00112AD3">
        <w:rPr>
          <w:rFonts w:ascii="Times New Roman" w:hAnsi="Times New Roman" w:cs="Times New Roman"/>
          <w:sz w:val="24"/>
          <w:szCs w:val="24"/>
        </w:rPr>
        <w:t>BMPs</w:t>
      </w:r>
      <w:r w:rsidR="00572C07">
        <w:rPr>
          <w:rFonts w:ascii="Times New Roman" w:hAnsi="Times New Roman" w:cs="Times New Roman"/>
          <w:sz w:val="24"/>
          <w:szCs w:val="24"/>
        </w:rPr>
        <w:t>)</w:t>
      </w:r>
      <w:r w:rsidR="00112AD3">
        <w:rPr>
          <w:rFonts w:ascii="Times New Roman" w:hAnsi="Times New Roman" w:cs="Times New Roman"/>
          <w:sz w:val="24"/>
          <w:szCs w:val="24"/>
        </w:rPr>
        <w:t xml:space="preserve"> and their effect on frequency and magnitude of exceedances should be evaluated in the context of the growing popularity of the </w:t>
      </w:r>
      <w:r w:rsidR="00572C07">
        <w:rPr>
          <w:rFonts w:ascii="Times New Roman" w:hAnsi="Times New Roman" w:cs="Times New Roman"/>
          <w:sz w:val="24"/>
          <w:szCs w:val="24"/>
        </w:rPr>
        <w:t>dipnet PUF</w:t>
      </w:r>
      <w:r w:rsidR="00112AD3">
        <w:rPr>
          <w:rFonts w:ascii="Times New Roman" w:hAnsi="Times New Roman" w:cs="Times New Roman"/>
          <w:sz w:val="24"/>
          <w:szCs w:val="24"/>
        </w:rPr>
        <w:t xml:space="preserve"> (</w:t>
      </w:r>
      <w:r w:rsidR="00252E84">
        <w:rPr>
          <w:rFonts w:ascii="Times New Roman" w:hAnsi="Times New Roman" w:cs="Times New Roman"/>
          <w:sz w:val="24"/>
          <w:szCs w:val="24"/>
        </w:rPr>
        <w:t>Figure 10</w:t>
      </w:r>
      <w:r w:rsidR="00292B62">
        <w:rPr>
          <w:rFonts w:ascii="Times New Roman" w:hAnsi="Times New Roman" w:cs="Times New Roman"/>
          <w:sz w:val="24"/>
          <w:szCs w:val="24"/>
        </w:rPr>
        <w:t>).</w:t>
      </w:r>
    </w:p>
    <w:p w14:paraId="168385E3" w14:textId="77777777" w:rsidR="005E62CC" w:rsidRDefault="005E62CC" w:rsidP="00193325">
      <w:pPr>
        <w:rPr>
          <w:rFonts w:ascii="Times New Roman" w:hAnsi="Times New Roman" w:cs="Times New Roman"/>
          <w:sz w:val="24"/>
          <w:szCs w:val="24"/>
        </w:rPr>
      </w:pPr>
    </w:p>
    <w:p w14:paraId="04E813AF" w14:textId="77777777" w:rsidR="00165697" w:rsidRDefault="00165697" w:rsidP="00165697">
      <w:pPr>
        <w:rPr>
          <w:rFonts w:ascii="Times New Roman" w:hAnsi="Times New Roman" w:cs="Times New Roman"/>
          <w:sz w:val="24"/>
          <w:szCs w:val="24"/>
        </w:rPr>
      </w:pPr>
      <w:r>
        <w:rPr>
          <w:noProof/>
        </w:rPr>
        <w:drawing>
          <wp:inline distT="0" distB="0" distL="0" distR="0" wp14:anchorId="1E53B4BD" wp14:editId="09F19421">
            <wp:extent cx="5621867" cy="2815607"/>
            <wp:effectExtent l="19050" t="19050" r="17145" b="22860"/>
            <wp:docPr id="6" name="Picture 6" descr="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Fig" descr="Figure"/>
                    <pic:cNvPicPr>
                      <a:picLocks noChangeAspect="1" noChangeArrowheads="1"/>
                    </pic:cNvPicPr>
                  </pic:nvPicPr>
                  <pic:blipFill rotWithShape="1">
                    <a:blip r:embed="rId37">
                      <a:extLst>
                        <a:ext uri="{28A0092B-C50C-407E-A947-70E740481C1C}">
                          <a14:useLocalDpi xmlns:a14="http://schemas.microsoft.com/office/drawing/2010/main" val="0"/>
                        </a:ext>
                      </a:extLst>
                    </a:blip>
                    <a:srcRect t="66566" b="1"/>
                    <a:stretch/>
                  </pic:blipFill>
                  <pic:spPr bwMode="auto">
                    <a:xfrm>
                      <a:off x="0" y="0"/>
                      <a:ext cx="5636028" cy="2822699"/>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369DC2A3" w14:textId="70003A0E" w:rsidR="00193325" w:rsidRDefault="00165697" w:rsidP="00112AD3">
      <w:pPr>
        <w:pStyle w:val="Caption"/>
        <w:rPr>
          <w:rFonts w:ascii="Times New Roman" w:hAnsi="Times New Roman" w:cs="Times New Roman"/>
          <w:sz w:val="24"/>
          <w:szCs w:val="24"/>
        </w:rPr>
      </w:pPr>
      <w:bookmarkStart w:id="307" w:name="_Ref61433167"/>
      <w:bookmarkStart w:id="308" w:name="_Toc64229504"/>
      <w:r w:rsidRPr="003951B1">
        <w:rPr>
          <w:rFonts w:ascii="Times New Roman" w:hAnsi="Times New Roman" w:cs="Times New Roman"/>
          <w:sz w:val="24"/>
          <w:szCs w:val="24"/>
        </w:rPr>
        <w:t xml:space="preserve">Figure </w:t>
      </w:r>
      <w:bookmarkEnd w:id="307"/>
      <w:r w:rsidR="00350833">
        <w:rPr>
          <w:rFonts w:ascii="Times New Roman" w:hAnsi="Times New Roman" w:cs="Times New Roman"/>
          <w:sz w:val="24"/>
          <w:szCs w:val="24"/>
        </w:rPr>
        <w:t>10 -</w:t>
      </w:r>
      <w:r>
        <w:rPr>
          <w:rFonts w:ascii="Times New Roman" w:hAnsi="Times New Roman" w:cs="Times New Roman"/>
          <w:sz w:val="24"/>
          <w:szCs w:val="24"/>
        </w:rPr>
        <w:t xml:space="preserve"> Growth of the Kenai River personal use fishery in harvest (left axis) and effort (right axis).</w:t>
      </w:r>
      <w:r w:rsidR="00F12A12">
        <w:rPr>
          <w:rFonts w:ascii="Times New Roman" w:hAnsi="Times New Roman" w:cs="Times New Roman"/>
          <w:sz w:val="24"/>
          <w:szCs w:val="24"/>
        </w:rPr>
        <w:t xml:space="preserve"> </w:t>
      </w:r>
      <w:r>
        <w:rPr>
          <w:rFonts w:ascii="Times New Roman" w:hAnsi="Times New Roman" w:cs="Times New Roman"/>
          <w:sz w:val="24"/>
          <w:szCs w:val="24"/>
        </w:rPr>
        <w:t>The fishery has historically captured almost exclusively sockeye salmon (red color), through small numbers of other salmon species are also captured, represented by other colors stacked at the bottom of each bar.</w:t>
      </w:r>
      <w:r w:rsidR="00F12A12">
        <w:rPr>
          <w:rFonts w:ascii="Times New Roman" w:hAnsi="Times New Roman" w:cs="Times New Roman"/>
          <w:sz w:val="24"/>
          <w:szCs w:val="24"/>
        </w:rPr>
        <w:t xml:space="preserve"> </w:t>
      </w:r>
      <w:r>
        <w:rPr>
          <w:rFonts w:ascii="Times New Roman" w:hAnsi="Times New Roman" w:cs="Times New Roman"/>
          <w:sz w:val="24"/>
          <w:szCs w:val="24"/>
        </w:rPr>
        <w:t xml:space="preserve">Data from ADF&amp;G; figure adapted from Schoen et al. 2017 with </w:t>
      </w:r>
      <w:r w:rsidR="00987536">
        <w:rPr>
          <w:rFonts w:ascii="Times New Roman" w:hAnsi="Times New Roman" w:cs="Times New Roman"/>
          <w:sz w:val="24"/>
          <w:szCs w:val="24"/>
        </w:rPr>
        <w:t>author’s</w:t>
      </w:r>
      <w:r>
        <w:rPr>
          <w:rFonts w:ascii="Times New Roman" w:hAnsi="Times New Roman" w:cs="Times New Roman"/>
          <w:sz w:val="24"/>
          <w:szCs w:val="24"/>
        </w:rPr>
        <w:t xml:space="preserve"> permission.</w:t>
      </w:r>
      <w:bookmarkEnd w:id="308"/>
    </w:p>
    <w:p w14:paraId="333403A9" w14:textId="0E59E2DD" w:rsidR="00970035" w:rsidRDefault="00970035" w:rsidP="00970035"/>
    <w:p w14:paraId="1BA639F8" w14:textId="32CAA11C" w:rsidR="001B2EC4" w:rsidRDefault="001B2EC4" w:rsidP="005A693E">
      <w:pPr>
        <w:pStyle w:val="Caption"/>
        <w:rPr>
          <w:rFonts w:ascii="Times New Roman" w:hAnsi="Times New Roman" w:cs="Times New Roman"/>
          <w:sz w:val="24"/>
          <w:szCs w:val="24"/>
        </w:rPr>
      </w:pPr>
      <w:bookmarkStart w:id="309" w:name="_Ref61433243"/>
      <w:r>
        <w:rPr>
          <w:rFonts w:ascii="Times New Roman" w:hAnsi="Times New Roman" w:cs="Times New Roman"/>
          <w:noProof/>
          <w:sz w:val="24"/>
          <w:szCs w:val="24"/>
        </w:rPr>
        <w:lastRenderedPageBreak/>
        <w:drawing>
          <wp:inline distT="0" distB="0" distL="0" distR="0" wp14:anchorId="2293765B" wp14:editId="0A55F289">
            <wp:extent cx="5452534" cy="3271520"/>
            <wp:effectExtent l="19050" t="19050" r="15240" b="2413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ockeye_counts.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454754" cy="3272852"/>
                    </a:xfrm>
                    <a:prstGeom prst="rect">
                      <a:avLst/>
                    </a:prstGeom>
                    <a:ln>
                      <a:solidFill>
                        <a:schemeClr val="tx1"/>
                      </a:solidFill>
                    </a:ln>
                  </pic:spPr>
                </pic:pic>
              </a:graphicData>
            </a:graphic>
          </wp:inline>
        </w:drawing>
      </w:r>
    </w:p>
    <w:p w14:paraId="65640FF8" w14:textId="39DC5991" w:rsidR="00970035" w:rsidRDefault="00970035" w:rsidP="005A693E">
      <w:pPr>
        <w:pStyle w:val="Caption"/>
        <w:rPr>
          <w:rFonts w:ascii="Times New Roman" w:hAnsi="Times New Roman" w:cs="Times New Roman"/>
          <w:sz w:val="24"/>
          <w:szCs w:val="24"/>
        </w:rPr>
      </w:pPr>
      <w:bookmarkStart w:id="310" w:name="_Toc64229505"/>
      <w:r w:rsidRPr="000A6A4E">
        <w:rPr>
          <w:rFonts w:ascii="Times New Roman" w:hAnsi="Times New Roman" w:cs="Times New Roman"/>
          <w:sz w:val="24"/>
          <w:szCs w:val="24"/>
        </w:rPr>
        <w:t xml:space="preserve">Figure </w:t>
      </w:r>
      <w:bookmarkEnd w:id="309"/>
      <w:r w:rsidR="00350833">
        <w:rPr>
          <w:rFonts w:ascii="Times New Roman" w:hAnsi="Times New Roman" w:cs="Times New Roman"/>
          <w:sz w:val="24"/>
          <w:szCs w:val="24"/>
        </w:rPr>
        <w:t>11 -</w:t>
      </w:r>
      <w:r w:rsidRPr="000A6A4E">
        <w:rPr>
          <w:rFonts w:ascii="Times New Roman" w:hAnsi="Times New Roman" w:cs="Times New Roman"/>
          <w:sz w:val="24"/>
          <w:szCs w:val="24"/>
        </w:rPr>
        <w:t xml:space="preserve"> 2017 – </w:t>
      </w:r>
      <w:commentRangeStart w:id="311"/>
      <w:commentRangeStart w:id="312"/>
      <w:r w:rsidRPr="000A6A4E">
        <w:rPr>
          <w:rFonts w:ascii="Times New Roman" w:hAnsi="Times New Roman" w:cs="Times New Roman"/>
          <w:sz w:val="24"/>
          <w:szCs w:val="24"/>
        </w:rPr>
        <w:t>2020 late run sockeye salmon counts on the Kenai River</w:t>
      </w:r>
      <w:commentRangeEnd w:id="311"/>
      <w:r w:rsidR="001E2A7A">
        <w:rPr>
          <w:rStyle w:val="CommentReference"/>
          <w:i w:val="0"/>
          <w:iCs w:val="0"/>
          <w:color w:val="auto"/>
        </w:rPr>
        <w:commentReference w:id="311"/>
      </w:r>
      <w:commentRangeEnd w:id="312"/>
      <w:r w:rsidR="001B2EC4">
        <w:rPr>
          <w:rStyle w:val="CommentReference"/>
          <w:i w:val="0"/>
          <w:iCs w:val="0"/>
          <w:color w:val="auto"/>
        </w:rPr>
        <w:commentReference w:id="312"/>
      </w:r>
      <w:r w:rsidRPr="000A6A4E">
        <w:rPr>
          <w:rFonts w:ascii="Times New Roman" w:hAnsi="Times New Roman" w:cs="Times New Roman"/>
          <w:sz w:val="24"/>
          <w:szCs w:val="24"/>
        </w:rPr>
        <w:t>.</w:t>
      </w:r>
      <w:r w:rsidR="00F12A12">
        <w:rPr>
          <w:rFonts w:ascii="Times New Roman" w:hAnsi="Times New Roman" w:cs="Times New Roman"/>
          <w:sz w:val="24"/>
          <w:szCs w:val="24"/>
        </w:rPr>
        <w:t xml:space="preserve"> </w:t>
      </w:r>
      <w:r w:rsidRPr="000A6A4E">
        <w:rPr>
          <w:rFonts w:ascii="Times New Roman" w:hAnsi="Times New Roman" w:cs="Times New Roman"/>
          <w:sz w:val="24"/>
          <w:szCs w:val="24"/>
        </w:rPr>
        <w:t>Data</w:t>
      </w:r>
      <w:r>
        <w:rPr>
          <w:rFonts w:ascii="Times New Roman" w:hAnsi="Times New Roman" w:cs="Times New Roman"/>
          <w:sz w:val="24"/>
          <w:szCs w:val="24"/>
        </w:rPr>
        <w:t xml:space="preserve"> sourced from Alaska Department of Fish and Game (ADF&amp;G, 2020).</w:t>
      </w:r>
      <w:bookmarkEnd w:id="310"/>
    </w:p>
    <w:p w14:paraId="761F7401" w14:textId="7667C8A6" w:rsidR="00112AD3" w:rsidRDefault="00112AD3" w:rsidP="00112AD3"/>
    <w:p w14:paraId="08D20879" w14:textId="2B3C5980" w:rsidR="00337954" w:rsidRDefault="00337954" w:rsidP="00337954">
      <w:pPr>
        <w:rPr>
          <w:rFonts w:ascii="Times New Roman" w:hAnsi="Times New Roman" w:cs="Times New Roman"/>
          <w:sz w:val="24"/>
          <w:szCs w:val="24"/>
        </w:rPr>
      </w:pPr>
      <w:r>
        <w:rPr>
          <w:rFonts w:ascii="Times New Roman" w:hAnsi="Times New Roman" w:cs="Times New Roman"/>
          <w:sz w:val="24"/>
          <w:szCs w:val="24"/>
        </w:rPr>
        <w:t xml:space="preserve">It is recommended that ADEC continue to work closely with the CoK </w:t>
      </w:r>
      <w:commentRangeStart w:id="313"/>
      <w:commentRangeStart w:id="314"/>
      <w:r>
        <w:rPr>
          <w:rFonts w:ascii="Times New Roman" w:hAnsi="Times New Roman" w:cs="Times New Roman"/>
          <w:sz w:val="24"/>
          <w:szCs w:val="24"/>
        </w:rPr>
        <w:t xml:space="preserve">to </w:t>
      </w:r>
      <w:ins w:id="315" w:author="Benjamin Meyer" w:date="2021-02-25T11:42:00Z">
        <w:r w:rsidR="00371D7F">
          <w:rPr>
            <w:rFonts w:ascii="Times New Roman" w:hAnsi="Times New Roman" w:cs="Times New Roman"/>
            <w:sz w:val="24"/>
            <w:szCs w:val="24"/>
          </w:rPr>
          <w:t>advise on</w:t>
        </w:r>
      </w:ins>
      <w:r>
        <w:rPr>
          <w:rFonts w:ascii="Times New Roman" w:hAnsi="Times New Roman" w:cs="Times New Roman"/>
          <w:sz w:val="24"/>
          <w:szCs w:val="24"/>
        </w:rPr>
        <w:t xml:space="preserve"> best management practices based on dipnet personal use fishery attendance and beach carcass concentrations</w:t>
      </w:r>
      <w:commentRangeEnd w:id="313"/>
      <w:r>
        <w:rPr>
          <w:rStyle w:val="CommentReference"/>
        </w:rPr>
        <w:commentReference w:id="313"/>
      </w:r>
      <w:commentRangeEnd w:id="314"/>
      <w:r>
        <w:rPr>
          <w:rStyle w:val="CommentReference"/>
        </w:rPr>
        <w:commentReference w:id="314"/>
      </w:r>
      <w:r>
        <w:rPr>
          <w:rFonts w:ascii="Times New Roman" w:hAnsi="Times New Roman" w:cs="Times New Roman"/>
          <w:sz w:val="24"/>
          <w:szCs w:val="24"/>
        </w:rPr>
        <w:t xml:space="preserve">. A modification of best management practices to include </w:t>
      </w:r>
      <w:commentRangeStart w:id="316"/>
      <w:commentRangeStart w:id="317"/>
      <w:r>
        <w:rPr>
          <w:rFonts w:ascii="Times New Roman" w:hAnsi="Times New Roman" w:cs="Times New Roman"/>
          <w:sz w:val="24"/>
          <w:szCs w:val="24"/>
        </w:rPr>
        <w:t>disposal or compost of carcasses</w:t>
      </w:r>
      <w:commentRangeEnd w:id="316"/>
      <w:r>
        <w:rPr>
          <w:rStyle w:val="CommentReference"/>
        </w:rPr>
        <w:commentReference w:id="316"/>
      </w:r>
      <w:commentRangeEnd w:id="317"/>
      <w:r w:rsidR="00874FAB">
        <w:rPr>
          <w:rStyle w:val="CommentReference"/>
        </w:rPr>
        <w:commentReference w:id="317"/>
      </w:r>
      <w:r>
        <w:rPr>
          <w:rFonts w:ascii="Times New Roman" w:hAnsi="Times New Roman" w:cs="Times New Roman"/>
          <w:sz w:val="24"/>
          <w:szCs w:val="24"/>
        </w:rPr>
        <w:t xml:space="preserve"> could be a more permanent, effective way to mitigate the effects on bacteria </w:t>
      </w:r>
      <w:r w:rsidRPr="0008328D">
        <w:rPr>
          <w:rFonts w:ascii="Times New Roman" w:hAnsi="Times New Roman" w:cs="Times New Roman"/>
          <w:sz w:val="24"/>
          <w:szCs w:val="24"/>
        </w:rPr>
        <w:t>concentrations</w:t>
      </w:r>
      <w:r>
        <w:rPr>
          <w:rFonts w:ascii="Times New Roman" w:hAnsi="Times New Roman" w:cs="Times New Roman"/>
          <w:sz w:val="24"/>
          <w:szCs w:val="24"/>
        </w:rPr>
        <w:t>,</w:t>
      </w:r>
      <w:ins w:id="318" w:author="Benjamin Meyer" w:date="2021-02-14T20:05:00Z">
        <w:r>
          <w:rPr>
            <w:rFonts w:ascii="Times New Roman" w:hAnsi="Times New Roman" w:cs="Times New Roman"/>
            <w:sz w:val="24"/>
            <w:szCs w:val="24"/>
          </w:rPr>
          <w:t xml:space="preserve"> and could be the focus of future efforts and partnerships</w:t>
        </w:r>
      </w:ins>
      <w:r>
        <w:rPr>
          <w:rFonts w:ascii="Times New Roman" w:hAnsi="Times New Roman" w:cs="Times New Roman"/>
          <w:sz w:val="24"/>
          <w:szCs w:val="24"/>
        </w:rPr>
        <w:t>.</w:t>
      </w:r>
      <w:r w:rsidR="00F12A12">
        <w:rPr>
          <w:rFonts w:ascii="Times New Roman" w:hAnsi="Times New Roman" w:cs="Times New Roman"/>
          <w:sz w:val="24"/>
          <w:szCs w:val="24"/>
        </w:rPr>
        <w:t xml:space="preserve"> </w:t>
      </w:r>
    </w:p>
    <w:p w14:paraId="7C9BCB37" w14:textId="77777777" w:rsidR="00337954" w:rsidRDefault="00337954" w:rsidP="00337954">
      <w:pPr>
        <w:rPr>
          <w:rFonts w:ascii="Times New Roman" w:hAnsi="Times New Roman" w:cs="Times New Roman"/>
          <w:sz w:val="24"/>
          <w:szCs w:val="24"/>
        </w:rPr>
      </w:pPr>
    </w:p>
    <w:p w14:paraId="7FD00532" w14:textId="0FD5EC86" w:rsidR="00337954" w:rsidRDefault="00337954" w:rsidP="00337954">
      <w:pPr>
        <w:rPr>
          <w:rFonts w:ascii="Times New Roman" w:hAnsi="Times New Roman" w:cs="Times New Roman"/>
          <w:sz w:val="24"/>
          <w:szCs w:val="24"/>
        </w:rPr>
      </w:pPr>
      <w:r>
        <w:rPr>
          <w:rFonts w:ascii="Times New Roman" w:hAnsi="Times New Roman" w:cs="Times New Roman"/>
          <w:sz w:val="24"/>
          <w:szCs w:val="24"/>
        </w:rPr>
        <w:t>Employing the full extent of all available management and environmental data from the lower Kenai River dipnet PUF will be increasingly important in subsequent years, as weekly monitoring of bacteria concentrations move towards less frequent in-situ weekly sample collection (S. Apsens (ADEC), personal communication, 2020a).</w:t>
      </w:r>
      <w:r w:rsidR="00F12A12">
        <w:rPr>
          <w:rFonts w:ascii="Times New Roman" w:hAnsi="Times New Roman" w:cs="Times New Roman"/>
          <w:sz w:val="24"/>
          <w:szCs w:val="24"/>
        </w:rPr>
        <w:t xml:space="preserve"> </w:t>
      </w:r>
      <w:r>
        <w:rPr>
          <w:rFonts w:ascii="Times New Roman" w:hAnsi="Times New Roman" w:cs="Times New Roman"/>
          <w:sz w:val="24"/>
          <w:szCs w:val="24"/>
        </w:rPr>
        <w:t>An implementation of the Environmental Protection Agency's Virtual Beach Model (EPA, 2021c) is planned, and will be used to estimate in-river bacteria concentrations, supported by two to three in situ “spot checks” throughout the summer where physical samples are collected.</w:t>
      </w:r>
      <w:r w:rsidR="00F12A12">
        <w:rPr>
          <w:rFonts w:ascii="Times New Roman" w:hAnsi="Times New Roman" w:cs="Times New Roman"/>
          <w:sz w:val="24"/>
          <w:szCs w:val="24"/>
        </w:rPr>
        <w:t xml:space="preserve"> </w:t>
      </w:r>
      <w:r>
        <w:rPr>
          <w:rFonts w:ascii="Times New Roman" w:hAnsi="Times New Roman" w:cs="Times New Roman"/>
          <w:sz w:val="24"/>
          <w:szCs w:val="24"/>
        </w:rPr>
        <w:t>Moving forward, it is recommended that the full extent of historical data be used to parameterize the Virtual Beach model, and that sufficient data continue to be collected in order to support it, and that the model is regularly evaluated using both in-season spot checks and comparison to hindcasted values.</w:t>
      </w:r>
    </w:p>
    <w:p w14:paraId="6430580C" w14:textId="454BF75D" w:rsidR="00337954" w:rsidRDefault="00337954" w:rsidP="00112AD3"/>
    <w:p w14:paraId="338F3BD6" w14:textId="38C02B43" w:rsidR="00337954" w:rsidRPr="00CE3874" w:rsidRDefault="00337954" w:rsidP="00337954">
      <w:pPr>
        <w:shd w:val="clear" w:color="auto" w:fill="FFFFFF" w:themeFill="background1"/>
        <w:rPr>
          <w:rFonts w:ascii="Times New Roman" w:hAnsi="Times New Roman" w:cs="Times New Roman"/>
          <w:sz w:val="24"/>
          <w:szCs w:val="24"/>
        </w:rPr>
      </w:pPr>
      <w:ins w:id="319" w:author="Benjamin Meyer" w:date="2021-02-14T19:57:00Z">
        <w:r>
          <w:rPr>
            <w:rFonts w:ascii="Times New Roman" w:hAnsi="Times New Roman" w:cs="Times New Roman"/>
            <w:sz w:val="24"/>
            <w:szCs w:val="24"/>
          </w:rPr>
          <w:t xml:space="preserve">Some evidence suggests that for this data set, thirty-day geometric means may be a more meaningful value to represent actual in-river conditions than individual sample values. </w:t>
        </w:r>
      </w:ins>
      <w:commentRangeStart w:id="320"/>
      <w:r>
        <w:rPr>
          <w:rFonts w:ascii="Times New Roman" w:hAnsi="Times New Roman" w:cs="Times New Roman"/>
          <w:sz w:val="24"/>
          <w:szCs w:val="24"/>
        </w:rPr>
        <w:t>Replicate grab samples of environmental media can be prone to inter-</w:t>
      </w:r>
      <w:r w:rsidRPr="00112AD3">
        <w:rPr>
          <w:rFonts w:ascii="Times New Roman" w:hAnsi="Times New Roman" w:cs="Times New Roman"/>
          <w:sz w:val="24"/>
          <w:szCs w:val="24"/>
        </w:rPr>
        <w:t xml:space="preserve"> </w:t>
      </w:r>
      <w:r>
        <w:rPr>
          <w:rFonts w:ascii="Times New Roman" w:hAnsi="Times New Roman" w:cs="Times New Roman"/>
          <w:sz w:val="24"/>
          <w:szCs w:val="24"/>
        </w:rPr>
        <w:t xml:space="preserve">sample variation (Royal Society of Chemistry, 2014). </w:t>
      </w:r>
      <w:commentRangeEnd w:id="320"/>
      <w:r>
        <w:rPr>
          <w:rStyle w:val="CommentReference"/>
        </w:rPr>
        <w:commentReference w:id="320"/>
      </w:r>
      <w:r>
        <w:rPr>
          <w:rFonts w:ascii="Times New Roman" w:hAnsi="Times New Roman" w:cs="Times New Roman"/>
          <w:sz w:val="24"/>
          <w:szCs w:val="24"/>
        </w:rPr>
        <w:t xml:space="preserve">In this report, difference among paired replicate samples averaged </w:t>
      </w:r>
      <w:r>
        <w:rPr>
          <w:rFonts w:ascii="Times New Roman" w:hAnsi="Times New Roman" w:cs="Times New Roman"/>
          <w:sz w:val="24"/>
          <w:szCs w:val="24"/>
        </w:rPr>
        <w:lastRenderedPageBreak/>
        <w:t>approximately 40% for enterococci and 24% for fecal coliform. Previous reports also indicate substantial variation among sample values within a relatively small time span. In 2013, at some sites on North and South Kenai Beach where samples exceeded thresholds, they did not do so when re-sampled twenty-four hours later (Guerron Orejuela, 2013). In 2018, North and South Kenai Beach sites were sampled at hourly intervals for one twenty-four hour cycle in July, and bacteria concentrations varied by an order of magnitude (Harings, 2019). In contrast, criteria that instead assess thirty-day rolling geometric mean values are less prone to short-term variations and thus more likely to represent actual in-river conditions.</w:t>
      </w:r>
      <w:r w:rsidR="00F12A12">
        <w:rPr>
          <w:rFonts w:ascii="Times New Roman" w:hAnsi="Times New Roman" w:cs="Times New Roman"/>
          <w:sz w:val="24"/>
          <w:szCs w:val="24"/>
        </w:rPr>
        <w:t xml:space="preserve"> </w:t>
      </w:r>
      <w:r>
        <w:rPr>
          <w:rFonts w:ascii="Times New Roman" w:hAnsi="Times New Roman" w:cs="Times New Roman"/>
          <w:sz w:val="24"/>
          <w:szCs w:val="24"/>
        </w:rPr>
        <w:t>It is recommended that water quality criteria employing these standards for individual samples do so in the context of mean replicate variation, and be compared to standards that employ rolling geometric means.</w:t>
      </w:r>
    </w:p>
    <w:p w14:paraId="3ED7FF7B" w14:textId="1C3CF6D7" w:rsidR="00337954" w:rsidRDefault="00337954" w:rsidP="00CB7A96">
      <w:pPr>
        <w:shd w:val="clear" w:color="auto" w:fill="FFFFFF" w:themeFill="background1"/>
        <w:rPr>
          <w:rFonts w:ascii="Times New Roman" w:hAnsi="Times New Roman" w:cs="Times New Roman"/>
          <w:sz w:val="24"/>
          <w:szCs w:val="24"/>
        </w:rPr>
      </w:pPr>
    </w:p>
    <w:p w14:paraId="1A4263AB" w14:textId="793BB373" w:rsidR="000E08E2" w:rsidRPr="00BE57F3" w:rsidRDefault="005C1B06" w:rsidP="001703EF">
      <w:pPr>
        <w:rPr>
          <w:rFonts w:ascii="Times New Roman" w:hAnsi="Times New Roman" w:cs="Times New Roman"/>
          <w:sz w:val="24"/>
          <w:szCs w:val="24"/>
        </w:rPr>
      </w:pPr>
      <w:r>
        <w:rPr>
          <w:rFonts w:ascii="Times New Roman" w:hAnsi="Times New Roman" w:cs="Times New Roman"/>
          <w:sz w:val="24"/>
          <w:szCs w:val="24"/>
        </w:rPr>
        <w:t>Finally</w:t>
      </w:r>
      <w:r w:rsidR="001A4ACC">
        <w:rPr>
          <w:rFonts w:ascii="Times New Roman" w:hAnsi="Times New Roman" w:cs="Times New Roman"/>
          <w:sz w:val="24"/>
          <w:szCs w:val="24"/>
        </w:rPr>
        <w:t xml:space="preserve">, </w:t>
      </w:r>
      <w:r w:rsidR="005E2E6F">
        <w:rPr>
          <w:rFonts w:ascii="Times New Roman" w:hAnsi="Times New Roman" w:cs="Times New Roman"/>
          <w:sz w:val="24"/>
          <w:szCs w:val="24"/>
        </w:rPr>
        <w:t>continuing</w:t>
      </w:r>
      <w:r w:rsidR="001A4ACC">
        <w:rPr>
          <w:rFonts w:ascii="Times New Roman" w:hAnsi="Times New Roman" w:cs="Times New Roman"/>
          <w:sz w:val="24"/>
          <w:szCs w:val="24"/>
        </w:rPr>
        <w:t xml:space="preserve"> open communication with local stakeholders will remain a critical</w:t>
      </w:r>
      <w:r>
        <w:rPr>
          <w:rFonts w:ascii="Times New Roman" w:hAnsi="Times New Roman" w:cs="Times New Roman"/>
          <w:sz w:val="24"/>
          <w:szCs w:val="24"/>
        </w:rPr>
        <w:t xml:space="preserve"> component of successful and meaningful bacteria monitoring</w:t>
      </w:r>
      <w:r w:rsidR="001A4ACC">
        <w:rPr>
          <w:rFonts w:ascii="Times New Roman" w:hAnsi="Times New Roman" w:cs="Times New Roman"/>
          <w:sz w:val="24"/>
          <w:szCs w:val="24"/>
        </w:rPr>
        <w:t>.</w:t>
      </w:r>
      <w:r w:rsidR="00FB2497">
        <w:rPr>
          <w:rFonts w:ascii="Times New Roman" w:hAnsi="Times New Roman" w:cs="Times New Roman"/>
          <w:sz w:val="24"/>
          <w:szCs w:val="24"/>
        </w:rPr>
        <w:t xml:space="preserve"> Emails </w:t>
      </w:r>
      <w:r>
        <w:rPr>
          <w:rFonts w:ascii="Times New Roman" w:hAnsi="Times New Roman" w:cs="Times New Roman"/>
          <w:sz w:val="24"/>
          <w:szCs w:val="24"/>
        </w:rPr>
        <w:t xml:space="preserve">to stakeholders </w:t>
      </w:r>
      <w:r w:rsidR="00FB2497">
        <w:rPr>
          <w:rFonts w:ascii="Times New Roman" w:hAnsi="Times New Roman" w:cs="Times New Roman"/>
          <w:sz w:val="24"/>
          <w:szCs w:val="24"/>
        </w:rPr>
        <w:t xml:space="preserve">summarizing weekly sampling results have shown to be effective for conveying data in a transparent manner. Public education and outreach events have also been proven effective, and should continue during future monitoring seasons. Public advisories have </w:t>
      </w:r>
      <w:commentRangeStart w:id="321"/>
      <w:r w:rsidR="00FB2497">
        <w:rPr>
          <w:rFonts w:ascii="Times New Roman" w:hAnsi="Times New Roman" w:cs="Times New Roman"/>
          <w:sz w:val="24"/>
          <w:szCs w:val="24"/>
        </w:rPr>
        <w:t>reache</w:t>
      </w:r>
      <w:r w:rsidR="0092074E">
        <w:rPr>
          <w:rFonts w:ascii="Times New Roman" w:hAnsi="Times New Roman" w:cs="Times New Roman"/>
          <w:sz w:val="24"/>
          <w:szCs w:val="24"/>
        </w:rPr>
        <w:t xml:space="preserve">d </w:t>
      </w:r>
      <w:ins w:id="322" w:author="Benjamin Meyer" w:date="2021-02-05T14:13:00Z">
        <w:r w:rsidR="003369F3">
          <w:rPr>
            <w:rFonts w:ascii="Times New Roman" w:hAnsi="Times New Roman" w:cs="Times New Roman"/>
            <w:sz w:val="24"/>
            <w:szCs w:val="24"/>
          </w:rPr>
          <w:t xml:space="preserve">a broad audience </w:t>
        </w:r>
      </w:ins>
      <w:del w:id="323" w:author="Benjamin Meyer" w:date="2021-02-05T14:13:00Z">
        <w:r w:rsidR="0092074E" w:rsidDel="003369F3">
          <w:rPr>
            <w:rFonts w:ascii="Times New Roman" w:hAnsi="Times New Roman" w:cs="Times New Roman"/>
            <w:sz w:val="24"/>
            <w:szCs w:val="24"/>
          </w:rPr>
          <w:delText xml:space="preserve">thousands </w:delText>
        </w:r>
      </w:del>
      <w:commentRangeEnd w:id="321"/>
      <w:r w:rsidR="001E2A7A">
        <w:rPr>
          <w:rStyle w:val="CommentReference"/>
        </w:rPr>
        <w:commentReference w:id="321"/>
      </w:r>
      <w:r w:rsidR="0092074E">
        <w:rPr>
          <w:rFonts w:ascii="Times New Roman" w:hAnsi="Times New Roman" w:cs="Times New Roman"/>
          <w:sz w:val="24"/>
          <w:szCs w:val="24"/>
        </w:rPr>
        <w:t>of radio listeners and Facebook viewers.</w:t>
      </w:r>
      <w:r w:rsidR="00F12A12">
        <w:rPr>
          <w:rFonts w:ascii="Times New Roman" w:hAnsi="Times New Roman" w:cs="Times New Roman"/>
          <w:sz w:val="24"/>
          <w:szCs w:val="24"/>
        </w:rPr>
        <w:t xml:space="preserve"> </w:t>
      </w:r>
      <w:r w:rsidR="005751C3">
        <w:rPr>
          <w:rFonts w:ascii="Times New Roman" w:hAnsi="Times New Roman" w:cs="Times New Roman"/>
          <w:sz w:val="24"/>
          <w:szCs w:val="24"/>
        </w:rPr>
        <w:t>Going forward, it is</w:t>
      </w:r>
      <w:r w:rsidR="00FB2497">
        <w:rPr>
          <w:rFonts w:ascii="Times New Roman" w:hAnsi="Times New Roman" w:cs="Times New Roman"/>
          <w:sz w:val="24"/>
          <w:szCs w:val="24"/>
        </w:rPr>
        <w:t xml:space="preserve"> recommended that </w:t>
      </w:r>
      <w:r w:rsidR="001E2A7A">
        <w:rPr>
          <w:rFonts w:ascii="Times New Roman" w:hAnsi="Times New Roman" w:cs="Times New Roman"/>
          <w:sz w:val="24"/>
          <w:szCs w:val="24"/>
        </w:rPr>
        <w:t xml:space="preserve">the communication </w:t>
      </w:r>
      <w:r w:rsidR="0008328D">
        <w:rPr>
          <w:rFonts w:ascii="Times New Roman" w:hAnsi="Times New Roman" w:cs="Times New Roman"/>
          <w:sz w:val="24"/>
          <w:szCs w:val="24"/>
        </w:rPr>
        <w:t>protocol is</w:t>
      </w:r>
      <w:r w:rsidR="00FB2497">
        <w:rPr>
          <w:rFonts w:ascii="Times New Roman" w:hAnsi="Times New Roman" w:cs="Times New Roman"/>
          <w:sz w:val="24"/>
          <w:szCs w:val="24"/>
        </w:rPr>
        <w:t xml:space="preserve"> </w:t>
      </w:r>
      <w:r w:rsidR="005B188D">
        <w:rPr>
          <w:rFonts w:ascii="Times New Roman" w:hAnsi="Times New Roman" w:cs="Times New Roman"/>
          <w:sz w:val="24"/>
          <w:szCs w:val="24"/>
        </w:rPr>
        <w:t>annually reviewed</w:t>
      </w:r>
      <w:r w:rsidR="00FB2497">
        <w:rPr>
          <w:rFonts w:ascii="Times New Roman" w:hAnsi="Times New Roman" w:cs="Times New Roman"/>
          <w:sz w:val="24"/>
          <w:szCs w:val="24"/>
        </w:rPr>
        <w:t xml:space="preserve"> to </w:t>
      </w:r>
      <w:r w:rsidR="005B188D">
        <w:rPr>
          <w:rFonts w:ascii="Times New Roman" w:hAnsi="Times New Roman" w:cs="Times New Roman"/>
          <w:sz w:val="24"/>
          <w:szCs w:val="24"/>
        </w:rPr>
        <w:t>maintain</w:t>
      </w:r>
      <w:r w:rsidR="00FB2497">
        <w:rPr>
          <w:rFonts w:ascii="Times New Roman" w:hAnsi="Times New Roman" w:cs="Times New Roman"/>
          <w:sz w:val="24"/>
          <w:szCs w:val="24"/>
        </w:rPr>
        <w:t xml:space="preserve"> consistency in when advisories are issued and subsequently removed after two weeks of </w:t>
      </w:r>
      <w:r>
        <w:rPr>
          <w:rFonts w:ascii="Times New Roman" w:hAnsi="Times New Roman" w:cs="Times New Roman"/>
          <w:sz w:val="24"/>
          <w:szCs w:val="24"/>
        </w:rPr>
        <w:t xml:space="preserve">bacteria </w:t>
      </w:r>
      <w:r w:rsidR="0008328D" w:rsidRPr="0008328D">
        <w:rPr>
          <w:rFonts w:ascii="Times New Roman" w:hAnsi="Times New Roman" w:cs="Times New Roman"/>
          <w:sz w:val="24"/>
          <w:szCs w:val="24"/>
        </w:rPr>
        <w:t xml:space="preserve">concentrations </w:t>
      </w:r>
      <w:r>
        <w:rPr>
          <w:rFonts w:ascii="Times New Roman" w:hAnsi="Times New Roman" w:cs="Times New Roman"/>
          <w:sz w:val="24"/>
          <w:szCs w:val="24"/>
        </w:rPr>
        <w:t>below exceedance threshold</w:t>
      </w:r>
      <w:r w:rsidR="005B188D">
        <w:rPr>
          <w:rFonts w:ascii="Times New Roman" w:hAnsi="Times New Roman" w:cs="Times New Roman"/>
          <w:sz w:val="24"/>
          <w:szCs w:val="24"/>
        </w:rPr>
        <w:t xml:space="preserve"> (</w:t>
      </w:r>
      <w:r w:rsidR="005751C3">
        <w:rPr>
          <w:rFonts w:ascii="Times New Roman" w:hAnsi="Times New Roman" w:cs="Times New Roman"/>
          <w:sz w:val="24"/>
          <w:szCs w:val="24"/>
        </w:rPr>
        <w:t xml:space="preserve">Figure 3 in </w:t>
      </w:r>
      <w:r w:rsidR="005B188D">
        <w:rPr>
          <w:rFonts w:ascii="Times New Roman" w:hAnsi="Times New Roman" w:cs="Times New Roman"/>
          <w:sz w:val="24"/>
          <w:szCs w:val="24"/>
        </w:rPr>
        <w:t>ADEC</w:t>
      </w:r>
      <w:r w:rsidR="005751C3">
        <w:rPr>
          <w:rFonts w:ascii="Times New Roman" w:hAnsi="Times New Roman" w:cs="Times New Roman"/>
          <w:sz w:val="24"/>
          <w:szCs w:val="24"/>
        </w:rPr>
        <w:t xml:space="preserve">, </w:t>
      </w:r>
      <w:r w:rsidR="005B188D">
        <w:rPr>
          <w:rFonts w:ascii="Times New Roman" w:hAnsi="Times New Roman" w:cs="Times New Roman"/>
          <w:sz w:val="24"/>
          <w:szCs w:val="24"/>
        </w:rPr>
        <w:t>2020</w:t>
      </w:r>
      <w:r w:rsidR="005751C3">
        <w:rPr>
          <w:rFonts w:ascii="Times New Roman" w:hAnsi="Times New Roman" w:cs="Times New Roman"/>
          <w:sz w:val="24"/>
          <w:szCs w:val="24"/>
        </w:rPr>
        <w:t>b)</w:t>
      </w:r>
      <w:r>
        <w:rPr>
          <w:rFonts w:ascii="Times New Roman" w:hAnsi="Times New Roman" w:cs="Times New Roman"/>
          <w:sz w:val="24"/>
          <w:szCs w:val="24"/>
        </w:rPr>
        <w:t>.</w:t>
      </w:r>
      <w:r w:rsidR="0017552A">
        <w:rPr>
          <w:rFonts w:ascii="Times New Roman" w:hAnsi="Times New Roman" w:cs="Times New Roman"/>
          <w:sz w:val="24"/>
          <w:szCs w:val="24"/>
        </w:rPr>
        <w:t xml:space="preserve"> </w:t>
      </w:r>
    </w:p>
    <w:p w14:paraId="61318789" w14:textId="564ECFF2" w:rsidR="00C47B5E" w:rsidRPr="00BE57F3" w:rsidRDefault="00C47B5E" w:rsidP="00C47B5E">
      <w:pPr>
        <w:pStyle w:val="Heading3"/>
        <w:rPr>
          <w:rFonts w:ascii="Times New Roman" w:hAnsi="Times New Roman" w:cs="Times New Roman"/>
          <w:bCs/>
          <w:color w:val="auto"/>
          <w:sz w:val="24"/>
          <w:szCs w:val="24"/>
        </w:rPr>
      </w:pPr>
      <w:bookmarkStart w:id="324" w:name="_Toc64228876"/>
      <w:r w:rsidRPr="00BE57F3">
        <w:rPr>
          <w:rFonts w:ascii="Times New Roman" w:hAnsi="Times New Roman" w:cs="Times New Roman"/>
          <w:bCs/>
          <w:color w:val="2E74B5" w:themeColor="accent1" w:themeShade="BF"/>
        </w:rPr>
        <w:t>2019</w:t>
      </w:r>
      <w:r w:rsidR="009D7EB1">
        <w:rPr>
          <w:rFonts w:ascii="Times New Roman" w:hAnsi="Times New Roman" w:cs="Times New Roman"/>
          <w:bCs/>
          <w:color w:val="2E74B5" w:themeColor="accent1" w:themeShade="BF"/>
        </w:rPr>
        <w:t>-2020</w:t>
      </w:r>
      <w:r w:rsidRPr="00BE57F3">
        <w:rPr>
          <w:rFonts w:ascii="Times New Roman" w:hAnsi="Times New Roman" w:cs="Times New Roman"/>
          <w:bCs/>
          <w:color w:val="2E74B5" w:themeColor="accent1" w:themeShade="BF"/>
        </w:rPr>
        <w:t xml:space="preserve"> Microbial source tracking</w:t>
      </w:r>
      <w:r w:rsidR="002055F5">
        <w:rPr>
          <w:rFonts w:ascii="Times New Roman" w:hAnsi="Times New Roman" w:cs="Times New Roman"/>
          <w:bCs/>
          <w:color w:val="2E74B5" w:themeColor="accent1" w:themeShade="BF"/>
        </w:rPr>
        <w:t xml:space="preserve"> (MST)</w:t>
      </w:r>
      <w:bookmarkEnd w:id="324"/>
    </w:p>
    <w:p w14:paraId="44298975" w14:textId="321079D2" w:rsidR="00CB63F8" w:rsidRPr="00BE57F3" w:rsidRDefault="005E2E6F" w:rsidP="00D210BA">
      <w:pPr>
        <w:rPr>
          <w:rFonts w:ascii="Times New Roman" w:hAnsi="Times New Roman" w:cs="Times New Roman"/>
          <w:sz w:val="24"/>
          <w:szCs w:val="24"/>
        </w:rPr>
      </w:pPr>
      <w:r>
        <w:rPr>
          <w:rFonts w:ascii="Times New Roman" w:hAnsi="Times New Roman" w:cs="Times New Roman"/>
          <w:sz w:val="24"/>
          <w:szCs w:val="24"/>
        </w:rPr>
        <w:t>L</w:t>
      </w:r>
      <w:r w:rsidR="00902281" w:rsidRPr="00BE57F3">
        <w:rPr>
          <w:rFonts w:ascii="Times New Roman" w:hAnsi="Times New Roman" w:cs="Times New Roman"/>
          <w:sz w:val="24"/>
          <w:szCs w:val="24"/>
        </w:rPr>
        <w:t xml:space="preserve">imited </w:t>
      </w:r>
      <w:r w:rsidR="00197D4D">
        <w:rPr>
          <w:rFonts w:ascii="Times New Roman" w:hAnsi="Times New Roman" w:cs="Times New Roman"/>
          <w:sz w:val="24"/>
          <w:szCs w:val="24"/>
        </w:rPr>
        <w:t>MST</w:t>
      </w:r>
      <w:r>
        <w:rPr>
          <w:rFonts w:ascii="Times New Roman" w:hAnsi="Times New Roman" w:cs="Times New Roman"/>
          <w:sz w:val="24"/>
          <w:szCs w:val="24"/>
        </w:rPr>
        <w:t xml:space="preserve"> data had</w:t>
      </w:r>
      <w:r w:rsidR="00902281" w:rsidRPr="00BE57F3">
        <w:rPr>
          <w:rFonts w:ascii="Times New Roman" w:hAnsi="Times New Roman" w:cs="Times New Roman"/>
          <w:sz w:val="24"/>
          <w:szCs w:val="24"/>
        </w:rPr>
        <w:t xml:space="preserve"> been gathere</w:t>
      </w:r>
      <w:r w:rsidR="009D76CD" w:rsidRPr="00BE57F3">
        <w:rPr>
          <w:rFonts w:ascii="Times New Roman" w:hAnsi="Times New Roman" w:cs="Times New Roman"/>
          <w:sz w:val="24"/>
          <w:szCs w:val="24"/>
        </w:rPr>
        <w:t>d</w:t>
      </w:r>
      <w:r w:rsidR="005C1B06">
        <w:rPr>
          <w:rFonts w:ascii="Times New Roman" w:hAnsi="Times New Roman" w:cs="Times New Roman"/>
          <w:sz w:val="24"/>
          <w:szCs w:val="24"/>
        </w:rPr>
        <w:t xml:space="preserve"> during previous Kenai bacteria monitoring events</w:t>
      </w:r>
      <w:r>
        <w:rPr>
          <w:rFonts w:ascii="Times New Roman" w:hAnsi="Times New Roman" w:cs="Times New Roman"/>
          <w:sz w:val="24"/>
          <w:szCs w:val="24"/>
        </w:rPr>
        <w:t xml:space="preserve"> prior to 2019 - 2020</w:t>
      </w:r>
      <w:r w:rsidR="009D76CD" w:rsidRPr="00BE57F3">
        <w:rPr>
          <w:rFonts w:ascii="Times New Roman" w:hAnsi="Times New Roman" w:cs="Times New Roman"/>
          <w:sz w:val="24"/>
          <w:szCs w:val="24"/>
        </w:rPr>
        <w:t xml:space="preserve">. </w:t>
      </w:r>
      <w:r w:rsidR="00CB63F8" w:rsidRPr="00BE57F3">
        <w:rPr>
          <w:rFonts w:ascii="Times New Roman" w:hAnsi="Times New Roman" w:cs="Times New Roman"/>
          <w:sz w:val="24"/>
          <w:szCs w:val="24"/>
        </w:rPr>
        <w:t>Historically, sample analysis for MST was conducted in 2011 and</w:t>
      </w:r>
      <w:r w:rsidR="009D05F6">
        <w:rPr>
          <w:rFonts w:ascii="Times New Roman" w:hAnsi="Times New Roman" w:cs="Times New Roman"/>
          <w:sz w:val="24"/>
          <w:szCs w:val="24"/>
        </w:rPr>
        <w:t xml:space="preserve"> 2014; results can be found at the </w:t>
      </w:r>
      <w:hyperlink r:id="rId39" w:history="1">
        <w:r w:rsidR="009D05F6" w:rsidRPr="005B1835">
          <w:rPr>
            <w:rStyle w:val="Hyperlink"/>
            <w:rFonts w:ascii="Times New Roman" w:hAnsi="Times New Roman" w:cs="Times New Roman"/>
            <w:sz w:val="24"/>
            <w:szCs w:val="24"/>
          </w:rPr>
          <w:t xml:space="preserve">ADEC Beaches </w:t>
        </w:r>
        <w:r w:rsidR="005B1835" w:rsidRPr="005B1835">
          <w:rPr>
            <w:rStyle w:val="Hyperlink"/>
            <w:rFonts w:ascii="Times New Roman" w:hAnsi="Times New Roman" w:cs="Times New Roman"/>
            <w:sz w:val="24"/>
            <w:szCs w:val="24"/>
          </w:rPr>
          <w:t xml:space="preserve">Program </w:t>
        </w:r>
        <w:r w:rsidR="009D05F6" w:rsidRPr="005B1835">
          <w:rPr>
            <w:rStyle w:val="Hyperlink"/>
            <w:rFonts w:ascii="Times New Roman" w:hAnsi="Times New Roman" w:cs="Times New Roman"/>
            <w:sz w:val="24"/>
            <w:szCs w:val="24"/>
          </w:rPr>
          <w:t>webpage</w:t>
        </w:r>
      </w:hyperlink>
      <w:r w:rsidR="009D05F6">
        <w:rPr>
          <w:rFonts w:ascii="Times New Roman" w:hAnsi="Times New Roman" w:cs="Times New Roman"/>
          <w:sz w:val="24"/>
          <w:szCs w:val="24"/>
        </w:rPr>
        <w:t xml:space="preserve"> (ADEC</w:t>
      </w:r>
      <w:r w:rsidR="005B1835">
        <w:rPr>
          <w:rFonts w:ascii="Times New Roman" w:hAnsi="Times New Roman" w:cs="Times New Roman"/>
          <w:sz w:val="24"/>
          <w:szCs w:val="24"/>
        </w:rPr>
        <w:t>, 2021).</w:t>
      </w:r>
      <w:r w:rsidR="005F7D16" w:rsidRPr="00BE57F3">
        <w:rPr>
          <w:rFonts w:ascii="Times New Roman" w:hAnsi="Times New Roman" w:cs="Times New Roman"/>
          <w:sz w:val="24"/>
          <w:szCs w:val="24"/>
        </w:rPr>
        <w:t xml:space="preserve"> </w:t>
      </w:r>
      <w:commentRangeStart w:id="325"/>
      <w:commentRangeStart w:id="326"/>
      <w:commentRangeStart w:id="327"/>
      <w:r w:rsidR="0085409F">
        <w:fldChar w:fldCharType="begin"/>
      </w:r>
      <w:r w:rsidR="0085409F">
        <w:instrText xml:space="preserve"> HYPERLINK "https://dec.alaska.gov/water/water-quality/beach-program/" </w:instrText>
      </w:r>
      <w:r w:rsidR="0085409F">
        <w:fldChar w:fldCharType="separate"/>
      </w:r>
      <w:r w:rsidR="005F7D16" w:rsidRPr="00BE57F3">
        <w:rPr>
          <w:rStyle w:val="Hyperlink"/>
          <w:rFonts w:ascii="Times New Roman" w:hAnsi="Times New Roman" w:cs="Times New Roman"/>
          <w:sz w:val="24"/>
          <w:szCs w:val="24"/>
        </w:rPr>
        <w:t>/</w:t>
      </w:r>
      <w:r w:rsidR="0085409F">
        <w:rPr>
          <w:rStyle w:val="Hyperlink"/>
          <w:rFonts w:ascii="Times New Roman" w:hAnsi="Times New Roman" w:cs="Times New Roman"/>
          <w:sz w:val="24"/>
          <w:szCs w:val="24"/>
        </w:rPr>
        <w:fldChar w:fldCharType="end"/>
      </w:r>
      <w:commentRangeEnd w:id="325"/>
      <w:r>
        <w:rPr>
          <w:rStyle w:val="CommentReference"/>
        </w:rPr>
        <w:commentReference w:id="325"/>
      </w:r>
      <w:commentRangeEnd w:id="326"/>
      <w:r w:rsidR="001E2A7A">
        <w:rPr>
          <w:rStyle w:val="CommentReference"/>
        </w:rPr>
        <w:commentReference w:id="326"/>
      </w:r>
      <w:commentRangeEnd w:id="327"/>
      <w:r w:rsidR="005B1835">
        <w:rPr>
          <w:rStyle w:val="CommentReference"/>
        </w:rPr>
        <w:commentReference w:id="327"/>
      </w:r>
      <w:r w:rsidR="005F7D16" w:rsidRPr="00BE57F3">
        <w:rPr>
          <w:rFonts w:ascii="Times New Roman" w:hAnsi="Times New Roman" w:cs="Times New Roman"/>
          <w:sz w:val="24"/>
          <w:szCs w:val="24"/>
        </w:rPr>
        <w:t xml:space="preserve">. </w:t>
      </w:r>
    </w:p>
    <w:p w14:paraId="088B1C8F" w14:textId="77777777" w:rsidR="00CB63F8" w:rsidRPr="00BE57F3" w:rsidRDefault="00CB63F8" w:rsidP="00D210BA">
      <w:pPr>
        <w:rPr>
          <w:rFonts w:ascii="Times New Roman" w:hAnsi="Times New Roman" w:cs="Times New Roman"/>
          <w:sz w:val="24"/>
          <w:szCs w:val="24"/>
        </w:rPr>
      </w:pPr>
    </w:p>
    <w:p w14:paraId="12B55326" w14:textId="581618F2" w:rsidR="008E0C0F" w:rsidRDefault="00F63E30" w:rsidP="00745B9B">
      <w:pPr>
        <w:rPr>
          <w:rFonts w:ascii="Times New Roman" w:hAnsi="Times New Roman" w:cs="Times New Roman"/>
          <w:sz w:val="24"/>
          <w:szCs w:val="24"/>
        </w:rPr>
      </w:pPr>
      <w:r>
        <w:rPr>
          <w:rFonts w:ascii="Times New Roman" w:hAnsi="Times New Roman" w:cs="Times New Roman"/>
          <w:sz w:val="24"/>
          <w:szCs w:val="24"/>
        </w:rPr>
        <w:t>MST samples analyzed from the 2019</w:t>
      </w:r>
      <w:r w:rsidR="005A693E">
        <w:rPr>
          <w:rFonts w:ascii="Times New Roman" w:hAnsi="Times New Roman" w:cs="Times New Roman"/>
          <w:sz w:val="24"/>
          <w:szCs w:val="24"/>
        </w:rPr>
        <w:t xml:space="preserve"> - 2020</w:t>
      </w:r>
      <w:r>
        <w:rPr>
          <w:rFonts w:ascii="Times New Roman" w:hAnsi="Times New Roman" w:cs="Times New Roman"/>
          <w:sz w:val="24"/>
          <w:szCs w:val="24"/>
        </w:rPr>
        <w:t xml:space="preserve"> sampling events</w:t>
      </w:r>
      <w:r w:rsidR="005C1B06">
        <w:rPr>
          <w:rFonts w:ascii="Times New Roman" w:hAnsi="Times New Roman" w:cs="Times New Roman"/>
          <w:sz w:val="24"/>
          <w:szCs w:val="24"/>
        </w:rPr>
        <w:t xml:space="preserve"> reported g</w:t>
      </w:r>
      <w:r w:rsidR="009D76CD" w:rsidRPr="00BE57F3">
        <w:rPr>
          <w:rFonts w:ascii="Times New Roman" w:hAnsi="Times New Roman" w:cs="Times New Roman"/>
          <w:sz w:val="24"/>
          <w:szCs w:val="24"/>
        </w:rPr>
        <w:t xml:space="preserve">ull </w:t>
      </w:r>
      <w:r w:rsidR="00A47243">
        <w:rPr>
          <w:rFonts w:ascii="Times New Roman" w:hAnsi="Times New Roman" w:cs="Times New Roman"/>
          <w:sz w:val="24"/>
          <w:szCs w:val="24"/>
        </w:rPr>
        <w:t>host markers</w:t>
      </w:r>
      <w:r w:rsidR="00A47243" w:rsidRPr="00BE57F3">
        <w:rPr>
          <w:rFonts w:ascii="Times New Roman" w:hAnsi="Times New Roman" w:cs="Times New Roman"/>
          <w:sz w:val="24"/>
          <w:szCs w:val="24"/>
        </w:rPr>
        <w:t xml:space="preserve"> </w:t>
      </w:r>
      <w:r>
        <w:rPr>
          <w:rFonts w:ascii="Times New Roman" w:hAnsi="Times New Roman" w:cs="Times New Roman"/>
          <w:sz w:val="24"/>
          <w:szCs w:val="24"/>
        </w:rPr>
        <w:t xml:space="preserve">at </w:t>
      </w:r>
      <w:r w:rsidR="009D76CD" w:rsidRPr="00BE57F3">
        <w:rPr>
          <w:rFonts w:ascii="Times New Roman" w:hAnsi="Times New Roman" w:cs="Times New Roman"/>
          <w:sz w:val="24"/>
          <w:szCs w:val="24"/>
        </w:rPr>
        <w:t xml:space="preserve">all five </w:t>
      </w:r>
      <w:r>
        <w:rPr>
          <w:rFonts w:ascii="Times New Roman" w:hAnsi="Times New Roman" w:cs="Times New Roman"/>
          <w:sz w:val="24"/>
          <w:szCs w:val="24"/>
        </w:rPr>
        <w:t xml:space="preserve">sampling </w:t>
      </w:r>
      <w:r w:rsidR="009D76CD" w:rsidRPr="00BE57F3">
        <w:rPr>
          <w:rFonts w:ascii="Times New Roman" w:hAnsi="Times New Roman" w:cs="Times New Roman"/>
          <w:sz w:val="24"/>
          <w:szCs w:val="24"/>
        </w:rPr>
        <w:t>sites</w:t>
      </w:r>
      <w:r w:rsidR="001C2991" w:rsidRPr="00BE57F3">
        <w:rPr>
          <w:rFonts w:ascii="Times New Roman" w:hAnsi="Times New Roman" w:cs="Times New Roman"/>
          <w:sz w:val="24"/>
          <w:szCs w:val="24"/>
        </w:rPr>
        <w:t xml:space="preserve">. </w:t>
      </w:r>
      <w:r w:rsidR="005A693E">
        <w:rPr>
          <w:rFonts w:ascii="Times New Roman" w:hAnsi="Times New Roman" w:cs="Times New Roman"/>
          <w:sz w:val="24"/>
          <w:szCs w:val="24"/>
        </w:rPr>
        <w:t>Among both years, t</w:t>
      </w:r>
      <w:r>
        <w:rPr>
          <w:rFonts w:ascii="Times New Roman" w:hAnsi="Times New Roman" w:cs="Times New Roman"/>
          <w:sz w:val="24"/>
          <w:szCs w:val="24"/>
        </w:rPr>
        <w:t xml:space="preserve">he highest concentration of marker copies associated with gull fecal matter were detected at both </w:t>
      </w:r>
      <w:r w:rsidR="005A693E">
        <w:rPr>
          <w:rFonts w:ascii="Times New Roman" w:hAnsi="Times New Roman" w:cs="Times New Roman"/>
          <w:sz w:val="24"/>
          <w:szCs w:val="24"/>
        </w:rPr>
        <w:t>Nort</w:t>
      </w:r>
      <w:r w:rsidR="002055F5">
        <w:rPr>
          <w:rFonts w:ascii="Times New Roman" w:hAnsi="Times New Roman" w:cs="Times New Roman"/>
          <w:sz w:val="24"/>
          <w:szCs w:val="24"/>
        </w:rPr>
        <w:t xml:space="preserve">h and South Kenai beach sites. </w:t>
      </w:r>
      <w:r w:rsidR="00A8595E">
        <w:rPr>
          <w:rFonts w:ascii="Times New Roman" w:hAnsi="Times New Roman" w:cs="Times New Roman"/>
          <w:sz w:val="24"/>
          <w:szCs w:val="24"/>
        </w:rPr>
        <w:t>This is</w:t>
      </w:r>
      <w:r>
        <w:rPr>
          <w:rFonts w:ascii="Times New Roman" w:hAnsi="Times New Roman" w:cs="Times New Roman"/>
          <w:sz w:val="24"/>
          <w:szCs w:val="24"/>
        </w:rPr>
        <w:t xml:space="preserve"> likely due to the increase in the number of carcasses (and the</w:t>
      </w:r>
      <w:r w:rsidR="005A693E">
        <w:rPr>
          <w:rFonts w:ascii="Times New Roman" w:hAnsi="Times New Roman" w:cs="Times New Roman"/>
          <w:sz w:val="24"/>
          <w:szCs w:val="24"/>
        </w:rPr>
        <w:t>refore gulls) along the beaches during the personal use dipnet fishery</w:t>
      </w:r>
      <w:r w:rsidR="002055F5">
        <w:rPr>
          <w:rFonts w:ascii="Times New Roman" w:hAnsi="Times New Roman" w:cs="Times New Roman"/>
          <w:sz w:val="24"/>
          <w:szCs w:val="24"/>
        </w:rPr>
        <w:t xml:space="preserve">. </w:t>
      </w:r>
      <w:r w:rsidR="00A8595E">
        <w:rPr>
          <w:rFonts w:ascii="Times New Roman" w:hAnsi="Times New Roman" w:cs="Times New Roman"/>
          <w:sz w:val="24"/>
          <w:szCs w:val="24"/>
        </w:rPr>
        <w:t xml:space="preserve">For June </w:t>
      </w:r>
      <w:r w:rsidR="008E0C0F">
        <w:rPr>
          <w:rFonts w:ascii="Times New Roman" w:hAnsi="Times New Roman" w:cs="Times New Roman"/>
          <w:sz w:val="24"/>
          <w:szCs w:val="24"/>
        </w:rPr>
        <w:t>2020</w:t>
      </w:r>
      <w:r w:rsidR="00A8595E">
        <w:rPr>
          <w:rFonts w:ascii="Times New Roman" w:hAnsi="Times New Roman" w:cs="Times New Roman"/>
          <w:sz w:val="24"/>
          <w:szCs w:val="24"/>
        </w:rPr>
        <w:t xml:space="preserve"> MST sampling</w:t>
      </w:r>
      <w:r w:rsidR="008E0C0F">
        <w:rPr>
          <w:rFonts w:ascii="Times New Roman" w:hAnsi="Times New Roman" w:cs="Times New Roman"/>
          <w:sz w:val="24"/>
          <w:szCs w:val="24"/>
        </w:rPr>
        <w:t>, both Kenai gull rookery sampling si</w:t>
      </w:r>
      <w:r w:rsidR="00745B9B">
        <w:rPr>
          <w:rFonts w:ascii="Times New Roman" w:hAnsi="Times New Roman" w:cs="Times New Roman"/>
          <w:sz w:val="24"/>
          <w:szCs w:val="24"/>
        </w:rPr>
        <w:t>tes displayed higher levels of g</w:t>
      </w:r>
      <w:r w:rsidR="008E0C0F">
        <w:rPr>
          <w:rFonts w:ascii="Times New Roman" w:hAnsi="Times New Roman" w:cs="Times New Roman"/>
          <w:sz w:val="24"/>
          <w:szCs w:val="24"/>
        </w:rPr>
        <w:t xml:space="preserve">ull feces than any other site, likely due to their proximity to the rookery itself. </w:t>
      </w:r>
      <w:r w:rsidR="00A8595E">
        <w:rPr>
          <w:rFonts w:ascii="Times New Roman" w:hAnsi="Times New Roman" w:cs="Times New Roman"/>
          <w:sz w:val="24"/>
          <w:szCs w:val="24"/>
        </w:rPr>
        <w:t>Q</w:t>
      </w:r>
      <w:r w:rsidR="008E0C0F">
        <w:rPr>
          <w:rFonts w:ascii="Times New Roman" w:hAnsi="Times New Roman" w:cs="Times New Roman"/>
          <w:sz w:val="24"/>
          <w:szCs w:val="24"/>
        </w:rPr>
        <w:t>uantifiable results for gull feces were reported at all five sit</w:t>
      </w:r>
      <w:r w:rsidR="00A8595E">
        <w:rPr>
          <w:rFonts w:ascii="Times New Roman" w:hAnsi="Times New Roman" w:cs="Times New Roman"/>
          <w:sz w:val="24"/>
          <w:szCs w:val="24"/>
        </w:rPr>
        <w:t xml:space="preserve">es in July during the dipnet </w:t>
      </w:r>
      <w:r w:rsidR="002055F5">
        <w:rPr>
          <w:rFonts w:ascii="Times New Roman" w:hAnsi="Times New Roman" w:cs="Times New Roman"/>
          <w:sz w:val="24"/>
          <w:szCs w:val="24"/>
        </w:rPr>
        <w:t>PUF</w:t>
      </w:r>
      <w:r w:rsidR="008E0C0F">
        <w:rPr>
          <w:rFonts w:ascii="Times New Roman" w:hAnsi="Times New Roman" w:cs="Times New Roman"/>
          <w:sz w:val="24"/>
          <w:szCs w:val="24"/>
        </w:rPr>
        <w:t xml:space="preserve"> during which marker copies were one order of magnitude higher at South Kenai Beach than any other sampling site.</w:t>
      </w:r>
      <w:r w:rsidR="00F12A12">
        <w:rPr>
          <w:rFonts w:ascii="Times New Roman" w:hAnsi="Times New Roman" w:cs="Times New Roman"/>
          <w:sz w:val="24"/>
          <w:szCs w:val="24"/>
        </w:rPr>
        <w:t xml:space="preserve"> </w:t>
      </w:r>
    </w:p>
    <w:p w14:paraId="1C0F50F0" w14:textId="12A0B772" w:rsidR="00A84CC3" w:rsidRDefault="00A84CC3" w:rsidP="005C1B06">
      <w:pPr>
        <w:rPr>
          <w:rFonts w:ascii="Times New Roman" w:hAnsi="Times New Roman" w:cs="Times New Roman"/>
          <w:sz w:val="24"/>
          <w:szCs w:val="24"/>
        </w:rPr>
      </w:pPr>
    </w:p>
    <w:p w14:paraId="3AAA42FE" w14:textId="41EAE955" w:rsidR="00A84CC3" w:rsidRDefault="00A8595E" w:rsidP="005C1B06">
      <w:pPr>
        <w:rPr>
          <w:rFonts w:ascii="Times New Roman" w:hAnsi="Times New Roman" w:cs="Times New Roman"/>
          <w:sz w:val="24"/>
          <w:szCs w:val="24"/>
        </w:rPr>
      </w:pPr>
      <w:r>
        <w:rPr>
          <w:rFonts w:ascii="Times New Roman" w:hAnsi="Times New Roman" w:cs="Times New Roman"/>
          <w:sz w:val="24"/>
          <w:szCs w:val="24"/>
        </w:rPr>
        <w:t xml:space="preserve">For </w:t>
      </w:r>
      <w:r w:rsidR="00A84CC3">
        <w:rPr>
          <w:rFonts w:ascii="Times New Roman" w:hAnsi="Times New Roman" w:cs="Times New Roman"/>
          <w:sz w:val="24"/>
          <w:szCs w:val="24"/>
        </w:rPr>
        <w:t>comparison</w:t>
      </w:r>
      <w:r>
        <w:rPr>
          <w:rFonts w:ascii="Times New Roman" w:hAnsi="Times New Roman" w:cs="Times New Roman"/>
          <w:sz w:val="24"/>
          <w:szCs w:val="24"/>
        </w:rPr>
        <w:t xml:space="preserve"> among 2019 and 2020</w:t>
      </w:r>
      <w:r w:rsidR="00A84CC3">
        <w:rPr>
          <w:rFonts w:ascii="Times New Roman" w:hAnsi="Times New Roman" w:cs="Times New Roman"/>
          <w:sz w:val="24"/>
          <w:szCs w:val="24"/>
        </w:rPr>
        <w:t xml:space="preserve">, concentration of gull marker copies was roughly twice as high at North and South Kenai Beaches in 2019 than </w:t>
      </w:r>
      <w:r w:rsidR="005A693E">
        <w:rPr>
          <w:rFonts w:ascii="Times New Roman" w:hAnsi="Times New Roman" w:cs="Times New Roman"/>
          <w:sz w:val="24"/>
          <w:szCs w:val="24"/>
        </w:rPr>
        <w:t>in 2020</w:t>
      </w:r>
      <w:r>
        <w:rPr>
          <w:rFonts w:ascii="Times New Roman" w:hAnsi="Times New Roman" w:cs="Times New Roman"/>
          <w:sz w:val="24"/>
          <w:szCs w:val="24"/>
        </w:rPr>
        <w:t>, which may be attributable to</w:t>
      </w:r>
      <w:r w:rsidR="005A693E">
        <w:rPr>
          <w:rFonts w:ascii="Times New Roman" w:hAnsi="Times New Roman" w:cs="Times New Roman"/>
          <w:sz w:val="24"/>
          <w:szCs w:val="24"/>
        </w:rPr>
        <w:t xml:space="preserve"> the</w:t>
      </w:r>
      <w:r w:rsidR="00A84CC3">
        <w:rPr>
          <w:rFonts w:ascii="Times New Roman" w:hAnsi="Times New Roman" w:cs="Times New Roman"/>
          <w:sz w:val="24"/>
          <w:szCs w:val="24"/>
        </w:rPr>
        <w:t xml:space="preserve"> delayed run timing</w:t>
      </w:r>
      <w:r>
        <w:rPr>
          <w:rFonts w:ascii="Times New Roman" w:hAnsi="Times New Roman" w:cs="Times New Roman"/>
          <w:sz w:val="24"/>
          <w:szCs w:val="24"/>
        </w:rPr>
        <w:t xml:space="preserve"> (and thus </w:t>
      </w:r>
      <w:r w:rsidR="00F77DBE">
        <w:rPr>
          <w:rFonts w:ascii="Times New Roman" w:hAnsi="Times New Roman" w:cs="Times New Roman"/>
          <w:sz w:val="24"/>
          <w:szCs w:val="24"/>
        </w:rPr>
        <w:t xml:space="preserve">likely </w:t>
      </w:r>
      <w:r>
        <w:rPr>
          <w:rFonts w:ascii="Times New Roman" w:hAnsi="Times New Roman" w:cs="Times New Roman"/>
          <w:sz w:val="24"/>
          <w:szCs w:val="24"/>
        </w:rPr>
        <w:t>lower personal use fishery harvest and carcass disposal) of late-run sockeye in 2020.</w:t>
      </w:r>
    </w:p>
    <w:p w14:paraId="522ED8B6" w14:textId="77777777" w:rsidR="006F61A7" w:rsidRPr="00BE57F3" w:rsidRDefault="006F61A7" w:rsidP="00D210BA">
      <w:pPr>
        <w:rPr>
          <w:rFonts w:ascii="Times New Roman" w:hAnsi="Times New Roman" w:cs="Times New Roman"/>
          <w:sz w:val="24"/>
          <w:szCs w:val="24"/>
        </w:rPr>
      </w:pPr>
    </w:p>
    <w:p w14:paraId="45FA9621" w14:textId="20E1A1AF" w:rsidR="00F76FEB" w:rsidRPr="00A06B32" w:rsidRDefault="00EA2035" w:rsidP="00F76FEB">
      <w:pPr>
        <w:rPr>
          <w:rFonts w:ascii="Times New Roman" w:hAnsi="Times New Roman" w:cs="Times New Roman"/>
          <w:sz w:val="24"/>
          <w:szCs w:val="24"/>
        </w:rPr>
      </w:pPr>
      <w:r>
        <w:rPr>
          <w:rFonts w:ascii="Times New Roman" w:hAnsi="Times New Roman" w:cs="Times New Roman"/>
          <w:sz w:val="24"/>
          <w:szCs w:val="24"/>
        </w:rPr>
        <w:t>Finally, i</w:t>
      </w:r>
      <w:r w:rsidR="006F61A7" w:rsidRPr="00BE57F3">
        <w:rPr>
          <w:rFonts w:ascii="Times New Roman" w:hAnsi="Times New Roman" w:cs="Times New Roman"/>
          <w:sz w:val="24"/>
          <w:szCs w:val="24"/>
        </w:rPr>
        <w:t xml:space="preserve">t is critical to note that </w:t>
      </w:r>
      <w:r>
        <w:rPr>
          <w:rFonts w:ascii="Times New Roman" w:hAnsi="Times New Roman" w:cs="Times New Roman"/>
          <w:sz w:val="24"/>
          <w:szCs w:val="24"/>
        </w:rPr>
        <w:t xml:space="preserve">the mouth of the Kenai is a dynamic and ever-changing zone. Influenced by fluctuating river discharge, </w:t>
      </w:r>
      <w:r w:rsidRPr="00BE57F3">
        <w:rPr>
          <w:rFonts w:ascii="Times New Roman" w:hAnsi="Times New Roman" w:cs="Times New Roman"/>
          <w:sz w:val="24"/>
          <w:szCs w:val="24"/>
        </w:rPr>
        <w:t>tides</w:t>
      </w:r>
      <w:r>
        <w:rPr>
          <w:rFonts w:ascii="Times New Roman" w:hAnsi="Times New Roman" w:cs="Times New Roman"/>
          <w:sz w:val="24"/>
          <w:szCs w:val="24"/>
        </w:rPr>
        <w:t>, wind, and boat traffic, patterns in water flow can vary by the minute</w:t>
      </w:r>
      <w:r w:rsidRPr="00BE57F3">
        <w:rPr>
          <w:rFonts w:ascii="Times New Roman" w:hAnsi="Times New Roman" w:cs="Times New Roman"/>
          <w:sz w:val="24"/>
          <w:szCs w:val="24"/>
        </w:rPr>
        <w:t>.</w:t>
      </w:r>
      <w:r>
        <w:rPr>
          <w:rFonts w:ascii="Times New Roman" w:hAnsi="Times New Roman" w:cs="Times New Roman"/>
          <w:sz w:val="24"/>
          <w:szCs w:val="24"/>
        </w:rPr>
        <w:t xml:space="preserve"> </w:t>
      </w:r>
      <w:commentRangeStart w:id="328"/>
      <w:commentRangeStart w:id="329"/>
      <w:r>
        <w:rPr>
          <w:rFonts w:ascii="Times New Roman" w:hAnsi="Times New Roman" w:cs="Times New Roman"/>
          <w:sz w:val="24"/>
          <w:szCs w:val="24"/>
        </w:rPr>
        <w:t xml:space="preserve">Therefore, </w:t>
      </w:r>
      <w:r w:rsidR="00012C33">
        <w:rPr>
          <w:rFonts w:ascii="Times New Roman" w:hAnsi="Times New Roman" w:cs="Times New Roman"/>
          <w:sz w:val="24"/>
          <w:szCs w:val="24"/>
        </w:rPr>
        <w:t>each</w:t>
      </w:r>
      <w:r w:rsidR="006F61A7" w:rsidRPr="00BE57F3">
        <w:rPr>
          <w:rFonts w:ascii="Times New Roman" w:hAnsi="Times New Roman" w:cs="Times New Roman"/>
          <w:sz w:val="24"/>
          <w:szCs w:val="24"/>
        </w:rPr>
        <w:t xml:space="preserve"> MST</w:t>
      </w:r>
      <w:r w:rsidR="00012C33">
        <w:rPr>
          <w:rFonts w:ascii="Times New Roman" w:hAnsi="Times New Roman" w:cs="Times New Roman"/>
          <w:sz w:val="24"/>
          <w:szCs w:val="24"/>
        </w:rPr>
        <w:t xml:space="preserve"> result is a snapshot of </w:t>
      </w:r>
      <w:ins w:id="330" w:author="Benjamin Meyer" w:date="2021-02-05T14:15:00Z">
        <w:r w:rsidR="003369F3">
          <w:rPr>
            <w:rFonts w:ascii="Times New Roman" w:hAnsi="Times New Roman" w:cs="Times New Roman"/>
            <w:sz w:val="24"/>
            <w:szCs w:val="24"/>
          </w:rPr>
          <w:t>relative</w:t>
        </w:r>
      </w:ins>
      <w:ins w:id="331" w:author="Benjamin Meyer" w:date="2021-02-05T14:16:00Z">
        <w:r w:rsidR="003369F3">
          <w:rPr>
            <w:rFonts w:ascii="Times New Roman" w:hAnsi="Times New Roman" w:cs="Times New Roman"/>
            <w:sz w:val="24"/>
            <w:szCs w:val="24"/>
          </w:rPr>
          <w:t xml:space="preserve"> species</w:t>
        </w:r>
      </w:ins>
      <w:ins w:id="332" w:author="Benjamin Meyer" w:date="2021-02-05T14:15:00Z">
        <w:r w:rsidR="003369F3">
          <w:rPr>
            <w:rFonts w:ascii="Times New Roman" w:hAnsi="Times New Roman" w:cs="Times New Roman"/>
            <w:sz w:val="24"/>
            <w:szCs w:val="24"/>
          </w:rPr>
          <w:t xml:space="preserve"> contributions</w:t>
        </w:r>
      </w:ins>
      <w:del w:id="333" w:author="Benjamin Meyer" w:date="2021-02-05T14:15:00Z">
        <w:r w:rsidR="00012C33" w:rsidDel="003369F3">
          <w:rPr>
            <w:rFonts w:ascii="Times New Roman" w:hAnsi="Times New Roman" w:cs="Times New Roman"/>
            <w:sz w:val="24"/>
            <w:szCs w:val="24"/>
          </w:rPr>
          <w:delText>conditions</w:delText>
        </w:r>
      </w:del>
      <w:r>
        <w:rPr>
          <w:rFonts w:ascii="Times New Roman" w:hAnsi="Times New Roman" w:cs="Times New Roman"/>
          <w:sz w:val="24"/>
          <w:szCs w:val="24"/>
        </w:rPr>
        <w:t xml:space="preserve"> at that time and location</w:t>
      </w:r>
      <w:del w:id="334" w:author="Benjamin Meyer" w:date="2021-02-05T14:16:00Z">
        <w:r w:rsidDel="003369F3">
          <w:rPr>
            <w:rFonts w:ascii="Times New Roman" w:hAnsi="Times New Roman" w:cs="Times New Roman"/>
            <w:sz w:val="24"/>
            <w:szCs w:val="24"/>
          </w:rPr>
          <w:delText>-</w:delText>
        </w:r>
        <w:r w:rsidR="006F61A7" w:rsidRPr="00BE57F3" w:rsidDel="003369F3">
          <w:rPr>
            <w:rFonts w:ascii="Times New Roman" w:hAnsi="Times New Roman" w:cs="Times New Roman"/>
            <w:sz w:val="24"/>
            <w:szCs w:val="24"/>
          </w:rPr>
          <w:delText xml:space="preserve">not necessarily </w:delText>
        </w:r>
        <w:r w:rsidDel="003369F3">
          <w:rPr>
            <w:rFonts w:ascii="Times New Roman" w:hAnsi="Times New Roman" w:cs="Times New Roman"/>
            <w:sz w:val="24"/>
            <w:szCs w:val="24"/>
          </w:rPr>
          <w:delText xml:space="preserve">a </w:delText>
        </w:r>
        <w:r w:rsidR="00012C33" w:rsidDel="003369F3">
          <w:rPr>
            <w:rFonts w:ascii="Times New Roman" w:hAnsi="Times New Roman" w:cs="Times New Roman"/>
            <w:sz w:val="24"/>
            <w:szCs w:val="24"/>
          </w:rPr>
          <w:delText>representa</w:delText>
        </w:r>
        <w:r w:rsidDel="003369F3">
          <w:rPr>
            <w:rFonts w:ascii="Times New Roman" w:hAnsi="Times New Roman" w:cs="Times New Roman"/>
            <w:sz w:val="24"/>
            <w:szCs w:val="24"/>
          </w:rPr>
          <w:delText xml:space="preserve">tion </w:delText>
        </w:r>
        <w:r w:rsidR="00012C33" w:rsidDel="003369F3">
          <w:rPr>
            <w:rFonts w:ascii="Times New Roman" w:hAnsi="Times New Roman" w:cs="Times New Roman"/>
            <w:sz w:val="24"/>
            <w:szCs w:val="24"/>
          </w:rPr>
          <w:delText xml:space="preserve">of </w:delText>
        </w:r>
        <w:r w:rsidR="006F61A7" w:rsidRPr="00BE57F3" w:rsidDel="003369F3">
          <w:rPr>
            <w:rFonts w:ascii="Times New Roman" w:hAnsi="Times New Roman" w:cs="Times New Roman"/>
            <w:sz w:val="24"/>
            <w:szCs w:val="24"/>
          </w:rPr>
          <w:delText xml:space="preserve">the water in </w:delText>
        </w:r>
        <w:r w:rsidR="00C80DF3" w:rsidDel="003369F3">
          <w:rPr>
            <w:rFonts w:ascii="Times New Roman" w:hAnsi="Times New Roman" w:cs="Times New Roman"/>
            <w:sz w:val="24"/>
            <w:szCs w:val="24"/>
          </w:rPr>
          <w:delText>an</w:delText>
        </w:r>
        <w:r w:rsidR="006F61A7" w:rsidRPr="00BE57F3" w:rsidDel="003369F3">
          <w:rPr>
            <w:rFonts w:ascii="Times New Roman" w:hAnsi="Times New Roman" w:cs="Times New Roman"/>
            <w:sz w:val="24"/>
            <w:szCs w:val="24"/>
          </w:rPr>
          <w:delText xml:space="preserve"> area as a whole</w:delText>
        </w:r>
      </w:del>
      <w:r w:rsidR="00012C33">
        <w:rPr>
          <w:rFonts w:ascii="Times New Roman" w:hAnsi="Times New Roman" w:cs="Times New Roman"/>
          <w:sz w:val="24"/>
          <w:szCs w:val="24"/>
        </w:rPr>
        <w:t>.</w:t>
      </w:r>
      <w:commentRangeEnd w:id="328"/>
      <w:r w:rsidR="00A47243">
        <w:rPr>
          <w:rStyle w:val="CommentReference"/>
        </w:rPr>
        <w:commentReference w:id="328"/>
      </w:r>
      <w:commentRangeEnd w:id="329"/>
      <w:r w:rsidR="003369F3">
        <w:rPr>
          <w:rStyle w:val="CommentReference"/>
        </w:rPr>
        <w:commentReference w:id="329"/>
      </w:r>
      <w:r w:rsidR="00012C33">
        <w:rPr>
          <w:rFonts w:ascii="Times New Roman" w:hAnsi="Times New Roman" w:cs="Times New Roman"/>
          <w:sz w:val="24"/>
          <w:szCs w:val="24"/>
        </w:rPr>
        <w:t xml:space="preserve"> </w:t>
      </w:r>
    </w:p>
    <w:p w14:paraId="535E5EF2" w14:textId="4A6345E1" w:rsidR="00803BC6" w:rsidRPr="00745B9B" w:rsidRDefault="006F61A7" w:rsidP="00745B9B">
      <w:pPr>
        <w:pStyle w:val="Heading1"/>
        <w:rPr>
          <w:rFonts w:ascii="Times New Roman" w:hAnsi="Times New Roman" w:cs="Times New Roman"/>
          <w:b/>
          <w:color w:val="2E74B5" w:themeColor="accent1" w:themeShade="BF"/>
        </w:rPr>
      </w:pPr>
      <w:bookmarkStart w:id="335" w:name="_Toc64228877"/>
      <w:r w:rsidRPr="00BE57F3">
        <w:rPr>
          <w:rFonts w:ascii="Times New Roman" w:hAnsi="Times New Roman" w:cs="Times New Roman"/>
          <w:b/>
          <w:color w:val="2E74B5" w:themeColor="accent1" w:themeShade="BF"/>
        </w:rPr>
        <w:t>C</w:t>
      </w:r>
      <w:r w:rsidR="00FE73F5" w:rsidRPr="00BE57F3">
        <w:rPr>
          <w:rFonts w:ascii="Times New Roman" w:hAnsi="Times New Roman" w:cs="Times New Roman"/>
          <w:b/>
          <w:color w:val="2E74B5" w:themeColor="accent1" w:themeShade="BF"/>
        </w:rPr>
        <w:t>onclusion</w:t>
      </w:r>
      <w:r w:rsidR="00DB6A83">
        <w:rPr>
          <w:rFonts w:ascii="Times New Roman" w:hAnsi="Times New Roman" w:cs="Times New Roman"/>
          <w:b/>
          <w:color w:val="2E74B5" w:themeColor="accent1" w:themeShade="BF"/>
        </w:rPr>
        <w:t xml:space="preserve">s and </w:t>
      </w:r>
      <w:commentRangeStart w:id="336"/>
      <w:r w:rsidR="00DB6A83">
        <w:rPr>
          <w:rFonts w:ascii="Times New Roman" w:hAnsi="Times New Roman" w:cs="Times New Roman"/>
          <w:b/>
          <w:color w:val="2E74B5" w:themeColor="accent1" w:themeShade="BF"/>
        </w:rPr>
        <w:t>recommendations</w:t>
      </w:r>
      <w:bookmarkEnd w:id="335"/>
      <w:commentRangeEnd w:id="336"/>
      <w:r w:rsidR="00F13365">
        <w:rPr>
          <w:rStyle w:val="CommentReference"/>
        </w:rPr>
        <w:commentReference w:id="336"/>
      </w:r>
    </w:p>
    <w:p w14:paraId="666D4998" w14:textId="59E52DCE" w:rsidR="00902281" w:rsidRPr="00F77DBE" w:rsidRDefault="007E6382" w:rsidP="00902281">
      <w:pPr>
        <w:spacing w:line="240" w:lineRule="auto"/>
        <w:rPr>
          <w:rFonts w:ascii="Times New Roman" w:eastAsia="Times New Roman" w:hAnsi="Times New Roman" w:cs="Times New Roman"/>
          <w:color w:val="000000"/>
          <w:sz w:val="24"/>
          <w:szCs w:val="24"/>
        </w:rPr>
      </w:pPr>
      <w:r w:rsidRPr="00F77DBE">
        <w:rPr>
          <w:rFonts w:ascii="Times New Roman" w:eastAsia="Times New Roman" w:hAnsi="Times New Roman" w:cs="Times New Roman"/>
          <w:color w:val="000000"/>
          <w:sz w:val="24"/>
          <w:szCs w:val="24"/>
        </w:rPr>
        <w:t>Data collected throughout 2019</w:t>
      </w:r>
      <w:r w:rsidR="00902281" w:rsidRPr="00F77DBE">
        <w:rPr>
          <w:rFonts w:ascii="Times New Roman" w:eastAsia="Times New Roman" w:hAnsi="Times New Roman" w:cs="Times New Roman"/>
          <w:color w:val="000000"/>
          <w:sz w:val="24"/>
          <w:szCs w:val="24"/>
        </w:rPr>
        <w:t xml:space="preserve"> </w:t>
      </w:r>
      <w:r w:rsidRPr="00F77DBE">
        <w:rPr>
          <w:rFonts w:ascii="Times New Roman" w:eastAsia="Times New Roman" w:hAnsi="Times New Roman" w:cs="Times New Roman"/>
          <w:color w:val="000000"/>
          <w:sz w:val="24"/>
          <w:szCs w:val="24"/>
        </w:rPr>
        <w:t>and 2020</w:t>
      </w:r>
      <w:r w:rsidR="006F61A7" w:rsidRPr="00F77DBE">
        <w:rPr>
          <w:rFonts w:ascii="Times New Roman" w:eastAsia="Times New Roman" w:hAnsi="Times New Roman" w:cs="Times New Roman"/>
          <w:color w:val="000000"/>
          <w:sz w:val="24"/>
          <w:szCs w:val="24"/>
        </w:rPr>
        <w:t xml:space="preserve"> </w:t>
      </w:r>
      <w:r w:rsidRPr="00F77DBE">
        <w:rPr>
          <w:rFonts w:ascii="Times New Roman" w:eastAsia="Times New Roman" w:hAnsi="Times New Roman" w:cs="Times New Roman"/>
          <w:color w:val="000000"/>
          <w:sz w:val="24"/>
          <w:szCs w:val="24"/>
        </w:rPr>
        <w:t>provide</w:t>
      </w:r>
      <w:r w:rsidR="00902281" w:rsidRPr="00F77DBE">
        <w:rPr>
          <w:rFonts w:ascii="Times New Roman" w:eastAsia="Times New Roman" w:hAnsi="Times New Roman" w:cs="Times New Roman"/>
          <w:color w:val="000000"/>
          <w:sz w:val="24"/>
          <w:szCs w:val="24"/>
        </w:rPr>
        <w:t xml:space="preserve"> insight into some of the factors involved in the fluctuation of bacteria </w:t>
      </w:r>
      <w:r w:rsidR="0008328D" w:rsidRPr="00F77DBE">
        <w:rPr>
          <w:rFonts w:ascii="Times New Roman" w:hAnsi="Times New Roman" w:cs="Times New Roman"/>
          <w:sz w:val="24"/>
          <w:szCs w:val="24"/>
        </w:rPr>
        <w:t xml:space="preserve">concentrations </w:t>
      </w:r>
      <w:r w:rsidR="00745B9B" w:rsidRPr="00F77DBE">
        <w:rPr>
          <w:rFonts w:ascii="Times New Roman" w:eastAsia="Times New Roman" w:hAnsi="Times New Roman" w:cs="Times New Roman"/>
          <w:color w:val="000000"/>
          <w:sz w:val="24"/>
          <w:szCs w:val="24"/>
        </w:rPr>
        <w:t>in the lower Kenai River</w:t>
      </w:r>
      <w:r w:rsidR="006F61A7" w:rsidRPr="00F77DBE">
        <w:rPr>
          <w:rFonts w:ascii="Times New Roman" w:eastAsia="Times New Roman" w:hAnsi="Times New Roman" w:cs="Times New Roman"/>
          <w:color w:val="000000"/>
          <w:sz w:val="24"/>
          <w:szCs w:val="24"/>
        </w:rPr>
        <w:t xml:space="preserve"> and the sources of these bacteria</w:t>
      </w:r>
      <w:r w:rsidR="00902281" w:rsidRPr="00F77DBE">
        <w:rPr>
          <w:rFonts w:ascii="Times New Roman" w:eastAsia="Times New Roman" w:hAnsi="Times New Roman" w:cs="Times New Roman"/>
          <w:color w:val="000000"/>
          <w:sz w:val="24"/>
          <w:szCs w:val="24"/>
        </w:rPr>
        <w:t xml:space="preserve"> throughout the summer months. </w:t>
      </w:r>
      <w:r w:rsidR="0052550C" w:rsidRPr="00F77DBE">
        <w:rPr>
          <w:rFonts w:ascii="Times New Roman" w:eastAsia="Times New Roman" w:hAnsi="Times New Roman" w:cs="Times New Roman"/>
          <w:color w:val="000000"/>
          <w:sz w:val="24"/>
          <w:szCs w:val="24"/>
        </w:rPr>
        <w:t>Moving forward, the following recommendations should be taken into consideration:</w:t>
      </w:r>
    </w:p>
    <w:p w14:paraId="09AD4AB4" w14:textId="77777777" w:rsidR="00902281" w:rsidRPr="00F77DBE" w:rsidRDefault="00902281" w:rsidP="00902281">
      <w:pPr>
        <w:spacing w:line="240" w:lineRule="auto"/>
        <w:rPr>
          <w:rFonts w:ascii="Times New Roman" w:eastAsia="Times New Roman" w:hAnsi="Times New Roman" w:cs="Times New Roman"/>
          <w:color w:val="000000"/>
          <w:sz w:val="24"/>
          <w:szCs w:val="24"/>
        </w:rPr>
      </w:pPr>
    </w:p>
    <w:p w14:paraId="58177FE1" w14:textId="5FA7D0EB" w:rsidR="00E24B1A" w:rsidRPr="007772FD" w:rsidRDefault="007E6382" w:rsidP="007772FD">
      <w:pPr>
        <w:pStyle w:val="ListParagraph"/>
        <w:numPr>
          <w:ilvl w:val="0"/>
          <w:numId w:val="5"/>
        </w:numPr>
        <w:spacing w:line="240" w:lineRule="auto"/>
        <w:rPr>
          <w:rFonts w:ascii="Times New Roman" w:eastAsia="Times New Roman" w:hAnsi="Times New Roman" w:cs="Times New Roman"/>
          <w:sz w:val="24"/>
          <w:szCs w:val="24"/>
        </w:rPr>
      </w:pPr>
      <w:commentRangeStart w:id="337"/>
      <w:commentRangeStart w:id="338"/>
      <w:r w:rsidRPr="00F77DBE">
        <w:rPr>
          <w:rFonts w:ascii="Times New Roman" w:eastAsia="Times New Roman" w:hAnsi="Times New Roman" w:cs="Times New Roman"/>
          <w:sz w:val="24"/>
          <w:szCs w:val="24"/>
        </w:rPr>
        <w:t>In 2020, South</w:t>
      </w:r>
      <w:r w:rsidR="00E24B1A" w:rsidRPr="00F77DBE">
        <w:rPr>
          <w:rFonts w:ascii="Times New Roman" w:eastAsia="Times New Roman" w:hAnsi="Times New Roman" w:cs="Times New Roman"/>
          <w:sz w:val="24"/>
          <w:szCs w:val="24"/>
        </w:rPr>
        <w:t xml:space="preserve"> Kenai Beach </w:t>
      </w:r>
      <w:r w:rsidRPr="00F77DBE">
        <w:rPr>
          <w:rFonts w:ascii="Times New Roman" w:eastAsia="Times New Roman" w:hAnsi="Times New Roman" w:cs="Times New Roman"/>
          <w:sz w:val="24"/>
          <w:szCs w:val="24"/>
        </w:rPr>
        <w:t>exhibited</w:t>
      </w:r>
      <w:r w:rsidR="007772FD">
        <w:rPr>
          <w:rFonts w:ascii="Times New Roman" w:eastAsia="Times New Roman" w:hAnsi="Times New Roman" w:cs="Times New Roman"/>
          <w:sz w:val="24"/>
          <w:szCs w:val="24"/>
        </w:rPr>
        <w:t xml:space="preserve"> </w:t>
      </w:r>
      <w:r w:rsidR="00E24B1A" w:rsidRPr="00F77DBE">
        <w:rPr>
          <w:rFonts w:ascii="Times New Roman" w:eastAsia="Times New Roman" w:hAnsi="Times New Roman" w:cs="Times New Roman"/>
          <w:sz w:val="24"/>
          <w:szCs w:val="24"/>
        </w:rPr>
        <w:t>exceedances</w:t>
      </w:r>
      <w:r w:rsidR="007772FD">
        <w:rPr>
          <w:rFonts w:ascii="Times New Roman" w:eastAsia="Times New Roman" w:hAnsi="Times New Roman" w:cs="Times New Roman"/>
          <w:sz w:val="24"/>
          <w:szCs w:val="24"/>
        </w:rPr>
        <w:t xml:space="preserve"> of greater frequency</w:t>
      </w:r>
      <w:r w:rsidR="00F77DBE">
        <w:rPr>
          <w:rFonts w:ascii="Times New Roman" w:eastAsia="Times New Roman" w:hAnsi="Times New Roman" w:cs="Times New Roman"/>
          <w:sz w:val="24"/>
          <w:szCs w:val="24"/>
        </w:rPr>
        <w:t xml:space="preserve"> magnitude</w:t>
      </w:r>
      <w:r w:rsidR="007772FD">
        <w:rPr>
          <w:rFonts w:ascii="Times New Roman" w:eastAsia="Times New Roman" w:hAnsi="Times New Roman" w:cs="Times New Roman"/>
          <w:sz w:val="24"/>
          <w:szCs w:val="24"/>
        </w:rPr>
        <w:t xml:space="preserve"> than any other site</w:t>
      </w:r>
      <w:ins w:id="339" w:author="Benjamin Meyer" w:date="2021-02-14T20:24:00Z">
        <w:r w:rsidR="007772FD">
          <w:rPr>
            <w:rFonts w:ascii="Times New Roman" w:eastAsia="Times New Roman" w:hAnsi="Times New Roman" w:cs="Times New Roman"/>
            <w:sz w:val="24"/>
            <w:szCs w:val="24"/>
          </w:rPr>
          <w:t>, with respect to standards for both recreation as well as harvesting seafood for raw consumption</w:t>
        </w:r>
      </w:ins>
      <w:r w:rsidR="007772FD">
        <w:rPr>
          <w:rFonts w:ascii="Times New Roman" w:eastAsia="Times New Roman" w:hAnsi="Times New Roman" w:cs="Times New Roman"/>
          <w:sz w:val="24"/>
          <w:szCs w:val="24"/>
        </w:rPr>
        <w:t xml:space="preserve">. </w:t>
      </w:r>
      <w:r w:rsidR="00E24B1A" w:rsidRPr="007772FD">
        <w:rPr>
          <w:rFonts w:ascii="Times New Roman" w:eastAsia="Times New Roman" w:hAnsi="Times New Roman" w:cs="Times New Roman"/>
          <w:sz w:val="24"/>
          <w:szCs w:val="24"/>
        </w:rPr>
        <w:t xml:space="preserve">Both </w:t>
      </w:r>
      <w:r w:rsidR="007772FD" w:rsidRPr="007772FD">
        <w:rPr>
          <w:rFonts w:ascii="Times New Roman" w:eastAsia="Times New Roman" w:hAnsi="Times New Roman" w:cs="Times New Roman"/>
          <w:sz w:val="24"/>
          <w:szCs w:val="24"/>
        </w:rPr>
        <w:t xml:space="preserve">North and South Kenai </w:t>
      </w:r>
      <w:r w:rsidR="00E24B1A" w:rsidRPr="007772FD">
        <w:rPr>
          <w:rFonts w:ascii="Times New Roman" w:eastAsia="Times New Roman" w:hAnsi="Times New Roman" w:cs="Times New Roman"/>
          <w:sz w:val="24"/>
          <w:szCs w:val="24"/>
        </w:rPr>
        <w:t xml:space="preserve">beaches are impacted by an increase in </w:t>
      </w:r>
      <w:r w:rsidR="00F77DBE" w:rsidRPr="007772FD">
        <w:rPr>
          <w:rFonts w:ascii="Times New Roman" w:eastAsia="Times New Roman" w:hAnsi="Times New Roman" w:cs="Times New Roman"/>
          <w:sz w:val="24"/>
          <w:szCs w:val="24"/>
        </w:rPr>
        <w:t xml:space="preserve">salmon </w:t>
      </w:r>
      <w:r w:rsidR="00E24B1A" w:rsidRPr="007772FD">
        <w:rPr>
          <w:rFonts w:ascii="Times New Roman" w:eastAsia="Times New Roman" w:hAnsi="Times New Roman" w:cs="Times New Roman"/>
          <w:sz w:val="24"/>
          <w:szCs w:val="24"/>
        </w:rPr>
        <w:t>carcasses and there</w:t>
      </w:r>
      <w:r w:rsidR="00F6494B" w:rsidRPr="007772FD">
        <w:rPr>
          <w:rFonts w:ascii="Times New Roman" w:eastAsia="Times New Roman" w:hAnsi="Times New Roman" w:cs="Times New Roman"/>
          <w:sz w:val="24"/>
          <w:szCs w:val="24"/>
        </w:rPr>
        <w:t>fore gulls during the dipnet personal use fishery</w:t>
      </w:r>
      <w:r w:rsidR="00E24B1A" w:rsidRPr="007772FD">
        <w:rPr>
          <w:rFonts w:ascii="Times New Roman" w:eastAsia="Times New Roman" w:hAnsi="Times New Roman" w:cs="Times New Roman"/>
          <w:sz w:val="24"/>
          <w:szCs w:val="24"/>
        </w:rPr>
        <w:t xml:space="preserve">. </w:t>
      </w:r>
      <w:commentRangeEnd w:id="337"/>
      <w:r w:rsidR="00484780">
        <w:rPr>
          <w:rStyle w:val="CommentReference"/>
        </w:rPr>
        <w:commentReference w:id="337"/>
      </w:r>
      <w:commentRangeEnd w:id="338"/>
      <w:r w:rsidR="007772FD">
        <w:rPr>
          <w:rStyle w:val="CommentReference"/>
        </w:rPr>
        <w:commentReference w:id="338"/>
      </w:r>
    </w:p>
    <w:p w14:paraId="1891C630" w14:textId="01286948" w:rsidR="00E24B1A" w:rsidRPr="00F77DBE" w:rsidRDefault="007772FD" w:rsidP="00E24B1A">
      <w:pPr>
        <w:pStyle w:val="ListParagraph"/>
        <w:numPr>
          <w:ilvl w:val="1"/>
          <w:numId w:val="5"/>
        </w:numPr>
        <w:spacing w:line="240" w:lineRule="auto"/>
        <w:rPr>
          <w:rFonts w:ascii="Times New Roman" w:eastAsia="Times New Roman" w:hAnsi="Times New Roman" w:cs="Times New Roman"/>
          <w:sz w:val="24"/>
          <w:szCs w:val="24"/>
        </w:rPr>
      </w:pPr>
      <w:ins w:id="340" w:author="Benjamin Meyer" w:date="2021-02-14T20:20:00Z">
        <w:r>
          <w:rPr>
            <w:rFonts w:ascii="Times New Roman" w:eastAsia="Times New Roman" w:hAnsi="Times New Roman" w:cs="Times New Roman"/>
            <w:sz w:val="24"/>
            <w:szCs w:val="24"/>
          </w:rPr>
          <w:t xml:space="preserve">A basic exploration of </w:t>
        </w:r>
      </w:ins>
      <w:commentRangeStart w:id="341"/>
      <w:commentRangeStart w:id="342"/>
      <w:r w:rsidR="00E24B1A" w:rsidRPr="00F77DBE">
        <w:rPr>
          <w:rFonts w:ascii="Times New Roman" w:eastAsia="Times New Roman" w:hAnsi="Times New Roman" w:cs="Times New Roman"/>
          <w:sz w:val="24"/>
          <w:szCs w:val="24"/>
        </w:rPr>
        <w:t xml:space="preserve">patterns in tidal currents </w:t>
      </w:r>
      <w:commentRangeEnd w:id="341"/>
      <w:r w:rsidR="00484780">
        <w:rPr>
          <w:rStyle w:val="CommentReference"/>
        </w:rPr>
        <w:commentReference w:id="341"/>
      </w:r>
      <w:commentRangeEnd w:id="342"/>
      <w:r>
        <w:rPr>
          <w:rStyle w:val="CommentReference"/>
        </w:rPr>
        <w:commentReference w:id="342"/>
      </w:r>
      <w:r w:rsidR="00E24B1A" w:rsidRPr="00F77DBE">
        <w:rPr>
          <w:rFonts w:ascii="Times New Roman" w:eastAsia="Times New Roman" w:hAnsi="Times New Roman" w:cs="Times New Roman"/>
          <w:sz w:val="24"/>
          <w:szCs w:val="24"/>
        </w:rPr>
        <w:t>and river outflow at the mo</w:t>
      </w:r>
      <w:r>
        <w:rPr>
          <w:rFonts w:ascii="Times New Roman" w:eastAsia="Times New Roman" w:hAnsi="Times New Roman" w:cs="Times New Roman"/>
          <w:sz w:val="24"/>
          <w:szCs w:val="24"/>
        </w:rPr>
        <w:t>uth of the Kenai River is</w:t>
      </w:r>
      <w:r w:rsidR="00E24B1A" w:rsidRPr="00F77DBE">
        <w:rPr>
          <w:rFonts w:ascii="Times New Roman" w:eastAsia="Times New Roman" w:hAnsi="Times New Roman" w:cs="Times New Roman"/>
          <w:sz w:val="24"/>
          <w:szCs w:val="24"/>
        </w:rPr>
        <w:t xml:space="preserve"> recommended, as these patterns may inform the discrepancy in </w:t>
      </w:r>
      <w:r w:rsidR="00E24B1A" w:rsidRPr="007772FD">
        <w:rPr>
          <w:rFonts w:ascii="Times New Roman" w:eastAsia="Times New Roman" w:hAnsi="Times New Roman" w:cs="Times New Roman"/>
          <w:sz w:val="24"/>
          <w:szCs w:val="24"/>
        </w:rPr>
        <w:t xml:space="preserve">bacteria </w:t>
      </w:r>
      <w:r w:rsidR="0008328D" w:rsidRPr="007772FD">
        <w:rPr>
          <w:rFonts w:ascii="Times New Roman" w:hAnsi="Times New Roman" w:cs="Times New Roman"/>
          <w:sz w:val="24"/>
          <w:szCs w:val="24"/>
        </w:rPr>
        <w:t xml:space="preserve">concentrations </w:t>
      </w:r>
      <w:r w:rsidR="00E24B1A" w:rsidRPr="007772FD">
        <w:rPr>
          <w:rFonts w:ascii="Times New Roman" w:eastAsia="Times New Roman" w:hAnsi="Times New Roman" w:cs="Times New Roman"/>
          <w:sz w:val="24"/>
          <w:szCs w:val="24"/>
        </w:rPr>
        <w:t>between</w:t>
      </w:r>
      <w:r w:rsidR="007E6382" w:rsidRPr="007772FD">
        <w:rPr>
          <w:rFonts w:ascii="Times New Roman" w:eastAsia="Times New Roman" w:hAnsi="Times New Roman" w:cs="Times New Roman"/>
          <w:sz w:val="24"/>
          <w:szCs w:val="24"/>
        </w:rPr>
        <w:t xml:space="preserve"> North and South</w:t>
      </w:r>
      <w:r w:rsidR="00E24B1A" w:rsidRPr="007772FD">
        <w:rPr>
          <w:rFonts w:ascii="Times New Roman" w:eastAsia="Times New Roman" w:hAnsi="Times New Roman" w:cs="Times New Roman"/>
          <w:sz w:val="24"/>
          <w:szCs w:val="24"/>
        </w:rPr>
        <w:t xml:space="preserve"> beaches.</w:t>
      </w:r>
      <w:ins w:id="343" w:author="Benjamin Meyer" w:date="2021-02-14T20:20:00Z">
        <w:r w:rsidRPr="007772FD">
          <w:rPr>
            <w:rFonts w:ascii="Times New Roman" w:eastAsia="Times New Roman" w:hAnsi="Times New Roman" w:cs="Times New Roman"/>
            <w:sz w:val="24"/>
            <w:szCs w:val="24"/>
          </w:rPr>
          <w:t xml:space="preserve"> </w:t>
        </w:r>
      </w:ins>
      <w:ins w:id="344" w:author="Benjamin Meyer" w:date="2021-02-14T20:21:00Z">
        <w:r w:rsidRPr="007772FD">
          <w:rPr>
            <w:rFonts w:ascii="Times New Roman" w:eastAsia="Times New Roman" w:hAnsi="Times New Roman" w:cs="Times New Roman"/>
            <w:sz w:val="24"/>
            <w:szCs w:val="24"/>
          </w:rPr>
          <w:t>An examination of satellite imagery may be sufficient to describe</w:t>
        </w:r>
        <w:r w:rsidRPr="007772FD">
          <w:rPr>
            <w:rFonts w:ascii="Times New Roman" w:hAnsi="Times New Roman" w:cs="Times New Roman"/>
            <w:sz w:val="24"/>
            <w:szCs w:val="24"/>
          </w:rPr>
          <w:t xml:space="preserve"> patterns of sedimentation and currents at the mouth of the Kenai</w:t>
        </w:r>
      </w:ins>
      <w:ins w:id="345" w:author="Benjamin Meyer" w:date="2021-02-14T20:22:00Z">
        <w:r w:rsidRPr="007772FD">
          <w:rPr>
            <w:rFonts w:ascii="Times New Roman" w:hAnsi="Times New Roman" w:cs="Times New Roman"/>
            <w:sz w:val="24"/>
            <w:szCs w:val="24"/>
          </w:rPr>
          <w:t xml:space="preserve"> that influence bacteria concentrations.</w:t>
        </w:r>
      </w:ins>
    </w:p>
    <w:p w14:paraId="2B6CE50C" w14:textId="19E7FD71" w:rsidR="00E24B1A" w:rsidRPr="00F77DBE" w:rsidRDefault="00E24B1A" w:rsidP="000300EB">
      <w:pPr>
        <w:pStyle w:val="ListParagraph"/>
        <w:numPr>
          <w:ilvl w:val="1"/>
          <w:numId w:val="5"/>
        </w:numPr>
        <w:spacing w:line="240" w:lineRule="auto"/>
        <w:rPr>
          <w:rFonts w:ascii="Times New Roman" w:eastAsia="Times New Roman" w:hAnsi="Times New Roman" w:cs="Times New Roman"/>
          <w:sz w:val="24"/>
          <w:szCs w:val="24"/>
        </w:rPr>
      </w:pPr>
      <w:r w:rsidRPr="00F77DBE">
        <w:rPr>
          <w:rFonts w:ascii="Times New Roman" w:eastAsia="Times New Roman" w:hAnsi="Times New Roman" w:cs="Times New Roman"/>
          <w:sz w:val="24"/>
          <w:szCs w:val="24"/>
        </w:rPr>
        <w:t>It is recomme</w:t>
      </w:r>
      <w:r w:rsidR="00F6494B" w:rsidRPr="00F77DBE">
        <w:rPr>
          <w:rFonts w:ascii="Times New Roman" w:eastAsia="Times New Roman" w:hAnsi="Times New Roman" w:cs="Times New Roman"/>
          <w:sz w:val="24"/>
          <w:szCs w:val="24"/>
        </w:rPr>
        <w:t>nded that ADEC work with the City of Kenai</w:t>
      </w:r>
      <w:r w:rsidRPr="00F77DBE">
        <w:rPr>
          <w:rFonts w:ascii="Times New Roman" w:eastAsia="Times New Roman" w:hAnsi="Times New Roman" w:cs="Times New Roman"/>
          <w:sz w:val="24"/>
          <w:szCs w:val="24"/>
        </w:rPr>
        <w:t xml:space="preserve"> to assess the effectiveness of curren</w:t>
      </w:r>
      <w:r w:rsidR="00F13365">
        <w:rPr>
          <w:rFonts w:ascii="Times New Roman" w:eastAsia="Times New Roman" w:hAnsi="Times New Roman" w:cs="Times New Roman"/>
          <w:sz w:val="24"/>
          <w:szCs w:val="24"/>
        </w:rPr>
        <w:t>t best management practice</w:t>
      </w:r>
      <w:r w:rsidR="0084640E" w:rsidRPr="00F77DBE">
        <w:rPr>
          <w:rFonts w:ascii="Times New Roman" w:eastAsia="Times New Roman" w:hAnsi="Times New Roman" w:cs="Times New Roman"/>
          <w:sz w:val="24"/>
          <w:szCs w:val="24"/>
        </w:rPr>
        <w:t>s</w:t>
      </w:r>
      <w:r w:rsidR="00F13365">
        <w:rPr>
          <w:rFonts w:ascii="Times New Roman" w:eastAsia="Times New Roman" w:hAnsi="Times New Roman" w:cs="Times New Roman"/>
          <w:sz w:val="24"/>
          <w:szCs w:val="24"/>
        </w:rPr>
        <w:t xml:space="preserve"> (BMPs) and modify if necessary. </w:t>
      </w:r>
      <w:r w:rsidR="0084640E" w:rsidRPr="00F77DBE">
        <w:rPr>
          <w:rFonts w:ascii="Times New Roman" w:eastAsia="Times New Roman" w:hAnsi="Times New Roman" w:cs="Times New Roman"/>
          <w:sz w:val="24"/>
          <w:szCs w:val="24"/>
        </w:rPr>
        <w:t xml:space="preserve">With a </w:t>
      </w:r>
      <w:r w:rsidR="00484780" w:rsidRPr="00F77DBE">
        <w:rPr>
          <w:rFonts w:ascii="Times New Roman" w:eastAsia="Times New Roman" w:hAnsi="Times New Roman" w:cs="Times New Roman"/>
          <w:sz w:val="24"/>
          <w:szCs w:val="24"/>
        </w:rPr>
        <w:t>long-term</w:t>
      </w:r>
      <w:r w:rsidR="0084640E" w:rsidRPr="00F77DBE">
        <w:rPr>
          <w:rFonts w:ascii="Times New Roman" w:eastAsia="Times New Roman" w:hAnsi="Times New Roman" w:cs="Times New Roman"/>
          <w:sz w:val="24"/>
          <w:szCs w:val="24"/>
        </w:rPr>
        <w:t xml:space="preserve"> time series, the effectiveness of </w:t>
      </w:r>
      <w:r w:rsidR="002D709E" w:rsidRPr="00F77DBE">
        <w:rPr>
          <w:rFonts w:ascii="Times New Roman" w:eastAsia="Times New Roman" w:hAnsi="Times New Roman" w:cs="Times New Roman"/>
          <w:sz w:val="24"/>
          <w:szCs w:val="24"/>
        </w:rPr>
        <w:t xml:space="preserve">BMPs </w:t>
      </w:r>
      <w:r w:rsidR="00745B9B" w:rsidRPr="00F77DBE">
        <w:rPr>
          <w:rFonts w:ascii="Times New Roman" w:eastAsia="Times New Roman" w:hAnsi="Times New Roman" w:cs="Times New Roman"/>
          <w:sz w:val="24"/>
          <w:szCs w:val="24"/>
        </w:rPr>
        <w:t>may be</w:t>
      </w:r>
      <w:r w:rsidR="002D709E" w:rsidRPr="00F77DBE">
        <w:rPr>
          <w:rFonts w:ascii="Times New Roman" w:eastAsia="Times New Roman" w:hAnsi="Times New Roman" w:cs="Times New Roman"/>
          <w:sz w:val="24"/>
          <w:szCs w:val="24"/>
        </w:rPr>
        <w:t xml:space="preserve"> </w:t>
      </w:r>
      <w:r w:rsidR="000300EB" w:rsidRPr="00F77DBE">
        <w:rPr>
          <w:rFonts w:ascii="Times New Roman" w:eastAsia="Times New Roman" w:hAnsi="Times New Roman" w:cs="Times New Roman"/>
          <w:sz w:val="24"/>
          <w:szCs w:val="24"/>
        </w:rPr>
        <w:t>evident</w:t>
      </w:r>
      <w:r w:rsidR="002D709E" w:rsidRPr="00F77DBE">
        <w:rPr>
          <w:rFonts w:ascii="Times New Roman" w:eastAsia="Times New Roman" w:hAnsi="Times New Roman" w:cs="Times New Roman"/>
          <w:sz w:val="24"/>
          <w:szCs w:val="24"/>
        </w:rPr>
        <w:t xml:space="preserve"> in the data, though trends should </w:t>
      </w:r>
      <w:r w:rsidR="00745B9B" w:rsidRPr="00F77DBE">
        <w:rPr>
          <w:rFonts w:ascii="Times New Roman" w:eastAsia="Times New Roman" w:hAnsi="Times New Roman" w:cs="Times New Roman"/>
          <w:sz w:val="24"/>
          <w:szCs w:val="24"/>
        </w:rPr>
        <w:t>be evaluated in the context of the</w:t>
      </w:r>
      <w:r w:rsidR="002D709E" w:rsidRPr="00F77DBE">
        <w:rPr>
          <w:rFonts w:ascii="Times New Roman" w:eastAsia="Times New Roman" w:hAnsi="Times New Roman" w:cs="Times New Roman"/>
          <w:sz w:val="24"/>
          <w:szCs w:val="24"/>
        </w:rPr>
        <w:t xml:space="preserve"> growth of the personal use fishery in the past two decades.</w:t>
      </w:r>
      <w:r w:rsidR="00F12A12">
        <w:rPr>
          <w:rFonts w:ascii="Times New Roman" w:eastAsia="Times New Roman" w:hAnsi="Times New Roman" w:cs="Times New Roman"/>
          <w:sz w:val="24"/>
          <w:szCs w:val="24"/>
        </w:rPr>
        <w:t xml:space="preserve"> </w:t>
      </w:r>
      <w:commentRangeStart w:id="346"/>
      <w:commentRangeStart w:id="347"/>
      <w:r w:rsidRPr="00F77DBE">
        <w:rPr>
          <w:rFonts w:ascii="Times New Roman" w:eastAsia="Times New Roman" w:hAnsi="Times New Roman" w:cs="Times New Roman"/>
          <w:sz w:val="24"/>
          <w:szCs w:val="24"/>
        </w:rPr>
        <w:t>One modification</w:t>
      </w:r>
      <w:r w:rsidR="007772FD">
        <w:rPr>
          <w:rFonts w:ascii="Times New Roman" w:eastAsia="Times New Roman" w:hAnsi="Times New Roman" w:cs="Times New Roman"/>
          <w:sz w:val="24"/>
          <w:szCs w:val="24"/>
        </w:rPr>
        <w:t xml:space="preserve"> of best management practice</w:t>
      </w:r>
      <w:r w:rsidR="0022380D" w:rsidRPr="00F77DBE">
        <w:rPr>
          <w:rFonts w:ascii="Times New Roman" w:eastAsia="Times New Roman" w:hAnsi="Times New Roman" w:cs="Times New Roman"/>
          <w:sz w:val="24"/>
          <w:szCs w:val="24"/>
        </w:rPr>
        <w:t>s</w:t>
      </w:r>
      <w:r w:rsidRPr="00F77DBE">
        <w:rPr>
          <w:rFonts w:ascii="Times New Roman" w:eastAsia="Times New Roman" w:hAnsi="Times New Roman" w:cs="Times New Roman"/>
          <w:sz w:val="24"/>
          <w:szCs w:val="24"/>
        </w:rPr>
        <w:t xml:space="preserve"> could include requiring the immediate disposal or composting of carcasses on the beach</w:t>
      </w:r>
      <w:commentRangeEnd w:id="346"/>
      <w:r w:rsidR="00484780">
        <w:rPr>
          <w:rStyle w:val="CommentReference"/>
        </w:rPr>
        <w:commentReference w:id="346"/>
      </w:r>
      <w:commentRangeEnd w:id="347"/>
      <w:r w:rsidR="00B820A6">
        <w:rPr>
          <w:rStyle w:val="CommentReference"/>
        </w:rPr>
        <w:commentReference w:id="347"/>
      </w:r>
      <w:r w:rsidRPr="00F77DBE">
        <w:rPr>
          <w:rFonts w:ascii="Times New Roman" w:eastAsia="Times New Roman" w:hAnsi="Times New Roman" w:cs="Times New Roman"/>
          <w:sz w:val="24"/>
          <w:szCs w:val="24"/>
        </w:rPr>
        <w:t>.</w:t>
      </w:r>
    </w:p>
    <w:p w14:paraId="0E16D9AA" w14:textId="4D3D2CDC" w:rsidR="00086B78" w:rsidRPr="00D57CDA" w:rsidRDefault="0052550C" w:rsidP="00D57CDA">
      <w:pPr>
        <w:pStyle w:val="ListParagraph"/>
        <w:numPr>
          <w:ilvl w:val="0"/>
          <w:numId w:val="5"/>
        </w:numPr>
        <w:spacing w:line="240" w:lineRule="auto"/>
        <w:rPr>
          <w:rFonts w:ascii="Times New Roman" w:eastAsia="Times New Roman" w:hAnsi="Times New Roman" w:cs="Times New Roman"/>
          <w:sz w:val="24"/>
          <w:szCs w:val="24"/>
        </w:rPr>
      </w:pPr>
      <w:r w:rsidRPr="00F77DBE">
        <w:rPr>
          <w:rFonts w:ascii="Times New Roman" w:eastAsia="Times New Roman" w:hAnsi="Times New Roman" w:cs="Times New Roman"/>
          <w:sz w:val="24"/>
          <w:szCs w:val="24"/>
        </w:rPr>
        <w:t xml:space="preserve">Consistent communication with stakeholders and user groups will remain critical to effective beach monitoring. </w:t>
      </w:r>
      <w:r w:rsidR="00E32BFD">
        <w:rPr>
          <w:rFonts w:ascii="Times New Roman" w:eastAsia="Times New Roman" w:hAnsi="Times New Roman" w:cs="Times New Roman"/>
          <w:sz w:val="24"/>
          <w:szCs w:val="24"/>
        </w:rPr>
        <w:t>Communication p</w:t>
      </w:r>
      <w:r w:rsidR="00E24B1A" w:rsidRPr="00F77DBE">
        <w:rPr>
          <w:rFonts w:ascii="Times New Roman" w:eastAsia="Times New Roman" w:hAnsi="Times New Roman" w:cs="Times New Roman"/>
          <w:sz w:val="24"/>
          <w:szCs w:val="24"/>
        </w:rPr>
        <w:t xml:space="preserve">rotocol should be </w:t>
      </w:r>
      <w:r w:rsidR="00F77DBE">
        <w:rPr>
          <w:rFonts w:ascii="Times New Roman" w:eastAsia="Times New Roman" w:hAnsi="Times New Roman" w:cs="Times New Roman"/>
          <w:sz w:val="24"/>
          <w:szCs w:val="24"/>
        </w:rPr>
        <w:t>annually reviewed</w:t>
      </w:r>
      <w:r w:rsidRPr="00F77DBE">
        <w:rPr>
          <w:rFonts w:ascii="Times New Roman" w:eastAsia="Times New Roman" w:hAnsi="Times New Roman" w:cs="Times New Roman"/>
          <w:sz w:val="24"/>
          <w:szCs w:val="24"/>
        </w:rPr>
        <w:t xml:space="preserve"> to ensure consistency in </w:t>
      </w:r>
      <w:r w:rsidR="0017552A" w:rsidRPr="00F77DBE">
        <w:rPr>
          <w:rFonts w:ascii="Times New Roman" w:eastAsia="Times New Roman" w:hAnsi="Times New Roman" w:cs="Times New Roman"/>
          <w:sz w:val="24"/>
          <w:szCs w:val="24"/>
        </w:rPr>
        <w:t>when public advisories are issued and for what sites they are necessary.</w:t>
      </w:r>
      <w:commentRangeStart w:id="348"/>
      <w:commentRangeStart w:id="349"/>
      <w:r w:rsidR="0017552A" w:rsidRPr="00D57CDA">
        <w:rPr>
          <w:rFonts w:ascii="Times New Roman" w:eastAsia="Times New Roman" w:hAnsi="Times New Roman" w:cs="Times New Roman"/>
          <w:sz w:val="24"/>
          <w:szCs w:val="24"/>
        </w:rPr>
        <w:t xml:space="preserve"> </w:t>
      </w:r>
      <w:commentRangeEnd w:id="348"/>
      <w:r w:rsidR="00E32BFD">
        <w:rPr>
          <w:rStyle w:val="CommentReference"/>
        </w:rPr>
        <w:commentReference w:id="348"/>
      </w:r>
      <w:commentRangeEnd w:id="349"/>
      <w:r w:rsidR="00D57CDA">
        <w:rPr>
          <w:rStyle w:val="CommentReference"/>
        </w:rPr>
        <w:commentReference w:id="349"/>
      </w:r>
      <w:del w:id="350" w:author="Benjamin Meyer" w:date="2021-02-14T20:26:00Z">
        <w:r w:rsidR="0017552A" w:rsidRPr="00D57CDA" w:rsidDel="00D57CDA">
          <w:rPr>
            <w:rFonts w:ascii="Times New Roman" w:eastAsia="Times New Roman" w:hAnsi="Times New Roman" w:cs="Times New Roman"/>
            <w:sz w:val="24"/>
            <w:szCs w:val="24"/>
          </w:rPr>
          <w:delText xml:space="preserve"> results from 2019</w:delText>
        </w:r>
        <w:r w:rsidR="000300EB" w:rsidRPr="00D57CDA" w:rsidDel="00D57CDA">
          <w:rPr>
            <w:rFonts w:ascii="Times New Roman" w:eastAsia="Times New Roman" w:hAnsi="Times New Roman" w:cs="Times New Roman"/>
            <w:sz w:val="24"/>
            <w:szCs w:val="24"/>
          </w:rPr>
          <w:delText>-2020</w:delText>
        </w:r>
        <w:r w:rsidR="0017552A" w:rsidRPr="00D57CDA" w:rsidDel="00D57CDA">
          <w:rPr>
            <w:rFonts w:ascii="Times New Roman" w:eastAsia="Times New Roman" w:hAnsi="Times New Roman" w:cs="Times New Roman"/>
            <w:sz w:val="24"/>
            <w:szCs w:val="24"/>
          </w:rPr>
          <w:delText xml:space="preserve"> provide a snapshot of bacteria marker copy concentrations at th</w:delText>
        </w:r>
        <w:r w:rsidR="00E24B1A" w:rsidRPr="00D57CDA" w:rsidDel="00D57CDA">
          <w:rPr>
            <w:rFonts w:ascii="Times New Roman" w:eastAsia="Times New Roman" w:hAnsi="Times New Roman" w:cs="Times New Roman"/>
            <w:sz w:val="24"/>
            <w:szCs w:val="24"/>
          </w:rPr>
          <w:delText>e time of sampling</w:delText>
        </w:r>
        <w:r w:rsidR="0017552A" w:rsidRPr="00D57CDA" w:rsidDel="00D57CDA">
          <w:rPr>
            <w:rFonts w:ascii="Times New Roman" w:eastAsia="Times New Roman" w:hAnsi="Times New Roman" w:cs="Times New Roman"/>
            <w:sz w:val="24"/>
            <w:szCs w:val="24"/>
          </w:rPr>
          <w:delText xml:space="preserve">. Due to extremely dynamic </w:delText>
        </w:r>
        <w:r w:rsidR="00E24B1A" w:rsidRPr="00D57CDA" w:rsidDel="00D57CDA">
          <w:rPr>
            <w:rFonts w:ascii="Times New Roman" w:eastAsia="Times New Roman" w:hAnsi="Times New Roman" w:cs="Times New Roman"/>
            <w:sz w:val="24"/>
            <w:szCs w:val="24"/>
          </w:rPr>
          <w:delText>patterns</w:delText>
        </w:r>
        <w:r w:rsidR="0017552A" w:rsidRPr="00D57CDA" w:rsidDel="00D57CDA">
          <w:rPr>
            <w:rFonts w:ascii="Times New Roman" w:eastAsia="Times New Roman" w:hAnsi="Times New Roman" w:cs="Times New Roman"/>
            <w:sz w:val="24"/>
            <w:szCs w:val="24"/>
          </w:rPr>
          <w:delText xml:space="preserve"> in </w:delText>
        </w:r>
        <w:r w:rsidR="00E24B1A" w:rsidRPr="00D57CDA" w:rsidDel="00D57CDA">
          <w:rPr>
            <w:rFonts w:ascii="Times New Roman" w:eastAsia="Times New Roman" w:hAnsi="Times New Roman" w:cs="Times New Roman"/>
            <w:sz w:val="24"/>
            <w:szCs w:val="24"/>
          </w:rPr>
          <w:delText>current</w:delText>
        </w:r>
        <w:r w:rsidR="0017552A" w:rsidRPr="00D57CDA" w:rsidDel="00D57CDA">
          <w:rPr>
            <w:rFonts w:ascii="Times New Roman" w:eastAsia="Times New Roman" w:hAnsi="Times New Roman" w:cs="Times New Roman"/>
            <w:sz w:val="24"/>
            <w:szCs w:val="24"/>
          </w:rPr>
          <w:delText xml:space="preserve"> at the mouth of the Kenai, more consistent sampling for MST is recommended in order to assess spatiotemporal variation in bacteria sources</w:delText>
        </w:r>
      </w:del>
      <w:del w:id="351" w:author="Benjamin Meyer" w:date="2021-02-14T20:27:00Z">
        <w:r w:rsidR="00E24B1A" w:rsidRPr="00D57CDA" w:rsidDel="00D57CDA">
          <w:rPr>
            <w:rFonts w:ascii="Times New Roman" w:eastAsia="Times New Roman" w:hAnsi="Times New Roman" w:cs="Times New Roman"/>
            <w:sz w:val="24"/>
            <w:szCs w:val="24"/>
          </w:rPr>
          <w:delText>.</w:delText>
        </w:r>
        <w:r w:rsidR="00086B78" w:rsidRPr="00D57CDA" w:rsidDel="00D57CDA">
          <w:rPr>
            <w:rFonts w:ascii="Times New Roman" w:eastAsia="Times New Roman" w:hAnsi="Times New Roman" w:cs="Times New Roman"/>
            <w:sz w:val="24"/>
            <w:szCs w:val="24"/>
          </w:rPr>
          <w:delText xml:space="preserve"> </w:delText>
        </w:r>
      </w:del>
      <w:r w:rsidR="00086B78" w:rsidRPr="00D57CDA">
        <w:rPr>
          <w:rFonts w:ascii="Times New Roman" w:eastAsia="Times New Roman" w:hAnsi="Times New Roman" w:cs="Times New Roman"/>
          <w:sz w:val="24"/>
          <w:szCs w:val="24"/>
        </w:rPr>
        <w:t xml:space="preserve"> </w:t>
      </w:r>
    </w:p>
    <w:p w14:paraId="5EC0283B" w14:textId="3F88565D" w:rsidR="00D57CDA" w:rsidRDefault="00086B78" w:rsidP="00D57CDA">
      <w:pPr>
        <w:pStyle w:val="ListParagraph"/>
        <w:numPr>
          <w:ilvl w:val="0"/>
          <w:numId w:val="5"/>
        </w:numPr>
        <w:spacing w:line="240" w:lineRule="auto"/>
        <w:rPr>
          <w:rFonts w:ascii="Times New Roman" w:eastAsia="Times New Roman" w:hAnsi="Times New Roman" w:cs="Times New Roman"/>
          <w:sz w:val="24"/>
          <w:szCs w:val="24"/>
        </w:rPr>
      </w:pPr>
      <w:r w:rsidRPr="00F77DBE">
        <w:rPr>
          <w:rFonts w:ascii="Times New Roman" w:eastAsia="Times New Roman" w:hAnsi="Times New Roman" w:cs="Times New Roman"/>
          <w:sz w:val="24"/>
          <w:szCs w:val="24"/>
        </w:rPr>
        <w:t xml:space="preserve">In the future, annual reports should evaluate annual results in the context of available </w:t>
      </w:r>
      <w:commentRangeStart w:id="352"/>
      <w:r w:rsidRPr="00F77DBE">
        <w:rPr>
          <w:rFonts w:ascii="Times New Roman" w:eastAsia="Times New Roman" w:hAnsi="Times New Roman" w:cs="Times New Roman"/>
          <w:sz w:val="24"/>
          <w:szCs w:val="24"/>
        </w:rPr>
        <w:t>long-term data sets.</w:t>
      </w:r>
      <w:commentRangeEnd w:id="352"/>
      <w:r w:rsidR="00E32BFD">
        <w:rPr>
          <w:rStyle w:val="CommentReference"/>
        </w:rPr>
        <w:commentReference w:id="352"/>
      </w:r>
      <w:r w:rsidR="00F12A12">
        <w:rPr>
          <w:rFonts w:ascii="Times New Roman" w:eastAsia="Times New Roman" w:hAnsi="Times New Roman" w:cs="Times New Roman"/>
          <w:sz w:val="24"/>
          <w:szCs w:val="24"/>
        </w:rPr>
        <w:t xml:space="preserve"> </w:t>
      </w:r>
      <w:r w:rsidRPr="00F77DBE">
        <w:rPr>
          <w:rFonts w:ascii="Times New Roman" w:eastAsia="Times New Roman" w:hAnsi="Times New Roman" w:cs="Times New Roman"/>
          <w:sz w:val="24"/>
          <w:szCs w:val="24"/>
        </w:rPr>
        <w:t xml:space="preserve">Comparing new data to long term trends is essential to ensure that </w:t>
      </w:r>
      <w:r w:rsidR="00F77DBE">
        <w:rPr>
          <w:rFonts w:ascii="Times New Roman" w:eastAsia="Times New Roman" w:hAnsi="Times New Roman" w:cs="Times New Roman"/>
          <w:sz w:val="24"/>
          <w:szCs w:val="24"/>
        </w:rPr>
        <w:t xml:space="preserve">ecological </w:t>
      </w:r>
      <w:r w:rsidRPr="00F77DBE">
        <w:rPr>
          <w:rFonts w:ascii="Times New Roman" w:eastAsia="Times New Roman" w:hAnsi="Times New Roman" w:cs="Times New Roman"/>
          <w:sz w:val="24"/>
          <w:szCs w:val="24"/>
        </w:rPr>
        <w:t>trends are readily recognizable even as staff and personnel involved with monitoring may change.</w:t>
      </w:r>
      <w:commentRangeStart w:id="353"/>
      <w:r w:rsidR="002758FA" w:rsidRPr="00D57CDA">
        <w:rPr>
          <w:rFonts w:ascii="Times New Roman" w:eastAsia="Times New Roman" w:hAnsi="Times New Roman" w:cs="Times New Roman"/>
          <w:sz w:val="24"/>
          <w:szCs w:val="24"/>
        </w:rPr>
        <w:t xml:space="preserve"> </w:t>
      </w:r>
      <w:commentRangeEnd w:id="353"/>
      <w:r w:rsidR="00E32BFD">
        <w:rPr>
          <w:rStyle w:val="CommentReference"/>
        </w:rPr>
        <w:commentReference w:id="353"/>
      </w:r>
      <w:del w:id="354" w:author="Benjamin Meyer" w:date="2021-02-14T20:30:00Z">
        <w:r w:rsidR="0052550C" w:rsidRPr="00D57CDA" w:rsidDel="00D57CDA">
          <w:rPr>
            <w:rFonts w:ascii="Times New Roman" w:eastAsia="Times New Roman" w:hAnsi="Times New Roman" w:cs="Times New Roman"/>
            <w:sz w:val="24"/>
            <w:szCs w:val="24"/>
            <w:rPrChange w:id="355" w:author="Benjamin Meyer" w:date="2021-02-14T20:30:00Z">
              <w:rPr/>
            </w:rPrChange>
          </w:rPr>
          <w:delText>is</w:delText>
        </w:r>
      </w:del>
      <w:r w:rsidR="0052550C" w:rsidRPr="00D57CDA">
        <w:rPr>
          <w:rFonts w:ascii="Times New Roman" w:eastAsia="Times New Roman" w:hAnsi="Times New Roman" w:cs="Times New Roman"/>
          <w:sz w:val="24"/>
          <w:szCs w:val="24"/>
          <w:rPrChange w:id="356" w:author="Benjamin Meyer" w:date="2021-02-14T20:30:00Z">
            <w:rPr/>
          </w:rPrChange>
        </w:rPr>
        <w:t xml:space="preserve"> </w:t>
      </w:r>
      <w:del w:id="357" w:author="Benjamin Meyer" w:date="2021-02-14T20:30:00Z">
        <w:r w:rsidR="0052550C" w:rsidRPr="00D57CDA" w:rsidDel="00D57CDA">
          <w:rPr>
            <w:rFonts w:ascii="Times New Roman" w:eastAsia="Times New Roman" w:hAnsi="Times New Roman" w:cs="Times New Roman"/>
            <w:sz w:val="24"/>
            <w:szCs w:val="24"/>
            <w:rPrChange w:id="358" w:author="Benjamin Meyer" w:date="2021-02-14T20:30:00Z">
              <w:rPr/>
            </w:rPrChange>
          </w:rPr>
          <w:delText xml:space="preserve">recommended in future years in order to effectively implement EPA's Virtual Beach Model. In the future, this </w:delText>
        </w:r>
        <w:commentRangeStart w:id="359"/>
        <w:r w:rsidR="0052550C" w:rsidRPr="00D57CDA" w:rsidDel="00D57CDA">
          <w:rPr>
            <w:rFonts w:ascii="Times New Roman" w:eastAsia="Times New Roman" w:hAnsi="Times New Roman" w:cs="Times New Roman"/>
            <w:sz w:val="24"/>
            <w:szCs w:val="24"/>
            <w:rPrChange w:id="360" w:author="Benjamin Meyer" w:date="2021-02-14T20:30:00Z">
              <w:rPr/>
            </w:rPrChange>
          </w:rPr>
          <w:delText>modeling could inform the amount of sampling required</w:delText>
        </w:r>
      </w:del>
      <w:r w:rsidR="0052550C" w:rsidRPr="00D57CDA">
        <w:rPr>
          <w:rFonts w:ascii="Times New Roman" w:eastAsia="Times New Roman" w:hAnsi="Times New Roman" w:cs="Times New Roman"/>
          <w:sz w:val="24"/>
          <w:szCs w:val="24"/>
          <w:rPrChange w:id="361" w:author="Benjamin Meyer" w:date="2021-02-14T20:30:00Z">
            <w:rPr/>
          </w:rPrChange>
        </w:rPr>
        <w:t xml:space="preserve"> </w:t>
      </w:r>
      <w:commentRangeEnd w:id="359"/>
      <w:r w:rsidR="000946FE">
        <w:rPr>
          <w:rStyle w:val="CommentReference"/>
        </w:rPr>
        <w:commentReference w:id="359"/>
      </w:r>
      <w:del w:id="362" w:author="Benjamin Meyer" w:date="2021-02-14T20:30:00Z">
        <w:r w:rsidR="0052550C" w:rsidRPr="00D57CDA" w:rsidDel="00D57CDA">
          <w:rPr>
            <w:rFonts w:ascii="Times New Roman" w:eastAsia="Times New Roman" w:hAnsi="Times New Roman" w:cs="Times New Roman"/>
            <w:sz w:val="24"/>
            <w:szCs w:val="24"/>
          </w:rPr>
          <w:delText>to effectively issue public advisories for bacteria.</w:delText>
        </w:r>
      </w:del>
    </w:p>
    <w:p w14:paraId="31BC0EBD" w14:textId="12F3754C" w:rsidR="00611296" w:rsidRPr="00D57CDA" w:rsidRDefault="0052550C" w:rsidP="00D57CDA">
      <w:pPr>
        <w:pStyle w:val="ListParagraph"/>
        <w:numPr>
          <w:ilvl w:val="0"/>
          <w:numId w:val="5"/>
        </w:numPr>
        <w:spacing w:line="240" w:lineRule="auto"/>
        <w:rPr>
          <w:rFonts w:ascii="Times New Roman" w:eastAsia="Times New Roman" w:hAnsi="Times New Roman" w:cs="Times New Roman"/>
          <w:sz w:val="24"/>
          <w:szCs w:val="24"/>
        </w:rPr>
      </w:pPr>
      <w:r w:rsidRPr="00D57CDA">
        <w:rPr>
          <w:rFonts w:ascii="Times New Roman" w:eastAsia="Times New Roman" w:hAnsi="Times New Roman" w:cs="Times New Roman"/>
          <w:sz w:val="24"/>
          <w:szCs w:val="24"/>
        </w:rPr>
        <w:t xml:space="preserve">Using the results of the </w:t>
      </w:r>
      <w:r w:rsidR="00D57CDA">
        <w:rPr>
          <w:rFonts w:ascii="Times New Roman" w:eastAsia="Times New Roman" w:hAnsi="Times New Roman" w:cs="Times New Roman"/>
          <w:sz w:val="24"/>
          <w:szCs w:val="24"/>
        </w:rPr>
        <w:t xml:space="preserve">Environmental Protection Agency’s </w:t>
      </w:r>
      <w:r w:rsidRPr="00D57CDA">
        <w:rPr>
          <w:rFonts w:ascii="Times New Roman" w:eastAsia="Times New Roman" w:hAnsi="Times New Roman" w:cs="Times New Roman"/>
          <w:sz w:val="24"/>
          <w:szCs w:val="24"/>
        </w:rPr>
        <w:t xml:space="preserve">Virtual Beach Model, </w:t>
      </w:r>
      <w:r w:rsidR="002758FA" w:rsidRPr="00D57CDA">
        <w:rPr>
          <w:rFonts w:ascii="Times New Roman" w:eastAsia="Times New Roman" w:hAnsi="Times New Roman" w:cs="Times New Roman"/>
          <w:sz w:val="24"/>
          <w:szCs w:val="24"/>
        </w:rPr>
        <w:t>i</w:t>
      </w:r>
      <w:r w:rsidR="00CB63F8" w:rsidRPr="00D57CDA">
        <w:rPr>
          <w:rFonts w:ascii="Times New Roman" w:eastAsia="Times New Roman" w:hAnsi="Times New Roman" w:cs="Times New Roman"/>
          <w:sz w:val="24"/>
          <w:szCs w:val="24"/>
        </w:rPr>
        <w:t>t is advised that a monitoring progr</w:t>
      </w:r>
      <w:r w:rsidR="00F63E30" w:rsidRPr="00D57CDA">
        <w:rPr>
          <w:rFonts w:ascii="Times New Roman" w:eastAsia="Times New Roman" w:hAnsi="Times New Roman" w:cs="Times New Roman"/>
          <w:sz w:val="24"/>
          <w:szCs w:val="24"/>
        </w:rPr>
        <w:t xml:space="preserve">am be </w:t>
      </w:r>
      <w:r w:rsidR="005A693E" w:rsidRPr="00D57CDA">
        <w:rPr>
          <w:rFonts w:ascii="Times New Roman" w:eastAsia="Times New Roman" w:hAnsi="Times New Roman" w:cs="Times New Roman"/>
          <w:sz w:val="24"/>
          <w:szCs w:val="24"/>
        </w:rPr>
        <w:t>operated</w:t>
      </w:r>
      <w:r w:rsidR="00F63E30" w:rsidRPr="00D57CDA">
        <w:rPr>
          <w:rFonts w:ascii="Times New Roman" w:eastAsia="Times New Roman" w:hAnsi="Times New Roman" w:cs="Times New Roman"/>
          <w:sz w:val="24"/>
          <w:szCs w:val="24"/>
        </w:rPr>
        <w:t xml:space="preserve"> in perpetuity in order</w:t>
      </w:r>
      <w:r w:rsidR="00AA2D9E" w:rsidRPr="00D57CDA">
        <w:rPr>
          <w:rFonts w:ascii="Times New Roman" w:eastAsia="Times New Roman" w:hAnsi="Times New Roman" w:cs="Times New Roman"/>
          <w:sz w:val="24"/>
          <w:szCs w:val="24"/>
        </w:rPr>
        <w:t xml:space="preserve"> to</w:t>
      </w:r>
      <w:r w:rsidR="00F63E30" w:rsidRPr="00D57CDA">
        <w:rPr>
          <w:rFonts w:ascii="Times New Roman" w:eastAsia="Times New Roman" w:hAnsi="Times New Roman" w:cs="Times New Roman"/>
          <w:sz w:val="24"/>
          <w:szCs w:val="24"/>
        </w:rPr>
        <w:t xml:space="preserve"> issue public advisories when necessary.</w:t>
      </w:r>
      <w:bookmarkStart w:id="363" w:name="_GoBack"/>
      <w:bookmarkEnd w:id="363"/>
    </w:p>
    <w:p w14:paraId="185A7E41" w14:textId="77777777" w:rsidR="00745B9B" w:rsidRPr="00F77DBE" w:rsidRDefault="00745B9B" w:rsidP="00745B9B">
      <w:pPr>
        <w:spacing w:line="240" w:lineRule="auto"/>
        <w:rPr>
          <w:rFonts w:ascii="Times New Roman" w:eastAsia="Times New Roman" w:hAnsi="Times New Roman" w:cs="Times New Roman"/>
          <w:sz w:val="24"/>
          <w:szCs w:val="24"/>
        </w:rPr>
      </w:pPr>
    </w:p>
    <w:p w14:paraId="168E3A43" w14:textId="73C594C7" w:rsidR="00902281" w:rsidRPr="00F77DBE" w:rsidRDefault="00902281" w:rsidP="00902281">
      <w:pPr>
        <w:spacing w:line="240" w:lineRule="auto"/>
        <w:rPr>
          <w:rFonts w:ascii="Times New Roman" w:eastAsia="Times New Roman" w:hAnsi="Times New Roman" w:cs="Times New Roman"/>
          <w:sz w:val="24"/>
          <w:szCs w:val="24"/>
        </w:rPr>
      </w:pPr>
      <w:r w:rsidRPr="00F77DBE">
        <w:rPr>
          <w:rFonts w:ascii="Times New Roman" w:eastAsia="Times New Roman" w:hAnsi="Times New Roman" w:cs="Times New Roman"/>
          <w:color w:val="000000"/>
          <w:sz w:val="24"/>
          <w:szCs w:val="24"/>
        </w:rPr>
        <w:t xml:space="preserve">These </w:t>
      </w:r>
      <w:r w:rsidR="00BA35A8">
        <w:rPr>
          <w:rFonts w:ascii="Times New Roman" w:eastAsia="Times New Roman" w:hAnsi="Times New Roman" w:cs="Times New Roman"/>
          <w:color w:val="000000"/>
          <w:sz w:val="24"/>
          <w:szCs w:val="24"/>
        </w:rPr>
        <w:t>four</w:t>
      </w:r>
      <w:r w:rsidRPr="00F77DBE">
        <w:rPr>
          <w:rFonts w:ascii="Times New Roman" w:eastAsia="Times New Roman" w:hAnsi="Times New Roman" w:cs="Times New Roman"/>
          <w:color w:val="000000"/>
          <w:sz w:val="24"/>
          <w:szCs w:val="24"/>
        </w:rPr>
        <w:t xml:space="preserve"> actions would support educated management decisions, encourage preservation of environmental habitat, mitigate potential public health issues, and </w:t>
      </w:r>
      <w:r w:rsidR="0017552A" w:rsidRPr="00F77DBE">
        <w:rPr>
          <w:rFonts w:ascii="Times New Roman" w:eastAsia="Times New Roman" w:hAnsi="Times New Roman" w:cs="Times New Roman"/>
          <w:color w:val="000000"/>
          <w:sz w:val="24"/>
          <w:szCs w:val="24"/>
        </w:rPr>
        <w:t>ensure transparency of the beach monitoring process.</w:t>
      </w:r>
      <w:r w:rsidRPr="00F77DBE">
        <w:rPr>
          <w:rFonts w:ascii="Times New Roman" w:eastAsia="Times New Roman" w:hAnsi="Times New Roman" w:cs="Times New Roman"/>
          <w:color w:val="000000"/>
          <w:sz w:val="24"/>
          <w:szCs w:val="24"/>
        </w:rPr>
        <w:t xml:space="preserve"> </w:t>
      </w:r>
    </w:p>
    <w:p w14:paraId="695DC865" w14:textId="46B4F25E" w:rsidR="00803BC6" w:rsidRPr="00F77DBE" w:rsidRDefault="00803BC6">
      <w:pPr>
        <w:contextualSpacing w:val="0"/>
        <w:rPr>
          <w:rFonts w:ascii="Times New Roman" w:hAnsi="Times New Roman" w:cs="Times New Roman"/>
          <w:sz w:val="24"/>
          <w:szCs w:val="24"/>
        </w:rPr>
      </w:pPr>
    </w:p>
    <w:p w14:paraId="79F73617" w14:textId="4EA4F0DC" w:rsidR="00AC25DB" w:rsidRPr="00086B78" w:rsidRDefault="00AC25DB" w:rsidP="00AC25DB">
      <w:pPr>
        <w:pStyle w:val="Heading1"/>
        <w:rPr>
          <w:rFonts w:ascii="Times New Roman" w:hAnsi="Times New Roman" w:cs="Times New Roman"/>
          <w:b/>
          <w:color w:val="2E74B5" w:themeColor="accent1" w:themeShade="BF"/>
          <w:sz w:val="32"/>
          <w:szCs w:val="32"/>
        </w:rPr>
      </w:pPr>
      <w:bookmarkStart w:id="364" w:name="_Toc64228878"/>
      <w:r w:rsidRPr="00086B78">
        <w:rPr>
          <w:rFonts w:ascii="Times New Roman" w:hAnsi="Times New Roman" w:cs="Times New Roman"/>
          <w:b/>
          <w:color w:val="2E74B5" w:themeColor="accent1" w:themeShade="BF"/>
          <w:sz w:val="32"/>
          <w:szCs w:val="32"/>
        </w:rPr>
        <w:lastRenderedPageBreak/>
        <w:t>Data availability</w:t>
      </w:r>
      <w:bookmarkEnd w:id="364"/>
    </w:p>
    <w:p w14:paraId="28B90117" w14:textId="4CDA86D8" w:rsidR="00AC25DB" w:rsidRPr="00086B78" w:rsidRDefault="00AC25DB" w:rsidP="00AC25DB">
      <w:pPr>
        <w:rPr>
          <w:rFonts w:ascii="Times New Roman" w:hAnsi="Times New Roman" w:cs="Times New Roman"/>
          <w:sz w:val="24"/>
          <w:szCs w:val="24"/>
        </w:rPr>
      </w:pPr>
      <w:r w:rsidRPr="00086B78">
        <w:rPr>
          <w:rFonts w:ascii="Times New Roman" w:hAnsi="Times New Roman" w:cs="Times New Roman"/>
          <w:sz w:val="24"/>
          <w:szCs w:val="24"/>
        </w:rPr>
        <w:t xml:space="preserve">All data and R programming scripts used in this analysis is available in a public repository at </w:t>
      </w:r>
      <w:hyperlink r:id="rId40" w:history="1">
        <w:r w:rsidR="00086B78" w:rsidRPr="002044E2">
          <w:rPr>
            <w:rStyle w:val="Hyperlink"/>
            <w:rFonts w:ascii="Times New Roman" w:hAnsi="Times New Roman" w:cs="Times New Roman"/>
            <w:sz w:val="24"/>
            <w:szCs w:val="24"/>
          </w:rPr>
          <w:t>https://github.com/Kenai-Watershed-Forum/KWF_Beach_Sampling_2019_2020</w:t>
        </w:r>
      </w:hyperlink>
      <w:r w:rsidR="00FF279B" w:rsidRPr="00086B78">
        <w:rPr>
          <w:rFonts w:ascii="Times New Roman" w:hAnsi="Times New Roman" w:cs="Times New Roman"/>
          <w:sz w:val="24"/>
          <w:szCs w:val="24"/>
        </w:rPr>
        <w:t>.</w:t>
      </w:r>
    </w:p>
    <w:p w14:paraId="4DDDC366" w14:textId="77777777" w:rsidR="00AD685F" w:rsidRPr="00086B78" w:rsidRDefault="00AD685F">
      <w:pPr>
        <w:contextualSpacing w:val="0"/>
        <w:rPr>
          <w:rFonts w:ascii="Times New Roman" w:hAnsi="Times New Roman" w:cs="Times New Roman"/>
          <w:sz w:val="24"/>
          <w:szCs w:val="24"/>
        </w:rPr>
      </w:pPr>
    </w:p>
    <w:p w14:paraId="4DE49EA7" w14:textId="1FA2BC4A" w:rsidR="0070176B" w:rsidRDefault="0070176B" w:rsidP="00EB664A">
      <w:pPr>
        <w:rPr>
          <w:rFonts w:ascii="Times New Roman" w:hAnsi="Times New Roman" w:cs="Times New Roman"/>
        </w:rPr>
      </w:pPr>
    </w:p>
    <w:p w14:paraId="411E1B14" w14:textId="5A80B53B" w:rsidR="00745B9B" w:rsidRDefault="00745B9B" w:rsidP="00EB664A">
      <w:pPr>
        <w:rPr>
          <w:rFonts w:ascii="Times New Roman" w:hAnsi="Times New Roman" w:cs="Times New Roman"/>
        </w:rPr>
      </w:pPr>
    </w:p>
    <w:p w14:paraId="16B58D1A" w14:textId="70DD8902" w:rsidR="00BA35A8" w:rsidRDefault="00BA35A8" w:rsidP="00EB664A">
      <w:pPr>
        <w:rPr>
          <w:rFonts w:ascii="Times New Roman" w:hAnsi="Times New Roman" w:cs="Times New Roman"/>
        </w:rPr>
      </w:pPr>
    </w:p>
    <w:p w14:paraId="7DDE16B9" w14:textId="14EFCE47" w:rsidR="00BA35A8" w:rsidRDefault="00BA35A8" w:rsidP="00EB664A">
      <w:pPr>
        <w:rPr>
          <w:rFonts w:ascii="Times New Roman" w:hAnsi="Times New Roman" w:cs="Times New Roman"/>
        </w:rPr>
      </w:pPr>
    </w:p>
    <w:p w14:paraId="4EC92EEB" w14:textId="66E1F3B4" w:rsidR="00BA35A8" w:rsidRDefault="00BA35A8" w:rsidP="00EB664A">
      <w:pPr>
        <w:rPr>
          <w:rFonts w:ascii="Times New Roman" w:hAnsi="Times New Roman" w:cs="Times New Roman"/>
        </w:rPr>
      </w:pPr>
    </w:p>
    <w:p w14:paraId="054F3150" w14:textId="26FFA076" w:rsidR="00BA35A8" w:rsidRDefault="00BA35A8" w:rsidP="00EB664A">
      <w:pPr>
        <w:rPr>
          <w:rFonts w:ascii="Times New Roman" w:hAnsi="Times New Roman" w:cs="Times New Roman"/>
        </w:rPr>
      </w:pPr>
    </w:p>
    <w:p w14:paraId="37BB9EAB" w14:textId="3BE7788B" w:rsidR="00BA35A8" w:rsidRDefault="00BA35A8" w:rsidP="00EB664A">
      <w:pPr>
        <w:rPr>
          <w:rFonts w:ascii="Times New Roman" w:hAnsi="Times New Roman" w:cs="Times New Roman"/>
        </w:rPr>
      </w:pPr>
    </w:p>
    <w:p w14:paraId="3A084523" w14:textId="44AAC585" w:rsidR="00BA35A8" w:rsidRDefault="00BA35A8" w:rsidP="00EB664A">
      <w:pPr>
        <w:rPr>
          <w:rFonts w:ascii="Times New Roman" w:hAnsi="Times New Roman" w:cs="Times New Roman"/>
        </w:rPr>
      </w:pPr>
    </w:p>
    <w:p w14:paraId="666865BE" w14:textId="2344D5C3" w:rsidR="00BA35A8" w:rsidRDefault="00BA35A8" w:rsidP="00EB664A">
      <w:pPr>
        <w:rPr>
          <w:rFonts w:ascii="Times New Roman" w:hAnsi="Times New Roman" w:cs="Times New Roman"/>
        </w:rPr>
      </w:pPr>
    </w:p>
    <w:p w14:paraId="22C95350" w14:textId="63030E04" w:rsidR="00BA35A8" w:rsidRDefault="00BA35A8" w:rsidP="00EB664A">
      <w:pPr>
        <w:rPr>
          <w:rFonts w:ascii="Times New Roman" w:hAnsi="Times New Roman" w:cs="Times New Roman"/>
        </w:rPr>
      </w:pPr>
    </w:p>
    <w:p w14:paraId="073D9210" w14:textId="0D64F650" w:rsidR="00350833" w:rsidRDefault="00350833" w:rsidP="00EB664A">
      <w:pPr>
        <w:rPr>
          <w:rFonts w:ascii="Times New Roman" w:hAnsi="Times New Roman" w:cs="Times New Roman"/>
        </w:rPr>
      </w:pPr>
    </w:p>
    <w:p w14:paraId="754A2563" w14:textId="58910999" w:rsidR="00350833" w:rsidRDefault="00350833" w:rsidP="00EB664A">
      <w:pPr>
        <w:rPr>
          <w:rFonts w:ascii="Times New Roman" w:hAnsi="Times New Roman" w:cs="Times New Roman"/>
        </w:rPr>
      </w:pPr>
    </w:p>
    <w:p w14:paraId="4F2A1A35" w14:textId="51CB0CB7" w:rsidR="00292B62" w:rsidRDefault="00292B62" w:rsidP="00EB664A">
      <w:pPr>
        <w:rPr>
          <w:rFonts w:ascii="Times New Roman" w:hAnsi="Times New Roman" w:cs="Times New Roman"/>
        </w:rPr>
      </w:pPr>
    </w:p>
    <w:p w14:paraId="75B396ED" w14:textId="3B41A5B6" w:rsidR="00292B62" w:rsidRDefault="00292B62" w:rsidP="00EB664A">
      <w:pPr>
        <w:rPr>
          <w:rFonts w:ascii="Times New Roman" w:hAnsi="Times New Roman" w:cs="Times New Roman"/>
        </w:rPr>
      </w:pPr>
    </w:p>
    <w:p w14:paraId="607EF8E7" w14:textId="07F48684" w:rsidR="00292B62" w:rsidRDefault="00292B62" w:rsidP="00EB664A">
      <w:pPr>
        <w:rPr>
          <w:rFonts w:ascii="Times New Roman" w:hAnsi="Times New Roman" w:cs="Times New Roman"/>
        </w:rPr>
      </w:pPr>
    </w:p>
    <w:p w14:paraId="4AD9278E" w14:textId="5E8E7622" w:rsidR="00292B62" w:rsidRDefault="00292B62" w:rsidP="00EB664A">
      <w:pPr>
        <w:rPr>
          <w:rFonts w:ascii="Times New Roman" w:hAnsi="Times New Roman" w:cs="Times New Roman"/>
        </w:rPr>
      </w:pPr>
    </w:p>
    <w:p w14:paraId="1A56D211" w14:textId="13592360" w:rsidR="00292B62" w:rsidRDefault="00292B62" w:rsidP="00EB664A">
      <w:pPr>
        <w:rPr>
          <w:rFonts w:ascii="Times New Roman" w:hAnsi="Times New Roman" w:cs="Times New Roman"/>
        </w:rPr>
      </w:pPr>
    </w:p>
    <w:p w14:paraId="5DAEE614" w14:textId="6DBD23D4" w:rsidR="00292B62" w:rsidRDefault="00292B62" w:rsidP="00EB664A">
      <w:pPr>
        <w:rPr>
          <w:rFonts w:ascii="Times New Roman" w:hAnsi="Times New Roman" w:cs="Times New Roman"/>
        </w:rPr>
      </w:pPr>
    </w:p>
    <w:p w14:paraId="0C1472B5" w14:textId="2DE44317" w:rsidR="00292B62" w:rsidRDefault="00292B62" w:rsidP="00EB664A">
      <w:pPr>
        <w:rPr>
          <w:rFonts w:ascii="Times New Roman" w:hAnsi="Times New Roman" w:cs="Times New Roman"/>
        </w:rPr>
      </w:pPr>
    </w:p>
    <w:p w14:paraId="28EEA1C6" w14:textId="62B628F7" w:rsidR="00292B62" w:rsidRDefault="00292B62" w:rsidP="00EB664A">
      <w:pPr>
        <w:rPr>
          <w:rFonts w:ascii="Times New Roman" w:hAnsi="Times New Roman" w:cs="Times New Roman"/>
        </w:rPr>
      </w:pPr>
    </w:p>
    <w:p w14:paraId="014E88B7" w14:textId="4B8F14C6" w:rsidR="00292B62" w:rsidRDefault="00292B62" w:rsidP="00EB664A">
      <w:pPr>
        <w:rPr>
          <w:rFonts w:ascii="Times New Roman" w:hAnsi="Times New Roman" w:cs="Times New Roman"/>
        </w:rPr>
      </w:pPr>
    </w:p>
    <w:p w14:paraId="4B1CD11D" w14:textId="1110B81C" w:rsidR="00292B62" w:rsidRDefault="00292B62" w:rsidP="00EB664A">
      <w:pPr>
        <w:rPr>
          <w:rFonts w:ascii="Times New Roman" w:hAnsi="Times New Roman" w:cs="Times New Roman"/>
        </w:rPr>
      </w:pPr>
    </w:p>
    <w:p w14:paraId="4973B960" w14:textId="4A777568" w:rsidR="00292B62" w:rsidRDefault="00292B62" w:rsidP="00EB664A">
      <w:pPr>
        <w:rPr>
          <w:rFonts w:ascii="Times New Roman" w:hAnsi="Times New Roman" w:cs="Times New Roman"/>
        </w:rPr>
      </w:pPr>
    </w:p>
    <w:p w14:paraId="63DFEF58" w14:textId="71057FC1" w:rsidR="00292B62" w:rsidRDefault="00292B62" w:rsidP="00EB664A">
      <w:pPr>
        <w:rPr>
          <w:rFonts w:ascii="Times New Roman" w:hAnsi="Times New Roman" w:cs="Times New Roman"/>
        </w:rPr>
      </w:pPr>
    </w:p>
    <w:p w14:paraId="7B02FDDB" w14:textId="71B5CE2E" w:rsidR="00292B62" w:rsidRDefault="00292B62" w:rsidP="00EB664A">
      <w:pPr>
        <w:rPr>
          <w:rFonts w:ascii="Times New Roman" w:hAnsi="Times New Roman" w:cs="Times New Roman"/>
        </w:rPr>
      </w:pPr>
    </w:p>
    <w:p w14:paraId="66B3B178" w14:textId="35BA5C72" w:rsidR="00292B62" w:rsidRDefault="00292B62" w:rsidP="00EB664A">
      <w:pPr>
        <w:rPr>
          <w:rFonts w:ascii="Times New Roman" w:hAnsi="Times New Roman" w:cs="Times New Roman"/>
        </w:rPr>
      </w:pPr>
    </w:p>
    <w:p w14:paraId="497953FD" w14:textId="067FB99D" w:rsidR="00292B62" w:rsidRDefault="00292B62" w:rsidP="00EB664A">
      <w:pPr>
        <w:rPr>
          <w:rFonts w:ascii="Times New Roman" w:hAnsi="Times New Roman" w:cs="Times New Roman"/>
        </w:rPr>
      </w:pPr>
    </w:p>
    <w:p w14:paraId="6D006997" w14:textId="4F0B468A" w:rsidR="00292B62" w:rsidRDefault="00292B62" w:rsidP="00EB664A">
      <w:pPr>
        <w:rPr>
          <w:rFonts w:ascii="Times New Roman" w:hAnsi="Times New Roman" w:cs="Times New Roman"/>
        </w:rPr>
      </w:pPr>
    </w:p>
    <w:p w14:paraId="7E9DF2AC" w14:textId="0367FF08" w:rsidR="00292B62" w:rsidRDefault="00292B62" w:rsidP="00EB664A">
      <w:pPr>
        <w:rPr>
          <w:rFonts w:ascii="Times New Roman" w:hAnsi="Times New Roman" w:cs="Times New Roman"/>
        </w:rPr>
      </w:pPr>
    </w:p>
    <w:p w14:paraId="47AF8F60" w14:textId="3EA1BA4B" w:rsidR="00292B62" w:rsidRDefault="00292B62" w:rsidP="00EB664A">
      <w:pPr>
        <w:rPr>
          <w:rFonts w:ascii="Times New Roman" w:hAnsi="Times New Roman" w:cs="Times New Roman"/>
        </w:rPr>
      </w:pPr>
    </w:p>
    <w:p w14:paraId="5D74AAE2" w14:textId="229A84AA" w:rsidR="00292B62" w:rsidRDefault="00292B62" w:rsidP="00EB664A">
      <w:pPr>
        <w:rPr>
          <w:rFonts w:ascii="Times New Roman" w:hAnsi="Times New Roman" w:cs="Times New Roman"/>
        </w:rPr>
      </w:pPr>
    </w:p>
    <w:p w14:paraId="1CE032EB" w14:textId="4F07D52E" w:rsidR="00292B62" w:rsidRDefault="00292B62" w:rsidP="00EB664A">
      <w:pPr>
        <w:rPr>
          <w:rFonts w:ascii="Times New Roman" w:hAnsi="Times New Roman" w:cs="Times New Roman"/>
        </w:rPr>
      </w:pPr>
    </w:p>
    <w:p w14:paraId="7A8A2371" w14:textId="20C356AE" w:rsidR="00292B62" w:rsidRDefault="00292B62" w:rsidP="00EB664A">
      <w:pPr>
        <w:rPr>
          <w:rFonts w:ascii="Times New Roman" w:hAnsi="Times New Roman" w:cs="Times New Roman"/>
        </w:rPr>
      </w:pPr>
    </w:p>
    <w:p w14:paraId="00E1121A" w14:textId="56F44047" w:rsidR="00292B62" w:rsidRDefault="00292B62" w:rsidP="00EB664A">
      <w:pPr>
        <w:rPr>
          <w:rFonts w:ascii="Times New Roman" w:hAnsi="Times New Roman" w:cs="Times New Roman"/>
        </w:rPr>
      </w:pPr>
    </w:p>
    <w:p w14:paraId="7352B563" w14:textId="54FB57BA" w:rsidR="00292B62" w:rsidRDefault="00292B62" w:rsidP="00EB664A">
      <w:pPr>
        <w:rPr>
          <w:rFonts w:ascii="Times New Roman" w:hAnsi="Times New Roman" w:cs="Times New Roman"/>
        </w:rPr>
      </w:pPr>
    </w:p>
    <w:p w14:paraId="4961608C" w14:textId="7807A0D0" w:rsidR="00292B62" w:rsidRDefault="00292B62" w:rsidP="00EB664A">
      <w:pPr>
        <w:rPr>
          <w:rFonts w:ascii="Times New Roman" w:hAnsi="Times New Roman" w:cs="Times New Roman"/>
        </w:rPr>
      </w:pPr>
    </w:p>
    <w:p w14:paraId="57B13A01" w14:textId="0D434B3E" w:rsidR="00292B62" w:rsidRDefault="00292B62" w:rsidP="00EB664A">
      <w:pPr>
        <w:rPr>
          <w:rFonts w:ascii="Times New Roman" w:hAnsi="Times New Roman" w:cs="Times New Roman"/>
        </w:rPr>
      </w:pPr>
    </w:p>
    <w:p w14:paraId="69AA3C9F" w14:textId="77777777" w:rsidR="00292B62" w:rsidRDefault="00292B62" w:rsidP="00EB664A">
      <w:pPr>
        <w:rPr>
          <w:rFonts w:ascii="Times New Roman" w:hAnsi="Times New Roman" w:cs="Times New Roman"/>
        </w:rPr>
      </w:pPr>
    </w:p>
    <w:p w14:paraId="42172BD1" w14:textId="5375BABC" w:rsidR="001C06F5" w:rsidRPr="00BE57F3" w:rsidRDefault="001C06F5" w:rsidP="001C06F5">
      <w:pPr>
        <w:pStyle w:val="Heading1"/>
        <w:rPr>
          <w:rFonts w:ascii="Times New Roman" w:hAnsi="Times New Roman" w:cs="Times New Roman"/>
          <w:b/>
          <w:color w:val="548DD4"/>
          <w:sz w:val="44"/>
          <w:szCs w:val="32"/>
        </w:rPr>
      </w:pPr>
      <w:bookmarkStart w:id="365" w:name="_Toc64228879"/>
      <w:commentRangeStart w:id="366"/>
      <w:commentRangeStart w:id="367"/>
      <w:r w:rsidRPr="00BE57F3">
        <w:rPr>
          <w:rFonts w:ascii="Times New Roman" w:hAnsi="Times New Roman" w:cs="Times New Roman"/>
          <w:b/>
          <w:color w:val="2E74B5" w:themeColor="accent1" w:themeShade="BF"/>
        </w:rPr>
        <w:lastRenderedPageBreak/>
        <w:t>References</w:t>
      </w:r>
      <w:commentRangeEnd w:id="366"/>
      <w:r w:rsidR="00124214">
        <w:rPr>
          <w:rStyle w:val="CommentReference"/>
        </w:rPr>
        <w:commentReference w:id="366"/>
      </w:r>
      <w:commentRangeEnd w:id="367"/>
      <w:r w:rsidR="00BA35A8">
        <w:rPr>
          <w:rStyle w:val="CommentReference"/>
        </w:rPr>
        <w:commentReference w:id="367"/>
      </w:r>
      <w:bookmarkEnd w:id="365"/>
    </w:p>
    <w:p w14:paraId="69C2AAE9" w14:textId="1499DDDD" w:rsidR="0016557A" w:rsidRDefault="0016557A" w:rsidP="001C06F5">
      <w:pPr>
        <w:rPr>
          <w:rFonts w:ascii="Times New Roman" w:hAnsi="Times New Roman" w:cs="Times New Roman"/>
          <w:sz w:val="24"/>
          <w:szCs w:val="24"/>
        </w:rPr>
      </w:pPr>
      <w:r>
        <w:rPr>
          <w:rFonts w:ascii="Times New Roman" w:hAnsi="Times New Roman" w:cs="Times New Roman"/>
          <w:sz w:val="24"/>
          <w:szCs w:val="24"/>
        </w:rPr>
        <w:t xml:space="preserve">5 AAC 21.360, Alaska Admin Code. (2020). </w:t>
      </w:r>
      <w:r w:rsidRPr="00960837">
        <w:rPr>
          <w:rFonts w:ascii="Times New Roman" w:hAnsi="Times New Roman" w:cs="Times New Roman"/>
          <w:i/>
          <w:sz w:val="24"/>
          <w:szCs w:val="24"/>
        </w:rPr>
        <w:t>Kenai River Late Run Sockeye Salmon Management Plan</w:t>
      </w:r>
      <w:r>
        <w:rPr>
          <w:rFonts w:ascii="Times New Roman" w:hAnsi="Times New Roman" w:cs="Times New Roman"/>
          <w:sz w:val="24"/>
          <w:szCs w:val="24"/>
        </w:rPr>
        <w:t>.</w:t>
      </w:r>
      <w:r w:rsidR="00F12A12">
        <w:rPr>
          <w:rFonts w:ascii="Times New Roman" w:hAnsi="Times New Roman" w:cs="Times New Roman"/>
          <w:sz w:val="24"/>
          <w:szCs w:val="24"/>
        </w:rPr>
        <w:t xml:space="preserve"> </w:t>
      </w:r>
      <w:hyperlink r:id="rId41" w:anchor="5.21.360" w:history="1">
        <w:r w:rsidRPr="009E3633">
          <w:rPr>
            <w:rStyle w:val="Hyperlink"/>
            <w:rFonts w:ascii="Times New Roman" w:hAnsi="Times New Roman" w:cs="Times New Roman"/>
            <w:sz w:val="24"/>
            <w:szCs w:val="24"/>
          </w:rPr>
          <w:t>http://www.legis.state.ak.us/basis/aac.asp#5.21.360</w:t>
        </w:r>
      </w:hyperlink>
      <w:r>
        <w:rPr>
          <w:rFonts w:ascii="Times New Roman" w:hAnsi="Times New Roman" w:cs="Times New Roman"/>
          <w:sz w:val="24"/>
          <w:szCs w:val="24"/>
        </w:rPr>
        <w:t xml:space="preserve">. </w:t>
      </w:r>
    </w:p>
    <w:p w14:paraId="11F4EDA7" w14:textId="77777777" w:rsidR="0016557A" w:rsidRDefault="0016557A" w:rsidP="001C06F5">
      <w:pPr>
        <w:rPr>
          <w:rFonts w:ascii="Times New Roman" w:hAnsi="Times New Roman" w:cs="Times New Roman"/>
          <w:sz w:val="24"/>
          <w:szCs w:val="24"/>
        </w:rPr>
      </w:pPr>
    </w:p>
    <w:p w14:paraId="0DF8CA2B" w14:textId="41A5D54E" w:rsidR="00953430" w:rsidRPr="00BE57F3" w:rsidRDefault="00953430" w:rsidP="001C06F5">
      <w:pPr>
        <w:rPr>
          <w:rFonts w:ascii="Times New Roman" w:hAnsi="Times New Roman" w:cs="Times New Roman"/>
          <w:sz w:val="24"/>
          <w:szCs w:val="24"/>
        </w:rPr>
      </w:pPr>
      <w:r w:rsidRPr="00BE57F3">
        <w:rPr>
          <w:rFonts w:ascii="Times New Roman" w:hAnsi="Times New Roman" w:cs="Times New Roman"/>
          <w:sz w:val="24"/>
          <w:szCs w:val="24"/>
        </w:rPr>
        <w:t>Alaska Department of Environmental Conservation (ADEC).</w:t>
      </w:r>
      <w:r w:rsidR="00006939" w:rsidRPr="00BE57F3">
        <w:rPr>
          <w:rFonts w:ascii="Times New Roman" w:hAnsi="Times New Roman" w:cs="Times New Roman"/>
          <w:sz w:val="24"/>
          <w:szCs w:val="24"/>
        </w:rPr>
        <w:t xml:space="preserve"> (2018). </w:t>
      </w:r>
      <w:r w:rsidR="00BB082A">
        <w:rPr>
          <w:rFonts w:ascii="Times New Roman" w:hAnsi="Times New Roman" w:cs="Times New Roman"/>
          <w:i/>
          <w:iCs/>
          <w:sz w:val="24"/>
          <w:szCs w:val="24"/>
        </w:rPr>
        <w:t>2018 Water Quality S</w:t>
      </w:r>
      <w:r w:rsidRPr="00BE57F3">
        <w:rPr>
          <w:rFonts w:ascii="Times New Roman" w:hAnsi="Times New Roman" w:cs="Times New Roman"/>
          <w:i/>
          <w:iCs/>
          <w:sz w:val="24"/>
          <w:szCs w:val="24"/>
        </w:rPr>
        <w:t>tandards</w:t>
      </w:r>
      <w:r w:rsidRPr="00BE57F3">
        <w:rPr>
          <w:rFonts w:ascii="Times New Roman" w:hAnsi="Times New Roman" w:cs="Times New Roman"/>
          <w:sz w:val="24"/>
          <w:szCs w:val="24"/>
        </w:rPr>
        <w:t xml:space="preserve">. </w:t>
      </w:r>
    </w:p>
    <w:p w14:paraId="2F9BCFCF" w14:textId="323A180B" w:rsidR="001C06F5" w:rsidRPr="00BE57F3" w:rsidRDefault="001C06F5" w:rsidP="001C06F5">
      <w:pPr>
        <w:rPr>
          <w:rFonts w:ascii="Times New Roman" w:hAnsi="Times New Roman" w:cs="Times New Roman"/>
          <w:color w:val="000000" w:themeColor="text1"/>
          <w:sz w:val="24"/>
          <w:szCs w:val="24"/>
        </w:rPr>
      </w:pPr>
    </w:p>
    <w:p w14:paraId="077FF9C4" w14:textId="028C4DB7" w:rsidR="001C06F5" w:rsidRPr="00BE57F3" w:rsidRDefault="00953430" w:rsidP="001C06F5">
      <w:pPr>
        <w:rPr>
          <w:rFonts w:ascii="Times New Roman" w:hAnsi="Times New Roman" w:cs="Times New Roman"/>
          <w:sz w:val="24"/>
          <w:szCs w:val="24"/>
        </w:rPr>
      </w:pPr>
      <w:r w:rsidRPr="00BE57F3">
        <w:rPr>
          <w:rFonts w:ascii="Times New Roman" w:hAnsi="Times New Roman" w:cs="Times New Roman"/>
          <w:sz w:val="24"/>
          <w:szCs w:val="24"/>
        </w:rPr>
        <w:t xml:space="preserve">Alaska Department of Environmental Conservation (ADEC). </w:t>
      </w:r>
      <w:r w:rsidR="00006939" w:rsidRPr="00BE57F3">
        <w:rPr>
          <w:rFonts w:ascii="Times New Roman" w:hAnsi="Times New Roman" w:cs="Times New Roman"/>
          <w:sz w:val="24"/>
          <w:szCs w:val="24"/>
        </w:rPr>
        <w:t>(20</w:t>
      </w:r>
      <w:r w:rsidR="009B0BD6">
        <w:rPr>
          <w:rFonts w:ascii="Times New Roman" w:hAnsi="Times New Roman" w:cs="Times New Roman"/>
          <w:sz w:val="24"/>
          <w:szCs w:val="24"/>
        </w:rPr>
        <w:t>12</w:t>
      </w:r>
      <w:r w:rsidR="00006939" w:rsidRPr="00BE57F3">
        <w:rPr>
          <w:rFonts w:ascii="Times New Roman" w:hAnsi="Times New Roman" w:cs="Times New Roman"/>
          <w:sz w:val="24"/>
          <w:szCs w:val="24"/>
        </w:rPr>
        <w:t xml:space="preserve">). </w:t>
      </w:r>
      <w:r w:rsidR="001C06F5" w:rsidRPr="00BE57F3">
        <w:rPr>
          <w:rFonts w:ascii="Times New Roman" w:hAnsi="Times New Roman" w:cs="Times New Roman"/>
          <w:i/>
          <w:sz w:val="24"/>
          <w:szCs w:val="24"/>
        </w:rPr>
        <w:t xml:space="preserve">Kenai BEACH Water Quality Monitoring and Pathogen Detection: Quality Assurance Project Plan, Rev. </w:t>
      </w:r>
      <w:r w:rsidR="009B0BD6">
        <w:rPr>
          <w:rFonts w:ascii="Times New Roman" w:hAnsi="Times New Roman" w:cs="Times New Roman"/>
          <w:i/>
          <w:sz w:val="24"/>
          <w:szCs w:val="24"/>
        </w:rPr>
        <w:t>3</w:t>
      </w:r>
      <w:r w:rsidR="00BB082A">
        <w:rPr>
          <w:rFonts w:ascii="Times New Roman" w:hAnsi="Times New Roman" w:cs="Times New Roman"/>
          <w:sz w:val="24"/>
          <w:szCs w:val="24"/>
        </w:rPr>
        <w:t>.</w:t>
      </w:r>
      <w:r w:rsidR="00F12A12">
        <w:rPr>
          <w:rFonts w:ascii="Times New Roman" w:hAnsi="Times New Roman" w:cs="Times New Roman"/>
          <w:sz w:val="24"/>
          <w:szCs w:val="24"/>
        </w:rPr>
        <w:t xml:space="preserve"> </w:t>
      </w:r>
    </w:p>
    <w:p w14:paraId="539D8535" w14:textId="3E60EE6A" w:rsidR="001C06F5" w:rsidRDefault="001C06F5" w:rsidP="001C06F5">
      <w:pPr>
        <w:rPr>
          <w:rFonts w:ascii="Times New Roman" w:hAnsi="Times New Roman" w:cs="Times New Roman"/>
          <w:i/>
          <w:sz w:val="24"/>
          <w:szCs w:val="24"/>
        </w:rPr>
      </w:pPr>
    </w:p>
    <w:p w14:paraId="7BB7111F" w14:textId="188F6C36" w:rsidR="009B0BD6" w:rsidRDefault="009B0BD6" w:rsidP="009B0BD6">
      <w:pPr>
        <w:rPr>
          <w:rFonts w:ascii="Times New Roman" w:hAnsi="Times New Roman" w:cs="Times New Roman"/>
          <w:sz w:val="24"/>
          <w:szCs w:val="24"/>
        </w:rPr>
      </w:pPr>
      <w:r w:rsidRPr="00BE57F3">
        <w:rPr>
          <w:rFonts w:ascii="Times New Roman" w:hAnsi="Times New Roman" w:cs="Times New Roman"/>
          <w:sz w:val="24"/>
          <w:szCs w:val="24"/>
        </w:rPr>
        <w:t>Alaska Department of Environmental Conservation (ADEC). (20</w:t>
      </w:r>
      <w:r>
        <w:rPr>
          <w:rFonts w:ascii="Times New Roman" w:hAnsi="Times New Roman" w:cs="Times New Roman"/>
          <w:sz w:val="24"/>
          <w:szCs w:val="24"/>
        </w:rPr>
        <w:t>12</w:t>
      </w:r>
      <w:r w:rsidRPr="00BE57F3">
        <w:rPr>
          <w:rFonts w:ascii="Times New Roman" w:hAnsi="Times New Roman" w:cs="Times New Roman"/>
          <w:sz w:val="24"/>
          <w:szCs w:val="24"/>
        </w:rPr>
        <w:t xml:space="preserve">). </w:t>
      </w:r>
      <w:r w:rsidRPr="00BE57F3">
        <w:rPr>
          <w:rFonts w:ascii="Times New Roman" w:hAnsi="Times New Roman" w:cs="Times New Roman"/>
          <w:i/>
          <w:sz w:val="24"/>
          <w:szCs w:val="24"/>
        </w:rPr>
        <w:t xml:space="preserve">Kenai BEACH Water Quality Monitoring and Pathogen Detection: Quality Assurance Project Plan, Rev. </w:t>
      </w:r>
      <w:r>
        <w:rPr>
          <w:rFonts w:ascii="Times New Roman" w:hAnsi="Times New Roman" w:cs="Times New Roman"/>
          <w:i/>
          <w:sz w:val="24"/>
          <w:szCs w:val="24"/>
        </w:rPr>
        <w:t>4</w:t>
      </w:r>
      <w:r w:rsidR="00BB082A">
        <w:rPr>
          <w:rFonts w:ascii="Times New Roman" w:hAnsi="Times New Roman" w:cs="Times New Roman"/>
          <w:sz w:val="24"/>
          <w:szCs w:val="24"/>
        </w:rPr>
        <w:t>.</w:t>
      </w:r>
      <w:r w:rsidRPr="00BE57F3">
        <w:rPr>
          <w:rFonts w:ascii="Times New Roman" w:hAnsi="Times New Roman" w:cs="Times New Roman"/>
          <w:sz w:val="24"/>
          <w:szCs w:val="24"/>
        </w:rPr>
        <w:t xml:space="preserve"> </w:t>
      </w:r>
    </w:p>
    <w:p w14:paraId="5137042C" w14:textId="3510C04F" w:rsidR="00361C7B" w:rsidRDefault="00361C7B" w:rsidP="009B0BD6">
      <w:pPr>
        <w:rPr>
          <w:rFonts w:ascii="Times New Roman" w:hAnsi="Times New Roman" w:cs="Times New Roman"/>
          <w:sz w:val="24"/>
          <w:szCs w:val="24"/>
        </w:rPr>
      </w:pPr>
    </w:p>
    <w:p w14:paraId="4340E8CC" w14:textId="2DD528A2" w:rsidR="00361C7B" w:rsidRDefault="00361C7B" w:rsidP="00361C7B">
      <w:pPr>
        <w:rPr>
          <w:rFonts w:ascii="Times New Roman" w:hAnsi="Times New Roman" w:cs="Times New Roman"/>
          <w:sz w:val="24"/>
          <w:szCs w:val="24"/>
        </w:rPr>
      </w:pPr>
      <w:commentRangeStart w:id="368"/>
      <w:commentRangeStart w:id="369"/>
      <w:r w:rsidRPr="00BE57F3">
        <w:rPr>
          <w:rFonts w:ascii="Times New Roman" w:hAnsi="Times New Roman" w:cs="Times New Roman"/>
          <w:sz w:val="24"/>
          <w:szCs w:val="24"/>
        </w:rPr>
        <w:t>Alaska Department of Environmental Conservation (ADEC). (20</w:t>
      </w:r>
      <w:r>
        <w:rPr>
          <w:rFonts w:ascii="Times New Roman" w:hAnsi="Times New Roman" w:cs="Times New Roman"/>
          <w:sz w:val="24"/>
          <w:szCs w:val="24"/>
        </w:rPr>
        <w:t>19</w:t>
      </w:r>
      <w:r w:rsidRPr="00BE57F3">
        <w:rPr>
          <w:rFonts w:ascii="Times New Roman" w:hAnsi="Times New Roman" w:cs="Times New Roman"/>
          <w:sz w:val="24"/>
          <w:szCs w:val="24"/>
        </w:rPr>
        <w:t xml:space="preserve">). </w:t>
      </w:r>
      <w:commentRangeEnd w:id="368"/>
      <w:r w:rsidR="00124214">
        <w:rPr>
          <w:rStyle w:val="CommentReference"/>
        </w:rPr>
        <w:commentReference w:id="368"/>
      </w:r>
      <w:commentRangeEnd w:id="369"/>
      <w:r w:rsidR="002F370A">
        <w:rPr>
          <w:rStyle w:val="CommentReference"/>
        </w:rPr>
        <w:commentReference w:id="369"/>
      </w:r>
      <w:r w:rsidRPr="00361C7B">
        <w:rPr>
          <w:rFonts w:ascii="Times New Roman" w:hAnsi="Times New Roman" w:cs="Times New Roman"/>
          <w:i/>
          <w:sz w:val="24"/>
          <w:szCs w:val="24"/>
        </w:rPr>
        <w:t>Alaska Consolidated Assessment and Listing Methodology (CALM) for 2020 Integrated Report on Water Quality</w:t>
      </w:r>
      <w:r w:rsidR="00EB50F8">
        <w:rPr>
          <w:rFonts w:ascii="Times New Roman" w:hAnsi="Times New Roman" w:cs="Times New Roman"/>
          <w:i/>
          <w:sz w:val="24"/>
          <w:szCs w:val="24"/>
        </w:rPr>
        <w:t>.</w:t>
      </w:r>
    </w:p>
    <w:p w14:paraId="1A959108" w14:textId="21D58B74" w:rsidR="00361C7B" w:rsidRDefault="003973BC" w:rsidP="009B0BD6">
      <w:pPr>
        <w:rPr>
          <w:rFonts w:ascii="Times New Roman" w:hAnsi="Times New Roman" w:cs="Times New Roman"/>
          <w:sz w:val="24"/>
          <w:szCs w:val="24"/>
        </w:rPr>
      </w:pPr>
      <w:hyperlink r:id="rId42" w:history="1">
        <w:r w:rsidR="004F79FB" w:rsidRPr="002044E2">
          <w:rPr>
            <w:rStyle w:val="Hyperlink"/>
            <w:rFonts w:ascii="Times New Roman" w:hAnsi="Times New Roman" w:cs="Times New Roman"/>
            <w:sz w:val="24"/>
            <w:szCs w:val="24"/>
          </w:rPr>
          <w:t>https://dec.alaska.gov/media/15688/alaska-consolidated-assessment-listing-methodology-for-2020-integrated-report.pdf</w:t>
        </w:r>
      </w:hyperlink>
      <w:r w:rsidR="004F79FB">
        <w:rPr>
          <w:rFonts w:ascii="Times New Roman" w:hAnsi="Times New Roman" w:cs="Times New Roman"/>
          <w:sz w:val="24"/>
          <w:szCs w:val="24"/>
        </w:rPr>
        <w:t xml:space="preserve"> </w:t>
      </w:r>
    </w:p>
    <w:p w14:paraId="1853A70D" w14:textId="61B84B86" w:rsidR="00ED74F9" w:rsidRDefault="00ED74F9" w:rsidP="009B0BD6">
      <w:pPr>
        <w:rPr>
          <w:rFonts w:ascii="Times New Roman" w:hAnsi="Times New Roman" w:cs="Times New Roman"/>
          <w:sz w:val="24"/>
          <w:szCs w:val="24"/>
        </w:rPr>
      </w:pPr>
    </w:p>
    <w:p w14:paraId="76363DED" w14:textId="42D0ABFF" w:rsidR="00ED74F9" w:rsidRDefault="00ED74F9" w:rsidP="009B0BD6">
      <w:pPr>
        <w:rPr>
          <w:rFonts w:ascii="Times New Roman" w:hAnsi="Times New Roman" w:cs="Times New Roman"/>
          <w:sz w:val="24"/>
          <w:szCs w:val="24"/>
        </w:rPr>
      </w:pPr>
      <w:r w:rsidRPr="00BE57F3">
        <w:rPr>
          <w:rFonts w:ascii="Times New Roman" w:hAnsi="Times New Roman" w:cs="Times New Roman"/>
          <w:sz w:val="24"/>
          <w:szCs w:val="24"/>
        </w:rPr>
        <w:t>Alaska Department of Environmental Conservation (ADEC). (20</w:t>
      </w:r>
      <w:r>
        <w:rPr>
          <w:rFonts w:ascii="Times New Roman" w:hAnsi="Times New Roman" w:cs="Times New Roman"/>
          <w:sz w:val="24"/>
          <w:szCs w:val="24"/>
        </w:rPr>
        <w:t>20</w:t>
      </w:r>
      <w:r w:rsidR="005B188D">
        <w:rPr>
          <w:rFonts w:ascii="Times New Roman" w:hAnsi="Times New Roman" w:cs="Times New Roman"/>
          <w:sz w:val="24"/>
          <w:szCs w:val="24"/>
        </w:rPr>
        <w:t>a</w:t>
      </w:r>
      <w:r w:rsidRPr="00BE57F3">
        <w:rPr>
          <w:rFonts w:ascii="Times New Roman" w:hAnsi="Times New Roman" w:cs="Times New Roman"/>
          <w:sz w:val="24"/>
          <w:szCs w:val="24"/>
        </w:rPr>
        <w:t>).</w:t>
      </w:r>
      <w:r>
        <w:rPr>
          <w:rFonts w:ascii="Times New Roman" w:hAnsi="Times New Roman" w:cs="Times New Roman"/>
          <w:sz w:val="24"/>
          <w:szCs w:val="24"/>
        </w:rPr>
        <w:t xml:space="preserve"> Personal communication on 2021 bacteria monitoring program, S. Apsens, December 2020. </w:t>
      </w:r>
    </w:p>
    <w:p w14:paraId="5D1AA7AB" w14:textId="12FB1E88" w:rsidR="005B188D" w:rsidRDefault="005B188D" w:rsidP="009B0BD6">
      <w:pPr>
        <w:rPr>
          <w:rFonts w:ascii="Times New Roman" w:hAnsi="Times New Roman" w:cs="Times New Roman"/>
          <w:sz w:val="24"/>
          <w:szCs w:val="24"/>
        </w:rPr>
      </w:pPr>
    </w:p>
    <w:p w14:paraId="46CEF483" w14:textId="1159E200" w:rsidR="005B188D" w:rsidRDefault="005B188D" w:rsidP="009B0BD6">
      <w:pPr>
        <w:rPr>
          <w:rFonts w:ascii="Times New Roman" w:hAnsi="Times New Roman" w:cs="Times New Roman"/>
          <w:sz w:val="24"/>
          <w:szCs w:val="24"/>
        </w:rPr>
      </w:pPr>
      <w:r w:rsidRPr="005B188D">
        <w:rPr>
          <w:rFonts w:ascii="Times New Roman" w:hAnsi="Times New Roman" w:cs="Times New Roman"/>
          <w:sz w:val="24"/>
          <w:szCs w:val="24"/>
        </w:rPr>
        <w:t xml:space="preserve">Alaska Department of Environmental Conservation (ADEC). (2020b). </w:t>
      </w:r>
      <w:r w:rsidRPr="005B188D">
        <w:rPr>
          <w:rFonts w:ascii="Times New Roman" w:hAnsi="Times New Roman" w:cs="Times New Roman"/>
          <w:i/>
          <w:sz w:val="24"/>
          <w:szCs w:val="24"/>
        </w:rPr>
        <w:t>Beach Monitoring Handbook Kenai River Beaches, Rev. 3</w:t>
      </w:r>
      <w:r>
        <w:rPr>
          <w:rFonts w:ascii="Times New Roman" w:hAnsi="Times New Roman" w:cs="Times New Roman"/>
          <w:i/>
          <w:sz w:val="24"/>
          <w:szCs w:val="24"/>
        </w:rPr>
        <w:t>.</w:t>
      </w:r>
      <w:r w:rsidR="00F12A12">
        <w:rPr>
          <w:rFonts w:ascii="Times New Roman" w:hAnsi="Times New Roman" w:cs="Times New Roman"/>
          <w:i/>
          <w:sz w:val="24"/>
          <w:szCs w:val="24"/>
        </w:rPr>
        <w:t xml:space="preserve"> </w:t>
      </w:r>
      <w:hyperlink r:id="rId43" w:history="1">
        <w:r w:rsidRPr="005B188D">
          <w:rPr>
            <w:rStyle w:val="Hyperlink"/>
            <w:rFonts w:ascii="Times New Roman" w:hAnsi="Times New Roman" w:cs="Times New Roman"/>
            <w:sz w:val="24"/>
            <w:szCs w:val="24"/>
          </w:rPr>
          <w:t>https://dec.alaska.gov/media/20323/2020-kenai-beach-sampling-handbook.pdf</w:t>
        </w:r>
      </w:hyperlink>
      <w:r w:rsidRPr="005B188D">
        <w:rPr>
          <w:rFonts w:ascii="Times New Roman" w:hAnsi="Times New Roman" w:cs="Times New Roman"/>
          <w:sz w:val="24"/>
          <w:szCs w:val="24"/>
        </w:rPr>
        <w:t xml:space="preserve"> </w:t>
      </w:r>
    </w:p>
    <w:p w14:paraId="206D5A81" w14:textId="67A75C8E" w:rsidR="002F370A" w:rsidRDefault="002F370A" w:rsidP="009B0BD6">
      <w:pPr>
        <w:rPr>
          <w:rFonts w:ascii="Times New Roman" w:hAnsi="Times New Roman" w:cs="Times New Roman"/>
          <w:sz w:val="24"/>
          <w:szCs w:val="24"/>
        </w:rPr>
      </w:pPr>
    </w:p>
    <w:p w14:paraId="1A96A554" w14:textId="405EB30E" w:rsidR="002F370A" w:rsidRDefault="002F370A" w:rsidP="009B0BD6">
      <w:pPr>
        <w:rPr>
          <w:rFonts w:ascii="Times New Roman" w:hAnsi="Times New Roman" w:cs="Times New Roman"/>
          <w:sz w:val="24"/>
          <w:szCs w:val="24"/>
        </w:rPr>
      </w:pPr>
      <w:r>
        <w:rPr>
          <w:rFonts w:ascii="Times New Roman" w:hAnsi="Times New Roman" w:cs="Times New Roman"/>
          <w:sz w:val="24"/>
          <w:szCs w:val="24"/>
        </w:rPr>
        <w:t>Alaska</w:t>
      </w:r>
      <w:r w:rsidRPr="005B188D">
        <w:rPr>
          <w:rFonts w:ascii="Times New Roman" w:hAnsi="Times New Roman" w:cs="Times New Roman"/>
          <w:sz w:val="24"/>
          <w:szCs w:val="24"/>
        </w:rPr>
        <w:t xml:space="preserve"> Department of Environme</w:t>
      </w:r>
      <w:r>
        <w:rPr>
          <w:rFonts w:ascii="Times New Roman" w:hAnsi="Times New Roman" w:cs="Times New Roman"/>
          <w:sz w:val="24"/>
          <w:szCs w:val="24"/>
        </w:rPr>
        <w:t>ntal Conservation (ADEC). (2020c</w:t>
      </w:r>
      <w:r w:rsidRPr="005B188D">
        <w:rPr>
          <w:rFonts w:ascii="Times New Roman" w:hAnsi="Times New Roman" w:cs="Times New Roman"/>
          <w:sz w:val="24"/>
          <w:szCs w:val="24"/>
        </w:rPr>
        <w:t>).</w:t>
      </w:r>
      <w:r>
        <w:rPr>
          <w:rFonts w:ascii="Times New Roman" w:hAnsi="Times New Roman" w:cs="Times New Roman"/>
          <w:sz w:val="24"/>
          <w:szCs w:val="24"/>
        </w:rPr>
        <w:t xml:space="preserve"> </w:t>
      </w:r>
      <w:r w:rsidRPr="002F370A">
        <w:rPr>
          <w:rFonts w:ascii="Times New Roman" w:hAnsi="Times New Roman" w:cs="Times New Roman"/>
          <w:i/>
          <w:sz w:val="24"/>
          <w:szCs w:val="24"/>
        </w:rPr>
        <w:t>Kenai BEACH Water Quality Monitoring and Pathogen Detection: Quality Assurance Project Pan, Rev. 4</w:t>
      </w:r>
      <w:r>
        <w:rPr>
          <w:rFonts w:ascii="Times New Roman" w:hAnsi="Times New Roman" w:cs="Times New Roman"/>
          <w:sz w:val="24"/>
          <w:szCs w:val="24"/>
        </w:rPr>
        <w:t xml:space="preserve">. </w:t>
      </w:r>
    </w:p>
    <w:p w14:paraId="7537260A" w14:textId="280F4130" w:rsidR="002F370A" w:rsidRDefault="003973BC" w:rsidP="009B0BD6">
      <w:pPr>
        <w:rPr>
          <w:rFonts w:ascii="Times New Roman" w:hAnsi="Times New Roman" w:cs="Times New Roman"/>
          <w:sz w:val="24"/>
          <w:szCs w:val="24"/>
        </w:rPr>
      </w:pPr>
      <w:hyperlink r:id="rId44" w:history="1">
        <w:r w:rsidR="00A872BC" w:rsidRPr="003B3B1F">
          <w:rPr>
            <w:rStyle w:val="Hyperlink"/>
            <w:rFonts w:ascii="Times New Roman" w:hAnsi="Times New Roman" w:cs="Times New Roman"/>
            <w:sz w:val="24"/>
            <w:szCs w:val="24"/>
          </w:rPr>
          <w:t>https://github.com/Kenai-Watershed-Forum/KWF_Beach_Sampling_2019_2020/blob/main/ documents/2020%20Kenai%20BEACH%20QAPP_2020.docx</w:t>
        </w:r>
      </w:hyperlink>
    </w:p>
    <w:p w14:paraId="0BFB3F0F" w14:textId="52B1411A" w:rsidR="005B1835" w:rsidRDefault="005B1835" w:rsidP="009B0BD6">
      <w:pPr>
        <w:rPr>
          <w:rFonts w:ascii="Times New Roman" w:hAnsi="Times New Roman" w:cs="Times New Roman"/>
          <w:sz w:val="24"/>
          <w:szCs w:val="24"/>
        </w:rPr>
      </w:pPr>
    </w:p>
    <w:p w14:paraId="0F224837" w14:textId="50BEF39A" w:rsidR="00DD4185" w:rsidRPr="005B188D" w:rsidRDefault="00DD4185" w:rsidP="009D2DFF">
      <w:pPr>
        <w:spacing w:line="240" w:lineRule="auto"/>
        <w:contextualSpacing w:val="0"/>
        <w:rPr>
          <w:rFonts w:ascii="Times New Roman" w:hAnsi="Times New Roman" w:cs="Times New Roman"/>
          <w:sz w:val="24"/>
          <w:szCs w:val="24"/>
        </w:rPr>
      </w:pPr>
      <w:r w:rsidRPr="00BE57F3">
        <w:rPr>
          <w:rFonts w:ascii="Times New Roman" w:hAnsi="Times New Roman" w:cs="Times New Roman"/>
          <w:sz w:val="24"/>
          <w:szCs w:val="24"/>
        </w:rPr>
        <w:t>Alaska Department of Environmental Conservation (ADEC). (20</w:t>
      </w:r>
      <w:r>
        <w:rPr>
          <w:rFonts w:ascii="Times New Roman" w:hAnsi="Times New Roman" w:cs="Times New Roman"/>
          <w:sz w:val="24"/>
          <w:szCs w:val="24"/>
        </w:rPr>
        <w:t>21</w:t>
      </w:r>
      <w:r w:rsidRPr="00BE57F3">
        <w:rPr>
          <w:rFonts w:ascii="Times New Roman" w:hAnsi="Times New Roman" w:cs="Times New Roman"/>
          <w:sz w:val="24"/>
          <w:szCs w:val="24"/>
        </w:rPr>
        <w:t xml:space="preserve">). </w:t>
      </w:r>
      <w:r w:rsidRPr="009D2DFF">
        <w:rPr>
          <w:rFonts w:ascii="Times New Roman" w:hAnsi="Times New Roman" w:cs="Times New Roman"/>
          <w:i/>
          <w:sz w:val="24"/>
          <w:szCs w:val="24"/>
        </w:rPr>
        <w:t>Alaska BEACH Grant Program.</w:t>
      </w:r>
      <w:r w:rsidR="00F12A12">
        <w:rPr>
          <w:rFonts w:ascii="Times New Roman" w:hAnsi="Times New Roman" w:cs="Times New Roman"/>
          <w:i/>
          <w:sz w:val="24"/>
          <w:szCs w:val="24"/>
        </w:rPr>
        <w:t xml:space="preserve"> </w:t>
      </w:r>
      <w:hyperlink r:id="rId45" w:history="1">
        <w:r w:rsidRPr="003B3B1F">
          <w:rPr>
            <w:rStyle w:val="Hyperlink"/>
            <w:rFonts w:ascii="Times New Roman" w:hAnsi="Times New Roman" w:cs="Times New Roman"/>
            <w:sz w:val="24"/>
            <w:szCs w:val="24"/>
          </w:rPr>
          <w:t>https://dec.alaska.gov/water/water-quality/beach-program/</w:t>
        </w:r>
      </w:hyperlink>
      <w:r>
        <w:rPr>
          <w:rFonts w:ascii="Times New Roman" w:hAnsi="Times New Roman" w:cs="Times New Roman"/>
          <w:sz w:val="24"/>
          <w:szCs w:val="24"/>
        </w:rPr>
        <w:t xml:space="preserve"> </w:t>
      </w:r>
    </w:p>
    <w:p w14:paraId="50FFAA45" w14:textId="5ACE5808" w:rsidR="0016557A" w:rsidRDefault="0016557A" w:rsidP="009B0BD6">
      <w:pPr>
        <w:rPr>
          <w:rFonts w:ascii="Times New Roman" w:hAnsi="Times New Roman" w:cs="Times New Roman"/>
          <w:sz w:val="24"/>
          <w:szCs w:val="24"/>
        </w:rPr>
      </w:pPr>
    </w:p>
    <w:p w14:paraId="618CFA44" w14:textId="77777777" w:rsidR="0016557A" w:rsidRDefault="0016557A" w:rsidP="0016557A">
      <w:pPr>
        <w:rPr>
          <w:rFonts w:ascii="Times New Roman" w:hAnsi="Times New Roman" w:cs="Times New Roman"/>
          <w:color w:val="000000" w:themeColor="text1"/>
          <w:sz w:val="24"/>
          <w:szCs w:val="24"/>
          <w:u w:val="single"/>
        </w:rPr>
      </w:pPr>
      <w:r w:rsidRPr="00BE57F3">
        <w:rPr>
          <w:rFonts w:ascii="Times New Roman" w:hAnsi="Times New Roman" w:cs="Times New Roman"/>
          <w:sz w:val="24"/>
          <w:szCs w:val="24"/>
        </w:rPr>
        <w:t xml:space="preserve">Alaska Department of Fish and Game. (2018). </w:t>
      </w:r>
      <w:r w:rsidRPr="00BE57F3">
        <w:rPr>
          <w:rFonts w:ascii="Times New Roman" w:hAnsi="Times New Roman" w:cs="Times New Roman"/>
          <w:i/>
          <w:sz w:val="24"/>
          <w:szCs w:val="24"/>
        </w:rPr>
        <w:t>Kenai River boat and shore dipnet areas</w:t>
      </w:r>
      <w:r w:rsidRPr="00BE57F3">
        <w:rPr>
          <w:rFonts w:ascii="Times New Roman" w:hAnsi="Times New Roman" w:cs="Times New Roman"/>
          <w:sz w:val="24"/>
          <w:szCs w:val="24"/>
        </w:rPr>
        <w:t xml:space="preserve"> [Digital image]. Retrieved December 12, 2018, </w:t>
      </w:r>
      <w:r w:rsidRPr="00BE57F3">
        <w:rPr>
          <w:rFonts w:ascii="Times New Roman" w:hAnsi="Times New Roman" w:cs="Times New Roman"/>
          <w:color w:val="000000" w:themeColor="text1"/>
          <w:sz w:val="24"/>
          <w:szCs w:val="24"/>
        </w:rPr>
        <w:t xml:space="preserve">from </w:t>
      </w:r>
      <w:hyperlink r:id="rId46" w:history="1">
        <w:r w:rsidRPr="002044E2">
          <w:rPr>
            <w:rStyle w:val="Hyperlink"/>
            <w:rFonts w:ascii="Times New Roman" w:hAnsi="Times New Roman" w:cs="Times New Roman"/>
            <w:sz w:val="24"/>
            <w:szCs w:val="24"/>
          </w:rPr>
          <w:t>www.adfg.alaska.gov/index.cfm?adfg=personalusebyareasouthcentralkenaisalmon.main</w:t>
        </w:r>
      </w:hyperlink>
      <w:r w:rsidRPr="00BE57F3">
        <w:rPr>
          <w:rFonts w:ascii="Times New Roman" w:hAnsi="Times New Roman" w:cs="Times New Roman"/>
          <w:color w:val="000000" w:themeColor="text1"/>
          <w:sz w:val="24"/>
          <w:szCs w:val="24"/>
          <w:u w:val="single"/>
        </w:rPr>
        <w:t>.</w:t>
      </w:r>
    </w:p>
    <w:p w14:paraId="7869E66E" w14:textId="77777777" w:rsidR="0016557A" w:rsidRDefault="0016557A" w:rsidP="0016557A">
      <w:pPr>
        <w:rPr>
          <w:rFonts w:ascii="Times New Roman" w:hAnsi="Times New Roman" w:cs="Times New Roman"/>
          <w:color w:val="000000" w:themeColor="text1"/>
          <w:sz w:val="24"/>
          <w:szCs w:val="24"/>
          <w:u w:val="single"/>
        </w:rPr>
      </w:pPr>
    </w:p>
    <w:p w14:paraId="27C8EEBB" w14:textId="1B089BAD" w:rsidR="0016557A" w:rsidRDefault="0016557A" w:rsidP="0016557A">
      <w:pPr>
        <w:rPr>
          <w:rFonts w:ascii="Times New Roman" w:hAnsi="Times New Roman" w:cs="Times New Roman"/>
          <w:color w:val="000000" w:themeColor="text1"/>
          <w:sz w:val="24"/>
          <w:szCs w:val="24"/>
        </w:rPr>
      </w:pPr>
      <w:r w:rsidRPr="000A6A4E">
        <w:rPr>
          <w:rFonts w:ascii="Times New Roman" w:hAnsi="Times New Roman" w:cs="Times New Roman"/>
          <w:color w:val="000000" w:themeColor="text1"/>
          <w:sz w:val="24"/>
          <w:szCs w:val="24"/>
        </w:rPr>
        <w:t>Alaska De</w:t>
      </w:r>
      <w:r>
        <w:rPr>
          <w:rFonts w:ascii="Times New Roman" w:hAnsi="Times New Roman" w:cs="Times New Roman"/>
          <w:color w:val="000000" w:themeColor="text1"/>
          <w:sz w:val="24"/>
          <w:szCs w:val="24"/>
        </w:rPr>
        <w:t>partment of Fish and Game.</w:t>
      </w:r>
      <w:r w:rsidR="00F12A12">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(2020). Kenai River late-run sockeye.</w:t>
      </w:r>
      <w:r w:rsidR="00F12A12">
        <w:rPr>
          <w:rFonts w:ascii="Times New Roman" w:hAnsi="Times New Roman" w:cs="Times New Roman"/>
          <w:color w:val="000000" w:themeColor="text1"/>
          <w:sz w:val="24"/>
          <w:szCs w:val="24"/>
        </w:rPr>
        <w:t xml:space="preserve"> </w:t>
      </w:r>
      <w:hyperlink r:id="rId47" w:history="1">
        <w:r w:rsidRPr="002044E2">
          <w:rPr>
            <w:rStyle w:val="Hyperlink"/>
            <w:rFonts w:ascii="Times New Roman" w:hAnsi="Times New Roman" w:cs="Times New Roman"/>
            <w:sz w:val="24"/>
            <w:szCs w:val="24"/>
          </w:rPr>
          <w:t>https://www.adfg.alaska.gov/sf/FishCounts/</w:t>
        </w:r>
      </w:hyperlink>
      <w:r w:rsidR="00C65B03">
        <w:rPr>
          <w:rFonts w:ascii="Times New Roman" w:hAnsi="Times New Roman" w:cs="Times New Roman"/>
          <w:color w:val="000000" w:themeColor="text1"/>
          <w:sz w:val="24"/>
          <w:szCs w:val="24"/>
        </w:rPr>
        <w:t>. Accessed January 11, 2021.</w:t>
      </w:r>
    </w:p>
    <w:p w14:paraId="3D04300C" w14:textId="00B69416" w:rsidR="0016557A" w:rsidRDefault="0016557A" w:rsidP="00D80EE1">
      <w:pPr>
        <w:pStyle w:val="Heading1"/>
        <w:rPr>
          <w:rStyle w:val="Hyperlink"/>
          <w:rFonts w:ascii="Times New Roman" w:hAnsi="Times New Roman" w:cs="Times New Roman"/>
          <w:sz w:val="24"/>
          <w:szCs w:val="24"/>
        </w:rPr>
      </w:pPr>
      <w:bookmarkStart w:id="370" w:name="_Toc64228880"/>
      <w:r>
        <w:rPr>
          <w:rFonts w:ascii="Times New Roman" w:hAnsi="Times New Roman" w:cs="Times New Roman"/>
          <w:color w:val="000000" w:themeColor="text1"/>
          <w:sz w:val="24"/>
          <w:szCs w:val="24"/>
        </w:rPr>
        <w:lastRenderedPageBreak/>
        <w:t>Alaska Department of Fish and Game.</w:t>
      </w:r>
      <w:r w:rsidR="00F12A12">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(2021)</w:t>
      </w:r>
      <w:r w:rsidR="006E0845">
        <w:rPr>
          <w:rFonts w:ascii="Times New Roman" w:hAnsi="Times New Roman" w:cs="Times New Roman"/>
          <w:color w:val="000000" w:themeColor="text1"/>
          <w:sz w:val="24"/>
          <w:szCs w:val="24"/>
        </w:rPr>
        <w:t>. Cook</w:t>
      </w:r>
      <w:r w:rsidRPr="0016557A">
        <w:rPr>
          <w:rFonts w:ascii="Times New Roman" w:hAnsi="Times New Roman" w:cs="Times New Roman"/>
          <w:sz w:val="24"/>
          <w:szCs w:val="24"/>
        </w:rPr>
        <w:t xml:space="preserve"> Inlet Personal Use Fisheries</w:t>
      </w:r>
      <w:r w:rsidRPr="0016557A">
        <w:rPr>
          <w:rFonts w:ascii="Times New Roman" w:hAnsi="Times New Roman" w:cs="Times New Roman"/>
          <w:sz w:val="24"/>
          <w:szCs w:val="24"/>
        </w:rPr>
        <w:br/>
      </w:r>
      <w:r w:rsidRPr="0016557A">
        <w:rPr>
          <w:rStyle w:val="h1subheader"/>
          <w:rFonts w:ascii="Times New Roman" w:hAnsi="Times New Roman" w:cs="Times New Roman"/>
          <w:sz w:val="24"/>
          <w:szCs w:val="24"/>
        </w:rPr>
        <w:t>Salmon Fishery Harvest and Effort Estimates</w:t>
      </w:r>
      <w:r>
        <w:rPr>
          <w:rStyle w:val="h1subheader"/>
          <w:rFonts w:ascii="Times New Roman" w:hAnsi="Times New Roman" w:cs="Times New Roman"/>
          <w:sz w:val="24"/>
          <w:szCs w:val="24"/>
        </w:rPr>
        <w:t>.</w:t>
      </w:r>
      <w:r w:rsidR="00F12A12">
        <w:rPr>
          <w:rStyle w:val="h1subheader"/>
          <w:rFonts w:ascii="Times New Roman" w:hAnsi="Times New Roman" w:cs="Times New Roman"/>
          <w:sz w:val="24"/>
          <w:szCs w:val="24"/>
        </w:rPr>
        <w:t xml:space="preserve"> </w:t>
      </w:r>
      <w:r>
        <w:rPr>
          <w:rStyle w:val="h1subheader"/>
          <w:rFonts w:ascii="Times New Roman" w:hAnsi="Times New Roman" w:cs="Times New Roman"/>
          <w:sz w:val="24"/>
          <w:szCs w:val="24"/>
        </w:rPr>
        <w:t>Accessed February 4, 2021.</w:t>
      </w:r>
      <w:r w:rsidR="00F12A12">
        <w:rPr>
          <w:rStyle w:val="h1subheader"/>
          <w:rFonts w:ascii="Times New Roman" w:hAnsi="Times New Roman" w:cs="Times New Roman"/>
          <w:sz w:val="24"/>
          <w:szCs w:val="24"/>
        </w:rPr>
        <w:t xml:space="preserve"> </w:t>
      </w:r>
      <w:hyperlink r:id="rId48" w:history="1">
        <w:r w:rsidRPr="00FF4462">
          <w:rPr>
            <w:rStyle w:val="Hyperlink"/>
            <w:rFonts w:ascii="Times New Roman" w:hAnsi="Times New Roman" w:cs="Times New Roman"/>
            <w:sz w:val="24"/>
            <w:szCs w:val="24"/>
          </w:rPr>
          <w:t>https://www.adfg.alaska.gov/index.cfm?adfg=PersonalUsebyAreaSouthcentralKenaiSalmon.harvest</w:t>
        </w:r>
        <w:bookmarkEnd w:id="370"/>
      </w:hyperlink>
    </w:p>
    <w:p w14:paraId="31532637" w14:textId="77777777" w:rsidR="00D80EE1" w:rsidRPr="00D80EE1" w:rsidRDefault="00D80EE1" w:rsidP="00D80EE1"/>
    <w:p w14:paraId="3AE66B93" w14:textId="6A1EF9A8" w:rsidR="00016413" w:rsidRDefault="00016413" w:rsidP="00016413">
      <w:pPr>
        <w:rPr>
          <w:rFonts w:ascii="Times New Roman" w:hAnsi="Times New Roman" w:cs="Times New Roman"/>
          <w:sz w:val="24"/>
          <w:szCs w:val="24"/>
        </w:rPr>
      </w:pPr>
      <w:r w:rsidRPr="00016413">
        <w:rPr>
          <w:rFonts w:ascii="Times New Roman" w:hAnsi="Times New Roman" w:cs="Times New Roman"/>
          <w:sz w:val="24"/>
          <w:szCs w:val="24"/>
        </w:rPr>
        <w:t>Cenek,</w:t>
      </w:r>
      <w:r>
        <w:rPr>
          <w:rFonts w:ascii="Times New Roman" w:hAnsi="Times New Roman" w:cs="Times New Roman"/>
          <w:sz w:val="24"/>
          <w:szCs w:val="24"/>
        </w:rPr>
        <w:t xml:space="preserve"> M., </w:t>
      </w:r>
      <w:r w:rsidRPr="00016413">
        <w:rPr>
          <w:rFonts w:ascii="Times New Roman" w:hAnsi="Times New Roman" w:cs="Times New Roman"/>
          <w:sz w:val="24"/>
          <w:szCs w:val="24"/>
        </w:rPr>
        <w:t>Franklin,</w:t>
      </w:r>
      <w:r>
        <w:rPr>
          <w:rFonts w:ascii="Times New Roman" w:hAnsi="Times New Roman" w:cs="Times New Roman"/>
          <w:sz w:val="24"/>
          <w:szCs w:val="24"/>
        </w:rPr>
        <w:t xml:space="preserve"> M. (2017). </w:t>
      </w:r>
      <w:r w:rsidRPr="00016413">
        <w:rPr>
          <w:rFonts w:ascii="Times New Roman" w:hAnsi="Times New Roman" w:cs="Times New Roman"/>
          <w:i/>
          <w:sz w:val="24"/>
          <w:szCs w:val="24"/>
        </w:rPr>
        <w:t>An adaptable agent-based model for guiding multi-species Pacific salmon fisheries management within a SES framework</w:t>
      </w:r>
      <w:r>
        <w:rPr>
          <w:rFonts w:ascii="Times New Roman" w:hAnsi="Times New Roman" w:cs="Times New Roman"/>
          <w:sz w:val="24"/>
          <w:szCs w:val="24"/>
        </w:rPr>
        <w:t xml:space="preserve">. Ecological Modelling </w:t>
      </w:r>
      <w:r w:rsidRPr="00016413">
        <w:rPr>
          <w:rFonts w:ascii="Times New Roman" w:hAnsi="Times New Roman" w:cs="Times New Roman"/>
          <w:b/>
          <w:sz w:val="24"/>
          <w:szCs w:val="24"/>
        </w:rPr>
        <w:t>2017</w:t>
      </w:r>
      <w:r>
        <w:rPr>
          <w:rFonts w:ascii="Times New Roman" w:hAnsi="Times New Roman" w:cs="Times New Roman"/>
          <w:sz w:val="24"/>
          <w:szCs w:val="24"/>
        </w:rPr>
        <w:t xml:space="preserve">, </w:t>
      </w:r>
      <w:r w:rsidRPr="00016413">
        <w:rPr>
          <w:rFonts w:ascii="Times New Roman" w:hAnsi="Times New Roman" w:cs="Times New Roman"/>
          <w:i/>
          <w:sz w:val="24"/>
          <w:szCs w:val="24"/>
        </w:rPr>
        <w:t>360</w:t>
      </w:r>
      <w:r>
        <w:rPr>
          <w:rFonts w:ascii="Times New Roman" w:hAnsi="Times New Roman" w:cs="Times New Roman"/>
          <w:sz w:val="24"/>
          <w:szCs w:val="24"/>
        </w:rPr>
        <w:t xml:space="preserve">(24), 132-149, </w:t>
      </w:r>
      <w:hyperlink r:id="rId49" w:history="1">
        <w:r w:rsidRPr="002044E2">
          <w:rPr>
            <w:rStyle w:val="Hyperlink"/>
            <w:rFonts w:ascii="Times New Roman" w:hAnsi="Times New Roman" w:cs="Times New Roman"/>
            <w:sz w:val="24"/>
            <w:szCs w:val="24"/>
          </w:rPr>
          <w:t>https://doi.org/10.1016/j.ecolmodel.2017.06.024</w:t>
        </w:r>
      </w:hyperlink>
      <w:r>
        <w:rPr>
          <w:rFonts w:ascii="Times New Roman" w:hAnsi="Times New Roman" w:cs="Times New Roman"/>
          <w:sz w:val="24"/>
          <w:szCs w:val="24"/>
        </w:rPr>
        <w:t>.</w:t>
      </w:r>
    </w:p>
    <w:p w14:paraId="1A825A2C" w14:textId="4732AF19" w:rsidR="00FD2A6E" w:rsidRDefault="00FD2A6E" w:rsidP="009B0BD6">
      <w:pPr>
        <w:rPr>
          <w:rFonts w:ascii="Times New Roman" w:hAnsi="Times New Roman" w:cs="Times New Roman"/>
          <w:sz w:val="24"/>
          <w:szCs w:val="24"/>
        </w:rPr>
      </w:pPr>
    </w:p>
    <w:p w14:paraId="7E7432BC" w14:textId="330F507B" w:rsidR="00FD2A6E" w:rsidRDefault="00FD2A6E" w:rsidP="009B0BD6">
      <w:pPr>
        <w:rPr>
          <w:rFonts w:ascii="Times New Roman" w:hAnsi="Times New Roman" w:cs="Times New Roman"/>
          <w:sz w:val="24"/>
          <w:szCs w:val="24"/>
        </w:rPr>
      </w:pPr>
      <w:r>
        <w:rPr>
          <w:rFonts w:ascii="Times New Roman" w:hAnsi="Times New Roman" w:cs="Times New Roman"/>
          <w:sz w:val="24"/>
          <w:szCs w:val="24"/>
        </w:rPr>
        <w:t>Environmental Protection Agency (EPA).</w:t>
      </w:r>
      <w:r w:rsidR="00F12A12">
        <w:rPr>
          <w:rFonts w:ascii="Times New Roman" w:hAnsi="Times New Roman" w:cs="Times New Roman"/>
          <w:sz w:val="24"/>
          <w:szCs w:val="24"/>
        </w:rPr>
        <w:t xml:space="preserve"> </w:t>
      </w:r>
      <w:r>
        <w:rPr>
          <w:rFonts w:ascii="Times New Roman" w:hAnsi="Times New Roman" w:cs="Times New Roman"/>
          <w:sz w:val="24"/>
          <w:szCs w:val="24"/>
        </w:rPr>
        <w:t xml:space="preserve">2021a. Submitting Beach Data to EPA. </w:t>
      </w:r>
      <w:hyperlink r:id="rId50" w:history="1">
        <w:r w:rsidRPr="002044E2">
          <w:rPr>
            <w:rStyle w:val="Hyperlink"/>
            <w:rFonts w:ascii="Times New Roman" w:hAnsi="Times New Roman" w:cs="Times New Roman"/>
            <w:sz w:val="24"/>
            <w:szCs w:val="24"/>
          </w:rPr>
          <w:t>https://www.epa.gov/beach-tech/submitting-beach-data-epa</w:t>
        </w:r>
      </w:hyperlink>
      <w:r>
        <w:rPr>
          <w:rFonts w:ascii="Times New Roman" w:hAnsi="Times New Roman" w:cs="Times New Roman"/>
          <w:sz w:val="24"/>
          <w:szCs w:val="24"/>
        </w:rPr>
        <w:t>.</w:t>
      </w:r>
      <w:r w:rsidR="00F12A12">
        <w:rPr>
          <w:rFonts w:ascii="Times New Roman" w:hAnsi="Times New Roman" w:cs="Times New Roman"/>
          <w:sz w:val="24"/>
          <w:szCs w:val="24"/>
        </w:rPr>
        <w:t xml:space="preserve"> </w:t>
      </w:r>
      <w:r>
        <w:rPr>
          <w:rFonts w:ascii="Times New Roman" w:hAnsi="Times New Roman" w:cs="Times New Roman"/>
          <w:sz w:val="24"/>
          <w:szCs w:val="24"/>
        </w:rPr>
        <w:t>Accessed Jan 8, 2021.</w:t>
      </w:r>
    </w:p>
    <w:p w14:paraId="10DB3FEA" w14:textId="77777777" w:rsidR="00FD2A6E" w:rsidRDefault="00FD2A6E" w:rsidP="009B0BD6">
      <w:pPr>
        <w:rPr>
          <w:rFonts w:ascii="Times New Roman" w:hAnsi="Times New Roman" w:cs="Times New Roman"/>
          <w:sz w:val="24"/>
          <w:szCs w:val="24"/>
        </w:rPr>
      </w:pPr>
    </w:p>
    <w:p w14:paraId="3BA7AACA" w14:textId="771492B3" w:rsidR="00FD2A6E" w:rsidRDefault="00FD2A6E" w:rsidP="009B0BD6">
      <w:pPr>
        <w:rPr>
          <w:rFonts w:ascii="Times New Roman" w:hAnsi="Times New Roman" w:cs="Times New Roman"/>
          <w:sz w:val="24"/>
          <w:szCs w:val="24"/>
        </w:rPr>
      </w:pPr>
      <w:r>
        <w:rPr>
          <w:rFonts w:ascii="Times New Roman" w:hAnsi="Times New Roman" w:cs="Times New Roman"/>
          <w:sz w:val="24"/>
          <w:szCs w:val="24"/>
        </w:rPr>
        <w:t>Environmental Protection Agency (EPA).</w:t>
      </w:r>
      <w:r w:rsidR="00F12A12">
        <w:rPr>
          <w:rFonts w:ascii="Times New Roman" w:hAnsi="Times New Roman" w:cs="Times New Roman"/>
          <w:sz w:val="24"/>
          <w:szCs w:val="24"/>
        </w:rPr>
        <w:t xml:space="preserve"> </w:t>
      </w:r>
      <w:r>
        <w:rPr>
          <w:rFonts w:ascii="Times New Roman" w:hAnsi="Times New Roman" w:cs="Times New Roman"/>
          <w:sz w:val="24"/>
          <w:szCs w:val="24"/>
        </w:rPr>
        <w:t>2021b</w:t>
      </w:r>
      <w:r w:rsidR="00265DFF">
        <w:rPr>
          <w:rFonts w:ascii="Times New Roman" w:hAnsi="Times New Roman" w:cs="Times New Roman"/>
          <w:sz w:val="24"/>
          <w:szCs w:val="24"/>
        </w:rPr>
        <w:t>.</w:t>
      </w:r>
      <w:r>
        <w:rPr>
          <w:rFonts w:ascii="Times New Roman" w:hAnsi="Times New Roman" w:cs="Times New Roman"/>
          <w:sz w:val="24"/>
          <w:szCs w:val="24"/>
        </w:rPr>
        <w:t xml:space="preserve"> EPA BEACON.</w:t>
      </w:r>
      <w:r w:rsidR="00F12A12">
        <w:rPr>
          <w:rFonts w:ascii="Times New Roman" w:hAnsi="Times New Roman" w:cs="Times New Roman"/>
          <w:sz w:val="24"/>
          <w:szCs w:val="24"/>
        </w:rPr>
        <w:t xml:space="preserve"> </w:t>
      </w:r>
      <w:hyperlink r:id="rId51" w:history="1">
        <w:r w:rsidRPr="002044E2">
          <w:rPr>
            <w:rStyle w:val="Hyperlink"/>
            <w:rFonts w:ascii="Times New Roman" w:hAnsi="Times New Roman" w:cs="Times New Roman"/>
            <w:sz w:val="24"/>
            <w:szCs w:val="24"/>
          </w:rPr>
          <w:t>https://watersgeo.epa.gov/beacon2/</w:t>
        </w:r>
      </w:hyperlink>
      <w:r>
        <w:rPr>
          <w:rFonts w:ascii="Times New Roman" w:hAnsi="Times New Roman" w:cs="Times New Roman"/>
          <w:sz w:val="24"/>
          <w:szCs w:val="24"/>
        </w:rPr>
        <w:t>.</w:t>
      </w:r>
      <w:r w:rsidR="00F12A12">
        <w:rPr>
          <w:rFonts w:ascii="Times New Roman" w:hAnsi="Times New Roman" w:cs="Times New Roman"/>
          <w:sz w:val="24"/>
          <w:szCs w:val="24"/>
        </w:rPr>
        <w:t xml:space="preserve"> </w:t>
      </w:r>
      <w:r>
        <w:rPr>
          <w:rFonts w:ascii="Times New Roman" w:hAnsi="Times New Roman" w:cs="Times New Roman"/>
          <w:sz w:val="24"/>
          <w:szCs w:val="24"/>
        </w:rPr>
        <w:t>Accessed January 8, 2021.</w:t>
      </w:r>
    </w:p>
    <w:p w14:paraId="415C1CBE" w14:textId="0F0C197A" w:rsidR="00265DFF" w:rsidRDefault="00265DFF" w:rsidP="009B0BD6">
      <w:pPr>
        <w:rPr>
          <w:rFonts w:ascii="Times New Roman" w:hAnsi="Times New Roman" w:cs="Times New Roman"/>
          <w:sz w:val="24"/>
          <w:szCs w:val="24"/>
        </w:rPr>
      </w:pPr>
    </w:p>
    <w:p w14:paraId="5E3A04F5" w14:textId="1F782EA4" w:rsidR="00265DFF" w:rsidRPr="00265DFF" w:rsidRDefault="00265DFF" w:rsidP="00265DFF">
      <w:pPr>
        <w:rPr>
          <w:rFonts w:ascii="Times New Roman" w:hAnsi="Times New Roman" w:cs="Times New Roman"/>
          <w:sz w:val="24"/>
          <w:szCs w:val="24"/>
        </w:rPr>
      </w:pPr>
      <w:r w:rsidRPr="00265DFF">
        <w:rPr>
          <w:rFonts w:ascii="Times New Roman" w:hAnsi="Times New Roman" w:cs="Times New Roman"/>
          <w:sz w:val="24"/>
          <w:szCs w:val="24"/>
        </w:rPr>
        <w:t>Environmental Protection Agency (EPA).</w:t>
      </w:r>
      <w:r w:rsidR="00F12A12">
        <w:rPr>
          <w:rFonts w:ascii="Times New Roman" w:hAnsi="Times New Roman" w:cs="Times New Roman"/>
          <w:sz w:val="24"/>
          <w:szCs w:val="24"/>
        </w:rPr>
        <w:t xml:space="preserve"> </w:t>
      </w:r>
      <w:r w:rsidRPr="00265DFF">
        <w:rPr>
          <w:rFonts w:ascii="Times New Roman" w:hAnsi="Times New Roman" w:cs="Times New Roman"/>
          <w:sz w:val="24"/>
          <w:szCs w:val="24"/>
        </w:rPr>
        <w:t>2021c. Environmental Modeling Community of Practice: Virtual Beach.</w:t>
      </w:r>
      <w:r w:rsidR="00F12A12">
        <w:rPr>
          <w:rFonts w:ascii="Times New Roman" w:hAnsi="Times New Roman" w:cs="Times New Roman"/>
          <w:sz w:val="24"/>
          <w:szCs w:val="24"/>
        </w:rPr>
        <w:t xml:space="preserve"> </w:t>
      </w:r>
      <w:hyperlink r:id="rId52" w:history="1">
        <w:r w:rsidRPr="00265DFF">
          <w:rPr>
            <w:rStyle w:val="Hyperlink"/>
            <w:rFonts w:ascii="Times New Roman" w:hAnsi="Times New Roman" w:cs="Times New Roman"/>
            <w:sz w:val="24"/>
            <w:szCs w:val="24"/>
          </w:rPr>
          <w:t>https://www.epa.gov/ceam/virtual-beach-vb</w:t>
        </w:r>
      </w:hyperlink>
      <w:r w:rsidRPr="00265DFF">
        <w:rPr>
          <w:rFonts w:ascii="Times New Roman" w:hAnsi="Times New Roman" w:cs="Times New Roman"/>
          <w:sz w:val="24"/>
          <w:szCs w:val="24"/>
        </w:rPr>
        <w:t>.</w:t>
      </w:r>
      <w:r w:rsidR="00F12A12">
        <w:rPr>
          <w:rFonts w:ascii="Times New Roman" w:hAnsi="Times New Roman" w:cs="Times New Roman"/>
          <w:sz w:val="24"/>
          <w:szCs w:val="24"/>
        </w:rPr>
        <w:t xml:space="preserve"> </w:t>
      </w:r>
      <w:r w:rsidRPr="00265DFF">
        <w:rPr>
          <w:rFonts w:ascii="Times New Roman" w:hAnsi="Times New Roman" w:cs="Times New Roman"/>
          <w:sz w:val="24"/>
          <w:szCs w:val="24"/>
        </w:rPr>
        <w:t>Accessed January 11, 2021.</w:t>
      </w:r>
    </w:p>
    <w:p w14:paraId="28925E26" w14:textId="302D73C8" w:rsidR="00BB082A" w:rsidRDefault="00BB082A" w:rsidP="009B0BD6">
      <w:pPr>
        <w:rPr>
          <w:rFonts w:ascii="Times New Roman" w:hAnsi="Times New Roman" w:cs="Times New Roman"/>
          <w:sz w:val="24"/>
          <w:szCs w:val="24"/>
        </w:rPr>
      </w:pPr>
    </w:p>
    <w:p w14:paraId="5ABF9466" w14:textId="1600CB16" w:rsidR="00BC6226" w:rsidRPr="00BC6226" w:rsidRDefault="00BC6226" w:rsidP="009B0BD6">
      <w:pPr>
        <w:rPr>
          <w:rFonts w:ascii="Times New Roman" w:hAnsi="Times New Roman" w:cs="Times New Roman"/>
          <w:sz w:val="24"/>
          <w:szCs w:val="24"/>
        </w:rPr>
      </w:pPr>
      <w:r w:rsidRPr="00BC6226">
        <w:rPr>
          <w:rFonts w:ascii="Times New Roman" w:hAnsi="Times New Roman" w:cs="Times New Roman"/>
          <w:sz w:val="24"/>
          <w:szCs w:val="24"/>
        </w:rPr>
        <w:t>Guerron Orejuela, E.</w:t>
      </w:r>
      <w:r w:rsidR="00F12A12">
        <w:rPr>
          <w:rFonts w:ascii="Times New Roman" w:hAnsi="Times New Roman" w:cs="Times New Roman"/>
          <w:sz w:val="24"/>
          <w:szCs w:val="24"/>
        </w:rPr>
        <w:t xml:space="preserve"> </w:t>
      </w:r>
      <w:r w:rsidRPr="00BC6226">
        <w:rPr>
          <w:rFonts w:ascii="Times New Roman" w:hAnsi="Times New Roman" w:cs="Times New Roman"/>
          <w:sz w:val="24"/>
          <w:szCs w:val="24"/>
        </w:rPr>
        <w:t>(</w:t>
      </w:r>
      <w:r w:rsidR="00111793">
        <w:rPr>
          <w:rFonts w:ascii="Times New Roman" w:hAnsi="Times New Roman" w:cs="Times New Roman"/>
          <w:sz w:val="24"/>
          <w:szCs w:val="24"/>
        </w:rPr>
        <w:t>2014</w:t>
      </w:r>
      <w:r w:rsidR="00987536">
        <w:rPr>
          <w:rFonts w:ascii="Times New Roman" w:hAnsi="Times New Roman" w:cs="Times New Roman"/>
          <w:sz w:val="24"/>
          <w:szCs w:val="24"/>
        </w:rPr>
        <w:t xml:space="preserve">). </w:t>
      </w:r>
      <w:r w:rsidRPr="00BC6226">
        <w:rPr>
          <w:rFonts w:ascii="Times New Roman" w:hAnsi="Times New Roman" w:cs="Times New Roman"/>
          <w:sz w:val="24"/>
          <w:szCs w:val="24"/>
        </w:rPr>
        <w:t xml:space="preserve">City of Kenai Kenai River Beach Sampling FY 2014 Final Report. </w:t>
      </w:r>
      <w:hyperlink r:id="rId53" w:history="1">
        <w:r w:rsidRPr="00BC6226">
          <w:rPr>
            <w:rStyle w:val="Hyperlink"/>
            <w:rFonts w:ascii="Times New Roman" w:hAnsi="Times New Roman" w:cs="Times New Roman"/>
            <w:sz w:val="24"/>
            <w:szCs w:val="24"/>
          </w:rPr>
          <w:t>https://scholarcommons.usf.edu/geo_studpub/76/</w:t>
        </w:r>
      </w:hyperlink>
      <w:r w:rsidRPr="00BC6226">
        <w:rPr>
          <w:rFonts w:ascii="Times New Roman" w:hAnsi="Times New Roman" w:cs="Times New Roman"/>
          <w:sz w:val="24"/>
          <w:szCs w:val="24"/>
        </w:rPr>
        <w:t>.</w:t>
      </w:r>
      <w:r w:rsidR="00F12A12">
        <w:rPr>
          <w:rFonts w:ascii="Times New Roman" w:hAnsi="Times New Roman" w:cs="Times New Roman"/>
          <w:sz w:val="24"/>
          <w:szCs w:val="24"/>
        </w:rPr>
        <w:t xml:space="preserve"> </w:t>
      </w:r>
      <w:r w:rsidRPr="00BC6226">
        <w:rPr>
          <w:rFonts w:ascii="Times New Roman" w:hAnsi="Times New Roman" w:cs="Times New Roman"/>
          <w:sz w:val="24"/>
          <w:szCs w:val="24"/>
        </w:rPr>
        <w:t>Accessed January 11, 2021.</w:t>
      </w:r>
    </w:p>
    <w:p w14:paraId="668A3D5D" w14:textId="77777777" w:rsidR="00BC6226" w:rsidRDefault="00BC6226" w:rsidP="009B0BD6">
      <w:pPr>
        <w:rPr>
          <w:rFonts w:ascii="Times New Roman" w:hAnsi="Times New Roman" w:cs="Times New Roman"/>
          <w:sz w:val="24"/>
          <w:szCs w:val="24"/>
        </w:rPr>
      </w:pPr>
    </w:p>
    <w:p w14:paraId="490A66FB" w14:textId="621D0E4B" w:rsidR="004A6FF7" w:rsidRDefault="00BB082A" w:rsidP="004A6FF7">
      <w:pPr>
        <w:rPr>
          <w:rFonts w:ascii="Times New Roman" w:hAnsi="Times New Roman" w:cs="Times New Roman"/>
          <w:sz w:val="24"/>
          <w:szCs w:val="24"/>
        </w:rPr>
      </w:pPr>
      <w:r w:rsidRPr="00A55AB7">
        <w:rPr>
          <w:rFonts w:ascii="Times New Roman" w:hAnsi="Times New Roman" w:cs="Times New Roman"/>
          <w:sz w:val="24"/>
          <w:szCs w:val="24"/>
        </w:rPr>
        <w:t xml:space="preserve">Green, H., Welker, D., Johnson, S., Michalenko, E. (2019). </w:t>
      </w:r>
      <w:r w:rsidR="004A6FF7" w:rsidRPr="00521BE7">
        <w:rPr>
          <w:rFonts w:ascii="Times New Roman" w:hAnsi="Times New Roman" w:cs="Times New Roman"/>
          <w:sz w:val="24"/>
          <w:szCs w:val="24"/>
        </w:rPr>
        <w:t>Microbial Source-Tracking Reveals Origins of Fecal Contamin</w:t>
      </w:r>
      <w:r w:rsidRPr="00521BE7">
        <w:rPr>
          <w:rFonts w:ascii="Times New Roman" w:hAnsi="Times New Roman" w:cs="Times New Roman"/>
          <w:sz w:val="24"/>
          <w:szCs w:val="24"/>
        </w:rPr>
        <w:t>ation in a Recovering Watershed</w:t>
      </w:r>
      <w:r w:rsidRPr="00A55AB7">
        <w:rPr>
          <w:rFonts w:ascii="Times New Roman" w:hAnsi="Times New Roman" w:cs="Times New Roman"/>
          <w:sz w:val="24"/>
          <w:szCs w:val="24"/>
        </w:rPr>
        <w:t xml:space="preserve">. </w:t>
      </w:r>
      <w:r w:rsidR="004A6FF7" w:rsidRPr="00521BE7">
        <w:rPr>
          <w:rStyle w:val="Emphasis"/>
          <w:rFonts w:ascii="Times New Roman" w:hAnsi="Times New Roman" w:cs="Times New Roman"/>
          <w:sz w:val="24"/>
          <w:szCs w:val="24"/>
        </w:rPr>
        <w:t>Water</w:t>
      </w:r>
      <w:r w:rsidR="004A6FF7" w:rsidRPr="00521BE7">
        <w:rPr>
          <w:rFonts w:ascii="Times New Roman" w:hAnsi="Times New Roman" w:cs="Times New Roman"/>
          <w:sz w:val="24"/>
          <w:szCs w:val="24"/>
        </w:rPr>
        <w:t xml:space="preserve">, </w:t>
      </w:r>
      <w:r w:rsidR="004A6FF7" w:rsidRPr="00521BE7">
        <w:rPr>
          <w:rStyle w:val="Emphasis"/>
          <w:rFonts w:ascii="Times New Roman" w:hAnsi="Times New Roman" w:cs="Times New Roman"/>
          <w:sz w:val="24"/>
          <w:szCs w:val="24"/>
        </w:rPr>
        <w:t>11</w:t>
      </w:r>
      <w:r w:rsidR="004A6FF7" w:rsidRPr="00A55AB7">
        <w:rPr>
          <w:rFonts w:ascii="Times New Roman" w:hAnsi="Times New Roman" w:cs="Times New Roman"/>
          <w:sz w:val="24"/>
          <w:szCs w:val="24"/>
        </w:rPr>
        <w:t>(10), 2162</w:t>
      </w:r>
      <w:r w:rsidR="00521BE7">
        <w:rPr>
          <w:rFonts w:ascii="Times New Roman" w:hAnsi="Times New Roman" w:cs="Times New Roman"/>
          <w:sz w:val="24"/>
          <w:szCs w:val="24"/>
        </w:rPr>
        <w:t>.</w:t>
      </w:r>
      <w:r w:rsidR="004A6FF7" w:rsidRPr="00A55AB7">
        <w:rPr>
          <w:rFonts w:ascii="Times New Roman" w:hAnsi="Times New Roman" w:cs="Times New Roman"/>
          <w:sz w:val="24"/>
          <w:szCs w:val="24"/>
        </w:rPr>
        <w:t xml:space="preserve"> </w:t>
      </w:r>
      <w:hyperlink r:id="rId54" w:history="1">
        <w:r w:rsidR="004A6FF7" w:rsidRPr="00A55AB7">
          <w:rPr>
            <w:rStyle w:val="Hyperlink"/>
            <w:rFonts w:ascii="Times New Roman" w:hAnsi="Times New Roman" w:cs="Times New Roman"/>
            <w:sz w:val="24"/>
            <w:szCs w:val="24"/>
          </w:rPr>
          <w:t>https://doi.org/10.3390/w11102162</w:t>
        </w:r>
      </w:hyperlink>
      <w:r w:rsidR="00834327" w:rsidRPr="00A55AB7">
        <w:rPr>
          <w:rFonts w:ascii="Times New Roman" w:hAnsi="Times New Roman" w:cs="Times New Roman"/>
          <w:sz w:val="24"/>
          <w:szCs w:val="24"/>
        </w:rPr>
        <w:t>.</w:t>
      </w:r>
    </w:p>
    <w:p w14:paraId="4E1F9288" w14:textId="26E94656" w:rsidR="000A405C" w:rsidRDefault="000A405C" w:rsidP="004A6FF7">
      <w:pPr>
        <w:rPr>
          <w:rFonts w:ascii="Times New Roman" w:hAnsi="Times New Roman" w:cs="Times New Roman"/>
          <w:sz w:val="24"/>
          <w:szCs w:val="24"/>
        </w:rPr>
      </w:pPr>
    </w:p>
    <w:p w14:paraId="72F54CAF" w14:textId="628DE6E7" w:rsidR="000A405C" w:rsidRDefault="00113036" w:rsidP="004A6FF7">
      <w:pPr>
        <w:rPr>
          <w:rFonts w:ascii="Times New Roman" w:hAnsi="Times New Roman" w:cs="Times New Roman"/>
          <w:sz w:val="24"/>
          <w:szCs w:val="24"/>
        </w:rPr>
      </w:pPr>
      <w:r>
        <w:rPr>
          <w:rFonts w:ascii="Times New Roman" w:hAnsi="Times New Roman" w:cs="Times New Roman"/>
          <w:sz w:val="24"/>
          <w:szCs w:val="24"/>
        </w:rPr>
        <w:t>Harings, M.</w:t>
      </w:r>
      <w:r w:rsidR="00F12A12">
        <w:rPr>
          <w:rFonts w:ascii="Times New Roman" w:hAnsi="Times New Roman" w:cs="Times New Roman"/>
          <w:sz w:val="24"/>
          <w:szCs w:val="24"/>
        </w:rPr>
        <w:t xml:space="preserve"> </w:t>
      </w:r>
      <w:r>
        <w:rPr>
          <w:rFonts w:ascii="Times New Roman" w:hAnsi="Times New Roman" w:cs="Times New Roman"/>
          <w:sz w:val="24"/>
          <w:szCs w:val="24"/>
        </w:rPr>
        <w:t>(2020</w:t>
      </w:r>
      <w:r w:rsidR="00987536">
        <w:rPr>
          <w:rFonts w:ascii="Times New Roman" w:hAnsi="Times New Roman" w:cs="Times New Roman"/>
          <w:sz w:val="24"/>
          <w:szCs w:val="24"/>
        </w:rPr>
        <w:t xml:space="preserve">). </w:t>
      </w:r>
      <w:r w:rsidR="000A405C" w:rsidRPr="000A405C">
        <w:rPr>
          <w:rFonts w:ascii="Times New Roman" w:hAnsi="Times New Roman" w:cs="Times New Roman"/>
          <w:sz w:val="24"/>
          <w:szCs w:val="24"/>
        </w:rPr>
        <w:t>2018-2019</w:t>
      </w:r>
      <w:r w:rsidR="000A405C">
        <w:rPr>
          <w:rFonts w:ascii="Times New Roman" w:hAnsi="Times New Roman" w:cs="Times New Roman"/>
          <w:sz w:val="24"/>
          <w:szCs w:val="24"/>
        </w:rPr>
        <w:t xml:space="preserve"> </w:t>
      </w:r>
      <w:r w:rsidR="000A405C" w:rsidRPr="000A405C">
        <w:rPr>
          <w:rFonts w:ascii="Times New Roman" w:hAnsi="Times New Roman" w:cs="Times New Roman"/>
          <w:sz w:val="24"/>
          <w:szCs w:val="24"/>
        </w:rPr>
        <w:t>Kenai Beach</w:t>
      </w:r>
      <w:r w:rsidR="000A405C">
        <w:rPr>
          <w:rFonts w:ascii="Times New Roman" w:hAnsi="Times New Roman" w:cs="Times New Roman"/>
          <w:sz w:val="24"/>
          <w:szCs w:val="24"/>
        </w:rPr>
        <w:t xml:space="preserve"> </w:t>
      </w:r>
      <w:r w:rsidR="000A405C" w:rsidRPr="000A405C">
        <w:rPr>
          <w:rFonts w:ascii="Times New Roman" w:hAnsi="Times New Roman" w:cs="Times New Roman"/>
          <w:sz w:val="24"/>
          <w:szCs w:val="24"/>
        </w:rPr>
        <w:t>Bacteria Monitoring</w:t>
      </w:r>
      <w:r w:rsidR="000A405C">
        <w:rPr>
          <w:rFonts w:ascii="Times New Roman" w:hAnsi="Times New Roman" w:cs="Times New Roman"/>
          <w:sz w:val="24"/>
          <w:szCs w:val="24"/>
        </w:rPr>
        <w:t xml:space="preserve"> </w:t>
      </w:r>
      <w:r w:rsidR="000A405C" w:rsidRPr="000A405C">
        <w:rPr>
          <w:rFonts w:ascii="Times New Roman" w:hAnsi="Times New Roman" w:cs="Times New Roman"/>
          <w:sz w:val="24"/>
          <w:szCs w:val="24"/>
        </w:rPr>
        <w:t>Report</w:t>
      </w:r>
      <w:r w:rsidR="000A405C">
        <w:rPr>
          <w:rFonts w:ascii="Times New Roman" w:hAnsi="Times New Roman" w:cs="Times New Roman"/>
          <w:sz w:val="24"/>
          <w:szCs w:val="24"/>
        </w:rPr>
        <w:t>. Kenai Watershed Forum.</w:t>
      </w:r>
      <w:r w:rsidR="00F12A12">
        <w:rPr>
          <w:rFonts w:ascii="Times New Roman" w:hAnsi="Times New Roman" w:cs="Times New Roman"/>
          <w:sz w:val="24"/>
          <w:szCs w:val="24"/>
        </w:rPr>
        <w:t xml:space="preserve"> </w:t>
      </w:r>
      <w:hyperlink r:id="rId55" w:history="1">
        <w:r w:rsidR="000A405C" w:rsidRPr="002044E2">
          <w:rPr>
            <w:rStyle w:val="Hyperlink"/>
            <w:rFonts w:ascii="Times New Roman" w:hAnsi="Times New Roman" w:cs="Times New Roman"/>
            <w:sz w:val="24"/>
            <w:szCs w:val="24"/>
          </w:rPr>
          <w:t>https://dec.alaska.gov/media/21000/kenai-river-beach-2019-final-reportadec.pdf</w:t>
        </w:r>
      </w:hyperlink>
      <w:r w:rsidR="000A405C">
        <w:rPr>
          <w:rFonts w:ascii="Times New Roman" w:hAnsi="Times New Roman" w:cs="Times New Roman"/>
          <w:sz w:val="24"/>
          <w:szCs w:val="24"/>
        </w:rPr>
        <w:t>.</w:t>
      </w:r>
      <w:r w:rsidR="00F12A12">
        <w:rPr>
          <w:rFonts w:ascii="Times New Roman" w:hAnsi="Times New Roman" w:cs="Times New Roman"/>
          <w:sz w:val="24"/>
          <w:szCs w:val="24"/>
        </w:rPr>
        <w:t xml:space="preserve"> </w:t>
      </w:r>
      <w:r w:rsidR="000A405C">
        <w:rPr>
          <w:rFonts w:ascii="Times New Roman" w:hAnsi="Times New Roman" w:cs="Times New Roman"/>
          <w:sz w:val="24"/>
          <w:szCs w:val="24"/>
        </w:rPr>
        <w:t>Accessed January 11, 2021.</w:t>
      </w:r>
    </w:p>
    <w:p w14:paraId="6D995F18" w14:textId="20E92EC3" w:rsidR="008C2D8E" w:rsidRDefault="008C2D8E" w:rsidP="008C2D8E">
      <w:pPr>
        <w:rPr>
          <w:rFonts w:ascii="Times New Roman" w:hAnsi="Times New Roman" w:cs="Times New Roman"/>
          <w:sz w:val="24"/>
          <w:szCs w:val="24"/>
        </w:rPr>
      </w:pPr>
    </w:p>
    <w:p w14:paraId="2FE20A9D" w14:textId="512E7692" w:rsidR="008C2D8E" w:rsidRPr="007042B8" w:rsidRDefault="007042B8" w:rsidP="008C2D8E">
      <w:pPr>
        <w:spacing w:line="240" w:lineRule="auto"/>
        <w:contextualSpacing w:val="0"/>
        <w:rPr>
          <w:rFonts w:ascii="Times New Roman" w:hAnsi="Times New Roman" w:cs="Times New Roman"/>
          <w:sz w:val="24"/>
          <w:szCs w:val="24"/>
        </w:rPr>
      </w:pPr>
      <w:r w:rsidRPr="007042B8">
        <w:rPr>
          <w:rStyle w:val="authors"/>
          <w:rFonts w:ascii="Times New Roman" w:hAnsi="Times New Roman" w:cs="Times New Roman"/>
          <w:sz w:val="24"/>
          <w:szCs w:val="24"/>
        </w:rPr>
        <w:t>Kinzelman</w:t>
      </w:r>
      <w:r>
        <w:rPr>
          <w:rStyle w:val="authors"/>
          <w:rFonts w:ascii="Times New Roman" w:hAnsi="Times New Roman" w:cs="Times New Roman"/>
          <w:sz w:val="24"/>
          <w:szCs w:val="24"/>
        </w:rPr>
        <w:t>, J.</w:t>
      </w:r>
      <w:r w:rsidR="008C2D8E" w:rsidRPr="007042B8">
        <w:rPr>
          <w:rStyle w:val="authors"/>
          <w:rFonts w:ascii="Times New Roman" w:hAnsi="Times New Roman" w:cs="Times New Roman"/>
          <w:sz w:val="24"/>
          <w:szCs w:val="24"/>
        </w:rPr>
        <w:t>L., Pond,</w:t>
      </w:r>
      <w:r>
        <w:rPr>
          <w:rStyle w:val="authors"/>
          <w:rFonts w:ascii="Times New Roman" w:hAnsi="Times New Roman" w:cs="Times New Roman"/>
          <w:sz w:val="24"/>
          <w:szCs w:val="24"/>
        </w:rPr>
        <w:t xml:space="preserve"> K. R.,</w:t>
      </w:r>
      <w:r w:rsidR="008C2D8E" w:rsidRPr="007042B8">
        <w:rPr>
          <w:rStyle w:val="authors"/>
          <w:rFonts w:ascii="Times New Roman" w:hAnsi="Times New Roman" w:cs="Times New Roman"/>
          <w:sz w:val="24"/>
          <w:szCs w:val="24"/>
        </w:rPr>
        <w:t xml:space="preserve"> Longmaid</w:t>
      </w:r>
      <w:r>
        <w:rPr>
          <w:rStyle w:val="authors"/>
          <w:rFonts w:ascii="Times New Roman" w:hAnsi="Times New Roman" w:cs="Times New Roman"/>
          <w:sz w:val="24"/>
          <w:szCs w:val="24"/>
        </w:rPr>
        <w:t>, K. D.,</w:t>
      </w:r>
      <w:r w:rsidR="008C2D8E" w:rsidRPr="007042B8">
        <w:rPr>
          <w:rStyle w:val="authors"/>
          <w:rFonts w:ascii="Times New Roman" w:hAnsi="Times New Roman" w:cs="Times New Roman"/>
          <w:sz w:val="24"/>
          <w:szCs w:val="24"/>
        </w:rPr>
        <w:t xml:space="preserve"> Bagley</w:t>
      </w:r>
      <w:r>
        <w:rPr>
          <w:rStyle w:val="authors"/>
          <w:rFonts w:ascii="Times New Roman" w:hAnsi="Times New Roman" w:cs="Times New Roman"/>
          <w:sz w:val="24"/>
          <w:szCs w:val="24"/>
        </w:rPr>
        <w:t xml:space="preserve">, </w:t>
      </w:r>
      <w:r w:rsidRPr="007042B8">
        <w:rPr>
          <w:rStyle w:val="authors"/>
          <w:rFonts w:ascii="Times New Roman" w:hAnsi="Times New Roman" w:cs="Times New Roman"/>
          <w:sz w:val="24"/>
          <w:szCs w:val="24"/>
        </w:rPr>
        <w:t>R. C</w:t>
      </w:r>
      <w:r>
        <w:rPr>
          <w:rStyle w:val="authors"/>
          <w:rFonts w:ascii="Times New Roman" w:hAnsi="Times New Roman" w:cs="Times New Roman"/>
          <w:sz w:val="24"/>
          <w:szCs w:val="24"/>
        </w:rPr>
        <w:t>.</w:t>
      </w:r>
      <w:r w:rsidR="008C2D8E" w:rsidRPr="007042B8">
        <w:rPr>
          <w:rFonts w:ascii="Times New Roman" w:hAnsi="Times New Roman" w:cs="Times New Roman"/>
          <w:sz w:val="24"/>
          <w:szCs w:val="24"/>
        </w:rPr>
        <w:t xml:space="preserve"> </w:t>
      </w:r>
      <w:r w:rsidR="008C2D8E" w:rsidRPr="007042B8">
        <w:rPr>
          <w:rStyle w:val="Date1"/>
          <w:rFonts w:ascii="Times New Roman" w:hAnsi="Times New Roman" w:cs="Times New Roman"/>
          <w:sz w:val="24"/>
          <w:szCs w:val="24"/>
        </w:rPr>
        <w:t>(2004)</w:t>
      </w:r>
      <w:r w:rsidR="00521BE7">
        <w:rPr>
          <w:rStyle w:val="Date1"/>
          <w:rFonts w:ascii="Times New Roman" w:hAnsi="Times New Roman" w:cs="Times New Roman"/>
          <w:sz w:val="24"/>
          <w:szCs w:val="24"/>
        </w:rPr>
        <w:t>.</w:t>
      </w:r>
      <w:r w:rsidR="008C2D8E" w:rsidRPr="007042B8">
        <w:rPr>
          <w:rFonts w:ascii="Times New Roman" w:hAnsi="Times New Roman" w:cs="Times New Roman"/>
          <w:sz w:val="24"/>
          <w:szCs w:val="24"/>
        </w:rPr>
        <w:t xml:space="preserve"> </w:t>
      </w:r>
      <w:r w:rsidR="008C2D8E" w:rsidRPr="007042B8">
        <w:rPr>
          <w:rStyle w:val="arttitle"/>
          <w:rFonts w:ascii="Times New Roman" w:hAnsi="Times New Roman" w:cs="Times New Roman"/>
          <w:sz w:val="24"/>
          <w:szCs w:val="24"/>
        </w:rPr>
        <w:t xml:space="preserve">The effect of two mechanical beach grooming strategies on </w:t>
      </w:r>
      <w:r w:rsidR="008C2D8E" w:rsidRPr="007042B8">
        <w:rPr>
          <w:rStyle w:val="arttitle"/>
          <w:rFonts w:ascii="Times New Roman" w:hAnsi="Times New Roman" w:cs="Times New Roman"/>
          <w:i/>
          <w:iCs/>
          <w:sz w:val="24"/>
          <w:szCs w:val="24"/>
        </w:rPr>
        <w:t>Escherichia coli</w:t>
      </w:r>
      <w:r w:rsidR="008C2D8E" w:rsidRPr="007042B8">
        <w:rPr>
          <w:rStyle w:val="arttitle"/>
          <w:rFonts w:ascii="Times New Roman" w:hAnsi="Times New Roman" w:cs="Times New Roman"/>
          <w:sz w:val="24"/>
          <w:szCs w:val="24"/>
        </w:rPr>
        <w:t xml:space="preserve"> density in beach sand at a southwestern Lake Mich</w:t>
      </w:r>
      <w:r w:rsidR="00521BE7">
        <w:rPr>
          <w:rStyle w:val="arttitle"/>
          <w:rFonts w:ascii="Times New Roman" w:hAnsi="Times New Roman" w:cs="Times New Roman"/>
          <w:sz w:val="24"/>
          <w:szCs w:val="24"/>
        </w:rPr>
        <w:t>igan beach.</w:t>
      </w:r>
      <w:r w:rsidR="008C2D8E" w:rsidRPr="007042B8">
        <w:rPr>
          <w:rFonts w:ascii="Times New Roman" w:hAnsi="Times New Roman" w:cs="Times New Roman"/>
          <w:sz w:val="24"/>
          <w:szCs w:val="24"/>
        </w:rPr>
        <w:t xml:space="preserve"> </w:t>
      </w:r>
      <w:r w:rsidR="008C2D8E" w:rsidRPr="00521BE7">
        <w:rPr>
          <w:rStyle w:val="serialtitle"/>
          <w:rFonts w:ascii="Times New Roman" w:hAnsi="Times New Roman" w:cs="Times New Roman"/>
          <w:i/>
          <w:sz w:val="24"/>
          <w:szCs w:val="24"/>
        </w:rPr>
        <w:t>Aquatic Ecosystem Health &amp; Management,</w:t>
      </w:r>
      <w:r w:rsidR="008C2D8E" w:rsidRPr="00521BE7">
        <w:rPr>
          <w:rFonts w:ascii="Times New Roman" w:hAnsi="Times New Roman" w:cs="Times New Roman"/>
          <w:i/>
          <w:sz w:val="24"/>
          <w:szCs w:val="24"/>
        </w:rPr>
        <w:t xml:space="preserve"> </w:t>
      </w:r>
      <w:r w:rsidR="008C2D8E" w:rsidRPr="00521BE7">
        <w:rPr>
          <w:rStyle w:val="volumeissue"/>
          <w:rFonts w:ascii="Times New Roman" w:hAnsi="Times New Roman" w:cs="Times New Roman"/>
          <w:i/>
          <w:sz w:val="24"/>
          <w:szCs w:val="24"/>
        </w:rPr>
        <w:t>7</w:t>
      </w:r>
      <w:r w:rsidR="00521BE7">
        <w:rPr>
          <w:rStyle w:val="volumeissue"/>
          <w:rFonts w:ascii="Times New Roman" w:hAnsi="Times New Roman" w:cs="Times New Roman"/>
          <w:sz w:val="24"/>
          <w:szCs w:val="24"/>
        </w:rPr>
        <w:t>(</w:t>
      </w:r>
      <w:r w:rsidR="008C2D8E" w:rsidRPr="007042B8">
        <w:rPr>
          <w:rStyle w:val="volumeissue"/>
          <w:rFonts w:ascii="Times New Roman" w:hAnsi="Times New Roman" w:cs="Times New Roman"/>
          <w:sz w:val="24"/>
          <w:szCs w:val="24"/>
        </w:rPr>
        <w:t>3</w:t>
      </w:r>
      <w:r w:rsidR="00521BE7">
        <w:rPr>
          <w:rStyle w:val="volumeissue"/>
          <w:rFonts w:ascii="Times New Roman" w:hAnsi="Times New Roman" w:cs="Times New Roman"/>
          <w:sz w:val="24"/>
          <w:szCs w:val="24"/>
        </w:rPr>
        <w:t>)</w:t>
      </w:r>
      <w:r w:rsidR="008C2D8E" w:rsidRPr="007042B8">
        <w:rPr>
          <w:rStyle w:val="volumeissue"/>
          <w:rFonts w:ascii="Times New Roman" w:hAnsi="Times New Roman" w:cs="Times New Roman"/>
          <w:sz w:val="24"/>
          <w:szCs w:val="24"/>
        </w:rPr>
        <w:t>,</w:t>
      </w:r>
      <w:r w:rsidR="008C2D8E" w:rsidRPr="007042B8">
        <w:rPr>
          <w:rFonts w:ascii="Times New Roman" w:hAnsi="Times New Roman" w:cs="Times New Roman"/>
          <w:sz w:val="24"/>
          <w:szCs w:val="24"/>
        </w:rPr>
        <w:t xml:space="preserve"> </w:t>
      </w:r>
      <w:r w:rsidR="00521BE7">
        <w:rPr>
          <w:rStyle w:val="pagerange"/>
          <w:rFonts w:ascii="Times New Roman" w:hAnsi="Times New Roman" w:cs="Times New Roman"/>
          <w:sz w:val="24"/>
          <w:szCs w:val="24"/>
        </w:rPr>
        <w:t xml:space="preserve">425-432. </w:t>
      </w:r>
      <w:hyperlink r:id="rId56" w:history="1">
        <w:r w:rsidR="00521BE7" w:rsidRPr="002044E2">
          <w:rPr>
            <w:rStyle w:val="Hyperlink"/>
            <w:rFonts w:ascii="Times New Roman" w:hAnsi="Times New Roman" w:cs="Times New Roman"/>
            <w:sz w:val="24"/>
            <w:szCs w:val="24"/>
          </w:rPr>
          <w:t>https://doi.org/0.1080/14634980490483953</w:t>
        </w:r>
      </w:hyperlink>
      <w:r w:rsidR="008C2D8E" w:rsidRPr="007042B8">
        <w:rPr>
          <w:rFonts w:ascii="Times New Roman" w:hAnsi="Times New Roman" w:cs="Times New Roman"/>
          <w:sz w:val="24"/>
          <w:szCs w:val="24"/>
        </w:rPr>
        <w:t xml:space="preserve"> </w:t>
      </w:r>
    </w:p>
    <w:p w14:paraId="336DE41A" w14:textId="355359E1" w:rsidR="001C06F5" w:rsidRPr="00A55AB7" w:rsidRDefault="001C06F5" w:rsidP="00EB664A">
      <w:pPr>
        <w:rPr>
          <w:rFonts w:ascii="Times New Roman" w:hAnsi="Times New Roman" w:cs="Times New Roman"/>
          <w:sz w:val="24"/>
          <w:szCs w:val="24"/>
        </w:rPr>
      </w:pPr>
    </w:p>
    <w:p w14:paraId="19D47B4F" w14:textId="3A21AEB9" w:rsidR="00006939" w:rsidRDefault="00006939" w:rsidP="00006939">
      <w:pPr>
        <w:rPr>
          <w:rFonts w:ascii="Times New Roman" w:hAnsi="Times New Roman" w:cs="Times New Roman"/>
          <w:sz w:val="24"/>
          <w:szCs w:val="24"/>
        </w:rPr>
      </w:pPr>
      <w:r w:rsidRPr="00A55AB7">
        <w:rPr>
          <w:rFonts w:ascii="Times New Roman" w:hAnsi="Times New Roman" w:cs="Times New Roman"/>
          <w:sz w:val="24"/>
          <w:szCs w:val="24"/>
        </w:rPr>
        <w:t xml:space="preserve">Ostrander, P. (2019). </w:t>
      </w:r>
      <w:r w:rsidRPr="00A55AB7">
        <w:rPr>
          <w:rFonts w:ascii="Times New Roman" w:hAnsi="Times New Roman" w:cs="Times New Roman"/>
          <w:i/>
          <w:sz w:val="24"/>
          <w:szCs w:val="24"/>
        </w:rPr>
        <w:t>20</w:t>
      </w:r>
      <w:r w:rsidR="00AA2D9E" w:rsidRPr="00A55AB7">
        <w:rPr>
          <w:rFonts w:ascii="Times New Roman" w:hAnsi="Times New Roman" w:cs="Times New Roman"/>
          <w:i/>
          <w:sz w:val="24"/>
          <w:szCs w:val="24"/>
        </w:rPr>
        <w:t>19</w:t>
      </w:r>
      <w:r w:rsidRPr="00A55AB7">
        <w:rPr>
          <w:rFonts w:ascii="Times New Roman" w:hAnsi="Times New Roman" w:cs="Times New Roman"/>
          <w:i/>
          <w:sz w:val="24"/>
          <w:szCs w:val="24"/>
        </w:rPr>
        <w:t xml:space="preserve"> Personal Use Fishery (Dip Net) Report</w:t>
      </w:r>
      <w:r w:rsidRPr="00A55AB7">
        <w:rPr>
          <w:rFonts w:ascii="Times New Roman" w:hAnsi="Times New Roman" w:cs="Times New Roman"/>
          <w:sz w:val="24"/>
          <w:szCs w:val="24"/>
        </w:rPr>
        <w:t>. Kenai, Alaska: City of Kenai.</w:t>
      </w:r>
    </w:p>
    <w:p w14:paraId="3938BD0F" w14:textId="7C67A333" w:rsidR="00701D3E" w:rsidRDefault="00701D3E" w:rsidP="00006939">
      <w:pPr>
        <w:rPr>
          <w:rFonts w:ascii="Times New Roman" w:hAnsi="Times New Roman" w:cs="Times New Roman"/>
          <w:sz w:val="24"/>
          <w:szCs w:val="24"/>
        </w:rPr>
      </w:pPr>
    </w:p>
    <w:p w14:paraId="339FE605" w14:textId="3B205522" w:rsidR="00701D3E" w:rsidRDefault="00701D3E" w:rsidP="00701D3E">
      <w:pPr>
        <w:rPr>
          <w:rFonts w:ascii="Times New Roman" w:hAnsi="Times New Roman" w:cs="Times New Roman"/>
          <w:sz w:val="24"/>
          <w:szCs w:val="24"/>
        </w:rPr>
      </w:pPr>
      <w:r>
        <w:rPr>
          <w:rFonts w:ascii="Times New Roman" w:hAnsi="Times New Roman" w:cs="Times New Roman"/>
          <w:sz w:val="24"/>
          <w:szCs w:val="24"/>
        </w:rPr>
        <w:t>Ostrander, P. (2020</w:t>
      </w:r>
      <w:r w:rsidRPr="00A55AB7">
        <w:rPr>
          <w:rFonts w:ascii="Times New Roman" w:hAnsi="Times New Roman" w:cs="Times New Roman"/>
          <w:sz w:val="24"/>
          <w:szCs w:val="24"/>
        </w:rPr>
        <w:t xml:space="preserve">). </w:t>
      </w:r>
      <w:r w:rsidRPr="00A55AB7">
        <w:rPr>
          <w:rFonts w:ascii="Times New Roman" w:hAnsi="Times New Roman" w:cs="Times New Roman"/>
          <w:i/>
          <w:sz w:val="24"/>
          <w:szCs w:val="24"/>
        </w:rPr>
        <w:t>20</w:t>
      </w:r>
      <w:r>
        <w:rPr>
          <w:rFonts w:ascii="Times New Roman" w:hAnsi="Times New Roman" w:cs="Times New Roman"/>
          <w:i/>
          <w:sz w:val="24"/>
          <w:szCs w:val="24"/>
        </w:rPr>
        <w:t>20</w:t>
      </w:r>
      <w:r w:rsidRPr="00A55AB7">
        <w:rPr>
          <w:rFonts w:ascii="Times New Roman" w:hAnsi="Times New Roman" w:cs="Times New Roman"/>
          <w:i/>
          <w:sz w:val="24"/>
          <w:szCs w:val="24"/>
        </w:rPr>
        <w:t xml:space="preserve"> Personal Use Fishery (Dip Net) Report</w:t>
      </w:r>
      <w:r w:rsidRPr="00A55AB7">
        <w:rPr>
          <w:rFonts w:ascii="Times New Roman" w:hAnsi="Times New Roman" w:cs="Times New Roman"/>
          <w:sz w:val="24"/>
          <w:szCs w:val="24"/>
        </w:rPr>
        <w:t>. Kenai, Alaska: City of Kenai.</w:t>
      </w:r>
    </w:p>
    <w:p w14:paraId="626EB9F0" w14:textId="0223A918" w:rsidR="00193325" w:rsidRDefault="00193325" w:rsidP="00701D3E">
      <w:pPr>
        <w:rPr>
          <w:rFonts w:ascii="Times New Roman" w:hAnsi="Times New Roman" w:cs="Times New Roman"/>
          <w:sz w:val="24"/>
          <w:szCs w:val="24"/>
        </w:rPr>
      </w:pPr>
    </w:p>
    <w:p w14:paraId="124C7E31" w14:textId="5E495DED" w:rsidR="00D840CA" w:rsidRPr="00193325" w:rsidRDefault="00193325" w:rsidP="00EB664A">
      <w:pPr>
        <w:rPr>
          <w:rFonts w:ascii="Times New Roman" w:hAnsi="Times New Roman" w:cs="Times New Roman"/>
          <w:sz w:val="24"/>
          <w:szCs w:val="24"/>
        </w:rPr>
      </w:pPr>
      <w:r w:rsidRPr="00193325">
        <w:rPr>
          <w:rFonts w:ascii="Times New Roman" w:hAnsi="Times New Roman" w:cs="Times New Roman"/>
          <w:sz w:val="24"/>
          <w:szCs w:val="24"/>
        </w:rPr>
        <w:lastRenderedPageBreak/>
        <w:t>Royal Society of Chemistry.</w:t>
      </w:r>
      <w:r w:rsidR="00F12A12">
        <w:rPr>
          <w:rFonts w:ascii="Times New Roman" w:hAnsi="Times New Roman" w:cs="Times New Roman"/>
          <w:sz w:val="24"/>
          <w:szCs w:val="24"/>
        </w:rPr>
        <w:t xml:space="preserve"> </w:t>
      </w:r>
      <w:r w:rsidRPr="00193325">
        <w:rPr>
          <w:rFonts w:ascii="Times New Roman" w:hAnsi="Times New Roman" w:cs="Times New Roman"/>
          <w:sz w:val="24"/>
          <w:szCs w:val="24"/>
        </w:rPr>
        <w:t>(2014</w:t>
      </w:r>
      <w:r w:rsidRPr="00193325">
        <w:rPr>
          <w:rFonts w:ascii="Times New Roman" w:hAnsi="Times New Roman" w:cs="Times New Roman"/>
          <w:i/>
          <w:sz w:val="24"/>
          <w:szCs w:val="24"/>
        </w:rPr>
        <w:t>). Estimating sampling uncertainty–how many duplicate samples are needed?</w:t>
      </w:r>
      <w:r w:rsidR="00F12A12">
        <w:rPr>
          <w:rFonts w:ascii="Times New Roman" w:hAnsi="Times New Roman" w:cs="Times New Roman"/>
          <w:sz w:val="24"/>
          <w:szCs w:val="24"/>
        </w:rPr>
        <w:t xml:space="preserve"> </w:t>
      </w:r>
      <w:r>
        <w:rPr>
          <w:rFonts w:ascii="Times New Roman" w:hAnsi="Times New Roman" w:cs="Times New Roman"/>
          <w:sz w:val="24"/>
          <w:szCs w:val="24"/>
        </w:rPr>
        <w:t>Analytical</w:t>
      </w:r>
      <w:r w:rsidRPr="00193325">
        <w:rPr>
          <w:rFonts w:ascii="Times New Roman" w:hAnsi="Times New Roman" w:cs="Times New Roman"/>
          <w:sz w:val="24"/>
          <w:szCs w:val="24"/>
        </w:rPr>
        <w:t xml:space="preserve"> Methods, 6(24)</w:t>
      </w:r>
      <w:r>
        <w:rPr>
          <w:rFonts w:ascii="Times New Roman" w:hAnsi="Times New Roman" w:cs="Times New Roman"/>
          <w:sz w:val="24"/>
          <w:szCs w:val="24"/>
        </w:rPr>
        <w:t>, 24-26</w:t>
      </w:r>
      <w:r w:rsidRPr="00193325">
        <w:rPr>
          <w:rFonts w:ascii="Times New Roman" w:hAnsi="Times New Roman" w:cs="Times New Roman"/>
          <w:sz w:val="24"/>
          <w:szCs w:val="24"/>
        </w:rPr>
        <w:t>.</w:t>
      </w:r>
      <w:r w:rsidR="00F12A12">
        <w:rPr>
          <w:rFonts w:ascii="Times New Roman" w:hAnsi="Times New Roman" w:cs="Times New Roman"/>
          <w:sz w:val="24"/>
          <w:szCs w:val="24"/>
        </w:rPr>
        <w:t xml:space="preserve"> </w:t>
      </w:r>
      <w:hyperlink r:id="rId57" w:history="1">
        <w:r w:rsidRPr="00193325">
          <w:rPr>
            <w:rStyle w:val="Hyperlink"/>
            <w:rFonts w:ascii="Times New Roman" w:hAnsi="Times New Roman" w:cs="Times New Roman"/>
            <w:sz w:val="24"/>
            <w:szCs w:val="24"/>
          </w:rPr>
          <w:t>https://www.rsc.org/images/sampling-uncertainty-58_tcm18-237148.pdf</w:t>
        </w:r>
      </w:hyperlink>
      <w:r w:rsidRPr="00193325">
        <w:rPr>
          <w:rFonts w:ascii="Times New Roman" w:hAnsi="Times New Roman" w:cs="Times New Roman"/>
          <w:sz w:val="24"/>
          <w:szCs w:val="24"/>
        </w:rPr>
        <w:t xml:space="preserve">. </w:t>
      </w:r>
    </w:p>
    <w:p w14:paraId="279A3EAE" w14:textId="77777777" w:rsidR="00193325" w:rsidRPr="00A55AB7" w:rsidRDefault="00193325" w:rsidP="00EB664A">
      <w:pPr>
        <w:rPr>
          <w:rFonts w:ascii="Times New Roman" w:hAnsi="Times New Roman" w:cs="Times New Roman"/>
          <w:sz w:val="24"/>
          <w:szCs w:val="24"/>
        </w:rPr>
      </w:pPr>
    </w:p>
    <w:p w14:paraId="4EFCAE73" w14:textId="4CABB1A4" w:rsidR="00F3507D" w:rsidRDefault="00F3507D" w:rsidP="00F3507D">
      <w:pPr>
        <w:pStyle w:val="NormalWeb"/>
        <w:spacing w:before="0" w:beforeAutospacing="0" w:after="0" w:afterAutospacing="0"/>
      </w:pPr>
      <w:r w:rsidRPr="00A55AB7">
        <w:t xml:space="preserve">Schoen, E. R., Wipfli, M. S., Trammell, E. J., Rinella, D. J., Floyd, A. L., Grunblatt, J., McCarthy, M. D., Meyer, B. E., Morton, J. M., Powell, J. E., Prakash, A., Reimer, M. N., Stuefer, S. L., Toniolo, H., Wells, B. M., &amp; Witmer, F. D. W. (2017). Future of pacific salmon in the face of environmental change: Lessons from one of the world’s remaining productive salmon regions. </w:t>
      </w:r>
      <w:r w:rsidRPr="00A55AB7">
        <w:rPr>
          <w:i/>
          <w:iCs/>
        </w:rPr>
        <w:t>Fisheries</w:t>
      </w:r>
      <w:r w:rsidRPr="00A55AB7">
        <w:t xml:space="preserve">, </w:t>
      </w:r>
      <w:r w:rsidRPr="00A55AB7">
        <w:rPr>
          <w:i/>
          <w:iCs/>
        </w:rPr>
        <w:t>42</w:t>
      </w:r>
      <w:r w:rsidRPr="00A55AB7">
        <w:t xml:space="preserve">(10), 538–553. </w:t>
      </w:r>
      <w:hyperlink r:id="rId58" w:history="1">
        <w:r w:rsidRPr="00A55AB7">
          <w:rPr>
            <w:rStyle w:val="Hyperlink"/>
          </w:rPr>
          <w:t>https://doi.org/10.1080/03632415.2017.1374251</w:t>
        </w:r>
      </w:hyperlink>
      <w:r w:rsidRPr="00A55AB7">
        <w:t xml:space="preserve"> </w:t>
      </w:r>
    </w:p>
    <w:p w14:paraId="71CAAD9A" w14:textId="6A225108" w:rsidR="0004792E" w:rsidRDefault="0004792E" w:rsidP="00F3507D">
      <w:pPr>
        <w:pStyle w:val="NormalWeb"/>
        <w:spacing w:before="0" w:beforeAutospacing="0" w:after="0" w:afterAutospacing="0"/>
      </w:pPr>
    </w:p>
    <w:p w14:paraId="418B873C" w14:textId="2A91906F" w:rsidR="0004792E" w:rsidRDefault="0004792E" w:rsidP="00F3507D">
      <w:pPr>
        <w:pStyle w:val="NormalWeb"/>
        <w:spacing w:before="0" w:beforeAutospacing="0" w:after="0" w:afterAutospacing="0"/>
      </w:pPr>
    </w:p>
    <w:p w14:paraId="4406A12B" w14:textId="1D46EE35" w:rsidR="0004792E" w:rsidRDefault="0004792E" w:rsidP="00F3507D">
      <w:pPr>
        <w:pStyle w:val="NormalWeb"/>
        <w:spacing w:before="0" w:beforeAutospacing="0" w:after="0" w:afterAutospacing="0"/>
      </w:pPr>
    </w:p>
    <w:p w14:paraId="12ACD83F" w14:textId="5EB78B19" w:rsidR="0004792E" w:rsidRDefault="0004792E" w:rsidP="00F3507D">
      <w:pPr>
        <w:pStyle w:val="NormalWeb"/>
        <w:spacing w:before="0" w:beforeAutospacing="0" w:after="0" w:afterAutospacing="0"/>
      </w:pPr>
    </w:p>
    <w:p w14:paraId="42601825" w14:textId="61A85668" w:rsidR="00C65B03" w:rsidRDefault="00C65B03" w:rsidP="00F3507D">
      <w:pPr>
        <w:pStyle w:val="NormalWeb"/>
        <w:spacing w:before="0" w:beforeAutospacing="0" w:after="0" w:afterAutospacing="0"/>
      </w:pPr>
    </w:p>
    <w:p w14:paraId="1207C6E0" w14:textId="4C946FBD" w:rsidR="00C65B03" w:rsidRDefault="00C65B03" w:rsidP="00F3507D">
      <w:pPr>
        <w:pStyle w:val="NormalWeb"/>
        <w:spacing w:before="0" w:beforeAutospacing="0" w:after="0" w:afterAutospacing="0"/>
      </w:pPr>
    </w:p>
    <w:p w14:paraId="758F76A8" w14:textId="6DD46DFA" w:rsidR="00C65B03" w:rsidRDefault="00C65B03" w:rsidP="00F3507D">
      <w:pPr>
        <w:pStyle w:val="NormalWeb"/>
        <w:spacing w:before="0" w:beforeAutospacing="0" w:after="0" w:afterAutospacing="0"/>
      </w:pPr>
    </w:p>
    <w:p w14:paraId="098C07C9" w14:textId="004A849C" w:rsidR="00C65B03" w:rsidRDefault="00C65B03" w:rsidP="00F3507D">
      <w:pPr>
        <w:pStyle w:val="NormalWeb"/>
        <w:spacing w:before="0" w:beforeAutospacing="0" w:after="0" w:afterAutospacing="0"/>
      </w:pPr>
    </w:p>
    <w:p w14:paraId="45CDFEEE" w14:textId="0D84AB05" w:rsidR="00C65B03" w:rsidRDefault="00C65B03" w:rsidP="00F3507D">
      <w:pPr>
        <w:pStyle w:val="NormalWeb"/>
        <w:spacing w:before="0" w:beforeAutospacing="0" w:after="0" w:afterAutospacing="0"/>
      </w:pPr>
    </w:p>
    <w:p w14:paraId="35A1A8D9" w14:textId="257D2298" w:rsidR="00C65B03" w:rsidRDefault="00C65B03" w:rsidP="00F3507D">
      <w:pPr>
        <w:pStyle w:val="NormalWeb"/>
        <w:spacing w:before="0" w:beforeAutospacing="0" w:after="0" w:afterAutospacing="0"/>
      </w:pPr>
    </w:p>
    <w:p w14:paraId="4CA4E5ED" w14:textId="561B11E4" w:rsidR="00C65B03" w:rsidRDefault="00C65B03" w:rsidP="00F3507D">
      <w:pPr>
        <w:pStyle w:val="NormalWeb"/>
        <w:spacing w:before="0" w:beforeAutospacing="0" w:after="0" w:afterAutospacing="0"/>
      </w:pPr>
    </w:p>
    <w:p w14:paraId="678A4825" w14:textId="2C78AA5E" w:rsidR="00C65B03" w:rsidRDefault="00C65B03" w:rsidP="00F3507D">
      <w:pPr>
        <w:pStyle w:val="NormalWeb"/>
        <w:spacing w:before="0" w:beforeAutospacing="0" w:after="0" w:afterAutospacing="0"/>
      </w:pPr>
    </w:p>
    <w:p w14:paraId="2C2C9451" w14:textId="2BC85C9D" w:rsidR="00C65B03" w:rsidRDefault="00C65B03" w:rsidP="00F3507D">
      <w:pPr>
        <w:pStyle w:val="NormalWeb"/>
        <w:spacing w:before="0" w:beforeAutospacing="0" w:after="0" w:afterAutospacing="0"/>
      </w:pPr>
    </w:p>
    <w:p w14:paraId="4095B499" w14:textId="309C40B2" w:rsidR="00C65B03" w:rsidRDefault="00C65B03" w:rsidP="00F3507D">
      <w:pPr>
        <w:pStyle w:val="NormalWeb"/>
        <w:spacing w:before="0" w:beforeAutospacing="0" w:after="0" w:afterAutospacing="0"/>
      </w:pPr>
    </w:p>
    <w:p w14:paraId="756AC6CD" w14:textId="157F7E7F" w:rsidR="00C65B03" w:rsidRDefault="00C65B03" w:rsidP="00F3507D">
      <w:pPr>
        <w:pStyle w:val="NormalWeb"/>
        <w:spacing w:before="0" w:beforeAutospacing="0" w:after="0" w:afterAutospacing="0"/>
      </w:pPr>
    </w:p>
    <w:p w14:paraId="57248B0D" w14:textId="29255EAC" w:rsidR="00C65B03" w:rsidRDefault="00C65B03" w:rsidP="00F3507D">
      <w:pPr>
        <w:pStyle w:val="NormalWeb"/>
        <w:spacing w:before="0" w:beforeAutospacing="0" w:after="0" w:afterAutospacing="0"/>
      </w:pPr>
    </w:p>
    <w:p w14:paraId="19ADBA90" w14:textId="5DD4D611" w:rsidR="00C65B03" w:rsidRDefault="00C65B03" w:rsidP="00F3507D">
      <w:pPr>
        <w:pStyle w:val="NormalWeb"/>
        <w:spacing w:before="0" w:beforeAutospacing="0" w:after="0" w:afterAutospacing="0"/>
      </w:pPr>
    </w:p>
    <w:p w14:paraId="492538C5" w14:textId="315BC9A3" w:rsidR="00C65B03" w:rsidRDefault="00C65B03" w:rsidP="00F3507D">
      <w:pPr>
        <w:pStyle w:val="NormalWeb"/>
        <w:spacing w:before="0" w:beforeAutospacing="0" w:after="0" w:afterAutospacing="0"/>
      </w:pPr>
    </w:p>
    <w:p w14:paraId="29534876" w14:textId="2AF1077D" w:rsidR="00C65B03" w:rsidRDefault="00C65B03" w:rsidP="00F3507D">
      <w:pPr>
        <w:pStyle w:val="NormalWeb"/>
        <w:spacing w:before="0" w:beforeAutospacing="0" w:after="0" w:afterAutospacing="0"/>
      </w:pPr>
    </w:p>
    <w:p w14:paraId="7BB8FFE0" w14:textId="5BF357CF" w:rsidR="00C65B03" w:rsidRDefault="00C65B03" w:rsidP="00F3507D">
      <w:pPr>
        <w:pStyle w:val="NormalWeb"/>
        <w:spacing w:before="0" w:beforeAutospacing="0" w:after="0" w:afterAutospacing="0"/>
      </w:pPr>
    </w:p>
    <w:p w14:paraId="217C747F" w14:textId="6F4749EA" w:rsidR="00C65B03" w:rsidRDefault="00C65B03" w:rsidP="00F3507D">
      <w:pPr>
        <w:pStyle w:val="NormalWeb"/>
        <w:spacing w:before="0" w:beforeAutospacing="0" w:after="0" w:afterAutospacing="0"/>
      </w:pPr>
    </w:p>
    <w:p w14:paraId="1CEB87AD" w14:textId="46D4BEC7" w:rsidR="00C65B03" w:rsidRDefault="00C65B03" w:rsidP="00F3507D">
      <w:pPr>
        <w:pStyle w:val="NormalWeb"/>
        <w:spacing w:before="0" w:beforeAutospacing="0" w:after="0" w:afterAutospacing="0"/>
      </w:pPr>
    </w:p>
    <w:p w14:paraId="6AA7BE6B" w14:textId="60FE5958" w:rsidR="00C65B03" w:rsidRDefault="00C65B03" w:rsidP="00F3507D">
      <w:pPr>
        <w:pStyle w:val="NormalWeb"/>
        <w:spacing w:before="0" w:beforeAutospacing="0" w:after="0" w:afterAutospacing="0"/>
      </w:pPr>
    </w:p>
    <w:p w14:paraId="18B66CBF" w14:textId="400B7915" w:rsidR="00C65B03" w:rsidRDefault="00C65B03" w:rsidP="00F3507D">
      <w:pPr>
        <w:pStyle w:val="NormalWeb"/>
        <w:spacing w:before="0" w:beforeAutospacing="0" w:after="0" w:afterAutospacing="0"/>
      </w:pPr>
    </w:p>
    <w:p w14:paraId="13310302" w14:textId="5E464E55" w:rsidR="00C65B03" w:rsidRDefault="00C65B03" w:rsidP="00F3507D">
      <w:pPr>
        <w:pStyle w:val="NormalWeb"/>
        <w:spacing w:before="0" w:beforeAutospacing="0" w:after="0" w:afterAutospacing="0"/>
      </w:pPr>
    </w:p>
    <w:p w14:paraId="4A37E8AC" w14:textId="3144E6BA" w:rsidR="00C65B03" w:rsidRDefault="00C65B03" w:rsidP="00F3507D">
      <w:pPr>
        <w:pStyle w:val="NormalWeb"/>
        <w:spacing w:before="0" w:beforeAutospacing="0" w:after="0" w:afterAutospacing="0"/>
      </w:pPr>
    </w:p>
    <w:p w14:paraId="5D4C05BB" w14:textId="4384D76C" w:rsidR="00C65B03" w:rsidRDefault="00C65B03" w:rsidP="00F3507D">
      <w:pPr>
        <w:pStyle w:val="NormalWeb"/>
        <w:spacing w:before="0" w:beforeAutospacing="0" w:after="0" w:afterAutospacing="0"/>
      </w:pPr>
    </w:p>
    <w:p w14:paraId="14921C1E" w14:textId="23A04580" w:rsidR="0004792E" w:rsidRPr="00BE57F3" w:rsidRDefault="0004792E" w:rsidP="0004792E">
      <w:pPr>
        <w:pStyle w:val="Heading2"/>
        <w:rPr>
          <w:rFonts w:ascii="Times New Roman" w:hAnsi="Times New Roman" w:cs="Times New Roman"/>
          <w:b/>
          <w:color w:val="2E74B5" w:themeColor="accent1" w:themeShade="BF"/>
          <w:sz w:val="40"/>
          <w:szCs w:val="40"/>
        </w:rPr>
      </w:pPr>
      <w:bookmarkStart w:id="371" w:name="_Ref61425981"/>
      <w:bookmarkStart w:id="372" w:name="_Toc64228881"/>
      <w:r w:rsidRPr="00BE57F3">
        <w:rPr>
          <w:rFonts w:ascii="Times New Roman" w:hAnsi="Times New Roman" w:cs="Times New Roman"/>
          <w:b/>
          <w:color w:val="2E74B5" w:themeColor="accent1" w:themeShade="BF"/>
          <w:sz w:val="40"/>
          <w:szCs w:val="40"/>
        </w:rPr>
        <w:lastRenderedPageBreak/>
        <w:t>A</w:t>
      </w:r>
      <w:r>
        <w:rPr>
          <w:rFonts w:ascii="Times New Roman" w:hAnsi="Times New Roman" w:cs="Times New Roman"/>
          <w:b/>
          <w:color w:val="2E74B5" w:themeColor="accent1" w:themeShade="BF"/>
          <w:sz w:val="40"/>
          <w:szCs w:val="40"/>
        </w:rPr>
        <w:t>ppendix A</w:t>
      </w:r>
      <w:r w:rsidRPr="00BE57F3">
        <w:rPr>
          <w:rFonts w:ascii="Times New Roman" w:hAnsi="Times New Roman" w:cs="Times New Roman"/>
          <w:b/>
          <w:color w:val="2E74B5" w:themeColor="accent1" w:themeShade="BF"/>
          <w:sz w:val="40"/>
          <w:szCs w:val="40"/>
        </w:rPr>
        <w:t xml:space="preserve">: Site </w:t>
      </w:r>
      <w:r>
        <w:rPr>
          <w:rFonts w:ascii="Times New Roman" w:hAnsi="Times New Roman" w:cs="Times New Roman"/>
          <w:b/>
          <w:color w:val="2E74B5" w:themeColor="accent1" w:themeShade="BF"/>
          <w:sz w:val="40"/>
          <w:szCs w:val="40"/>
        </w:rPr>
        <w:t>P</w:t>
      </w:r>
      <w:r w:rsidRPr="00BE57F3">
        <w:rPr>
          <w:rFonts w:ascii="Times New Roman" w:hAnsi="Times New Roman" w:cs="Times New Roman"/>
          <w:b/>
          <w:color w:val="2E74B5" w:themeColor="accent1" w:themeShade="BF"/>
          <w:sz w:val="40"/>
          <w:szCs w:val="40"/>
        </w:rPr>
        <w:t>hotographs</w:t>
      </w:r>
      <w:bookmarkEnd w:id="371"/>
      <w:bookmarkEnd w:id="372"/>
    </w:p>
    <w:p w14:paraId="444D6DA9" w14:textId="77777777" w:rsidR="0004792E" w:rsidRPr="00BE57F3" w:rsidRDefault="0004792E" w:rsidP="0004792E">
      <w:pPr>
        <w:rPr>
          <w:rFonts w:ascii="Times New Roman" w:hAnsi="Times New Roman" w:cs="Times New Roman"/>
        </w:rPr>
      </w:pPr>
      <w:r>
        <w:rPr>
          <w:noProof/>
        </w:rPr>
        <w:drawing>
          <wp:inline distT="0" distB="0" distL="0" distR="0" wp14:anchorId="1CA4640C" wp14:editId="699ED795">
            <wp:extent cx="3029014" cy="4784891"/>
            <wp:effectExtent l="0" t="1588"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29191" r="23331"/>
                    <a:stretch/>
                  </pic:blipFill>
                  <pic:spPr bwMode="auto">
                    <a:xfrm rot="5400000">
                      <a:off x="0" y="0"/>
                      <a:ext cx="3035734" cy="4795506"/>
                    </a:xfrm>
                    <a:prstGeom prst="rect">
                      <a:avLst/>
                    </a:prstGeom>
                    <a:noFill/>
                    <a:ln>
                      <a:noFill/>
                    </a:ln>
                    <a:extLst>
                      <a:ext uri="{53640926-AAD7-44D8-BBD7-CCE9431645EC}">
                        <a14:shadowObscured xmlns:a14="http://schemas.microsoft.com/office/drawing/2010/main"/>
                      </a:ext>
                    </a:extLst>
                  </pic:spPr>
                </pic:pic>
              </a:graphicData>
            </a:graphic>
          </wp:inline>
        </w:drawing>
      </w:r>
    </w:p>
    <w:p w14:paraId="6974C02A" w14:textId="77777777" w:rsidR="0004792E" w:rsidRPr="00BE57F3" w:rsidRDefault="0004792E" w:rsidP="0004792E">
      <w:pPr>
        <w:ind w:right="2250"/>
        <w:rPr>
          <w:rFonts w:ascii="Times New Roman" w:hAnsi="Times New Roman" w:cs="Times New Roman"/>
        </w:rPr>
      </w:pPr>
      <w:r w:rsidRPr="00BE57F3">
        <w:rPr>
          <w:rFonts w:ascii="Times New Roman" w:hAnsi="Times New Roman" w:cs="Times New Roman"/>
        </w:rPr>
        <w:t>South Kenai Beach 3 sampling location looking toward the Kenai River outlet. North Kenai Beach can be seen in the background. Photo taken on July 2</w:t>
      </w:r>
      <w:r>
        <w:rPr>
          <w:rFonts w:ascii="Times New Roman" w:hAnsi="Times New Roman" w:cs="Times New Roman"/>
        </w:rPr>
        <w:t>7</w:t>
      </w:r>
      <w:r w:rsidRPr="00BE57F3">
        <w:rPr>
          <w:rFonts w:ascii="Times New Roman" w:hAnsi="Times New Roman" w:cs="Times New Roman"/>
        </w:rPr>
        <w:t>, 20</w:t>
      </w:r>
      <w:r>
        <w:rPr>
          <w:rFonts w:ascii="Times New Roman" w:hAnsi="Times New Roman" w:cs="Times New Roman"/>
        </w:rPr>
        <w:t>20</w:t>
      </w:r>
      <w:r w:rsidRPr="00BE57F3">
        <w:rPr>
          <w:rFonts w:ascii="Times New Roman" w:hAnsi="Times New Roman" w:cs="Times New Roman"/>
        </w:rPr>
        <w:t xml:space="preserve"> during the personal</w:t>
      </w:r>
      <w:r>
        <w:rPr>
          <w:rFonts w:ascii="Times New Roman" w:hAnsi="Times New Roman" w:cs="Times New Roman"/>
        </w:rPr>
        <w:t xml:space="preserve"> use</w:t>
      </w:r>
      <w:r w:rsidRPr="00BE57F3">
        <w:rPr>
          <w:rFonts w:ascii="Times New Roman" w:hAnsi="Times New Roman" w:cs="Times New Roman"/>
        </w:rPr>
        <w:t xml:space="preserve"> dipnet fishery season.</w:t>
      </w:r>
    </w:p>
    <w:p w14:paraId="3EFCE7F2" w14:textId="77777777" w:rsidR="0004792E" w:rsidRPr="009426ED" w:rsidRDefault="0004792E" w:rsidP="0004792E">
      <w:pPr>
        <w:rPr>
          <w:rFonts w:ascii="Times New Roman" w:hAnsi="Times New Roman" w:cs="Times New Roman"/>
          <w:sz w:val="18"/>
          <w:szCs w:val="18"/>
        </w:rPr>
      </w:pPr>
    </w:p>
    <w:p w14:paraId="075AFCD8" w14:textId="77777777" w:rsidR="0004792E" w:rsidRPr="00BE57F3" w:rsidRDefault="0004792E" w:rsidP="0004792E">
      <w:pPr>
        <w:rPr>
          <w:rFonts w:ascii="Times New Roman" w:hAnsi="Times New Roman" w:cs="Times New Roman"/>
        </w:rPr>
      </w:pPr>
      <w:r>
        <w:rPr>
          <w:noProof/>
        </w:rPr>
        <w:drawing>
          <wp:inline distT="0" distB="0" distL="0" distR="0" wp14:anchorId="0DC15AF4" wp14:editId="4DCB04BA">
            <wp:extent cx="4833223" cy="3076407"/>
            <wp:effectExtent l="0" t="0" r="571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r="11611"/>
                    <a:stretch/>
                  </pic:blipFill>
                  <pic:spPr bwMode="auto">
                    <a:xfrm>
                      <a:off x="0" y="0"/>
                      <a:ext cx="4861706" cy="3094537"/>
                    </a:xfrm>
                    <a:prstGeom prst="rect">
                      <a:avLst/>
                    </a:prstGeom>
                    <a:noFill/>
                    <a:ln>
                      <a:noFill/>
                    </a:ln>
                    <a:extLst>
                      <a:ext uri="{53640926-AAD7-44D8-BBD7-CCE9431645EC}">
                        <a14:shadowObscured xmlns:a14="http://schemas.microsoft.com/office/drawing/2010/main"/>
                      </a:ext>
                    </a:extLst>
                  </pic:spPr>
                </pic:pic>
              </a:graphicData>
            </a:graphic>
          </wp:inline>
        </w:drawing>
      </w:r>
    </w:p>
    <w:p w14:paraId="48A29A59" w14:textId="77777777" w:rsidR="0004792E" w:rsidRPr="00BE57F3" w:rsidRDefault="0004792E" w:rsidP="0004792E">
      <w:pPr>
        <w:ind w:right="2250"/>
        <w:rPr>
          <w:rFonts w:ascii="Times New Roman" w:hAnsi="Times New Roman" w:cs="Times New Roman"/>
        </w:rPr>
      </w:pPr>
      <w:r w:rsidRPr="00BE57F3">
        <w:rPr>
          <w:rFonts w:ascii="Times New Roman" w:hAnsi="Times New Roman" w:cs="Times New Roman"/>
        </w:rPr>
        <w:t>South Kenai Beach 3 sampling location</w:t>
      </w:r>
      <w:r>
        <w:rPr>
          <w:rFonts w:ascii="Times New Roman" w:hAnsi="Times New Roman" w:cs="Times New Roman"/>
        </w:rPr>
        <w:t xml:space="preserve"> depicting the highest gull count of the sampling season</w:t>
      </w:r>
      <w:r w:rsidRPr="00BE57F3">
        <w:rPr>
          <w:rFonts w:ascii="Times New Roman" w:hAnsi="Times New Roman" w:cs="Times New Roman"/>
        </w:rPr>
        <w:t>. Photo taken on July 2</w:t>
      </w:r>
      <w:r>
        <w:rPr>
          <w:rFonts w:ascii="Times New Roman" w:hAnsi="Times New Roman" w:cs="Times New Roman"/>
        </w:rPr>
        <w:t>0</w:t>
      </w:r>
      <w:r w:rsidRPr="00BE57F3">
        <w:rPr>
          <w:rFonts w:ascii="Times New Roman" w:hAnsi="Times New Roman" w:cs="Times New Roman"/>
        </w:rPr>
        <w:t>, 20</w:t>
      </w:r>
      <w:r>
        <w:rPr>
          <w:rFonts w:ascii="Times New Roman" w:hAnsi="Times New Roman" w:cs="Times New Roman"/>
        </w:rPr>
        <w:t>20</w:t>
      </w:r>
      <w:r w:rsidRPr="00BE57F3">
        <w:rPr>
          <w:rFonts w:ascii="Times New Roman" w:hAnsi="Times New Roman" w:cs="Times New Roman"/>
        </w:rPr>
        <w:t xml:space="preserve"> during the personal </w:t>
      </w:r>
      <w:r>
        <w:rPr>
          <w:rFonts w:ascii="Times New Roman" w:hAnsi="Times New Roman" w:cs="Times New Roman"/>
        </w:rPr>
        <w:t xml:space="preserve">use </w:t>
      </w:r>
      <w:r w:rsidRPr="00BE57F3">
        <w:rPr>
          <w:rFonts w:ascii="Times New Roman" w:hAnsi="Times New Roman" w:cs="Times New Roman"/>
        </w:rPr>
        <w:t>dipnet fishery season.</w:t>
      </w:r>
    </w:p>
    <w:p w14:paraId="210824CC" w14:textId="77777777" w:rsidR="0004792E" w:rsidRPr="00BE57F3" w:rsidRDefault="0004792E" w:rsidP="0004792E">
      <w:pPr>
        <w:rPr>
          <w:rFonts w:ascii="Times New Roman" w:hAnsi="Times New Roman" w:cs="Times New Roman"/>
        </w:rPr>
      </w:pPr>
      <w:r>
        <w:rPr>
          <w:noProof/>
        </w:rPr>
        <w:lastRenderedPageBreak/>
        <w:drawing>
          <wp:inline distT="0" distB="0" distL="0" distR="0" wp14:anchorId="0081355B" wp14:editId="77E8991B">
            <wp:extent cx="4658264" cy="3493698"/>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688073" cy="3516055"/>
                    </a:xfrm>
                    <a:prstGeom prst="rect">
                      <a:avLst/>
                    </a:prstGeom>
                    <a:noFill/>
                    <a:ln>
                      <a:noFill/>
                    </a:ln>
                  </pic:spPr>
                </pic:pic>
              </a:graphicData>
            </a:graphic>
          </wp:inline>
        </w:drawing>
      </w:r>
    </w:p>
    <w:p w14:paraId="50785F21" w14:textId="77777777" w:rsidR="0004792E" w:rsidRPr="00BE57F3" w:rsidRDefault="0004792E" w:rsidP="0004792E">
      <w:pPr>
        <w:ind w:right="2250"/>
        <w:rPr>
          <w:rFonts w:ascii="Times New Roman" w:hAnsi="Times New Roman" w:cs="Times New Roman"/>
        </w:rPr>
      </w:pPr>
      <w:r w:rsidRPr="00BE57F3">
        <w:rPr>
          <w:rFonts w:ascii="Times New Roman" w:hAnsi="Times New Roman" w:cs="Times New Roman"/>
        </w:rPr>
        <w:t>North Kenai Beach 4 sampling location. Photo taken on July 2</w:t>
      </w:r>
      <w:r>
        <w:rPr>
          <w:rFonts w:ascii="Times New Roman" w:hAnsi="Times New Roman" w:cs="Times New Roman"/>
        </w:rPr>
        <w:t>0</w:t>
      </w:r>
      <w:r w:rsidRPr="00BE57F3">
        <w:rPr>
          <w:rFonts w:ascii="Times New Roman" w:hAnsi="Times New Roman" w:cs="Times New Roman"/>
        </w:rPr>
        <w:t>, 20</w:t>
      </w:r>
      <w:r>
        <w:rPr>
          <w:rFonts w:ascii="Times New Roman" w:hAnsi="Times New Roman" w:cs="Times New Roman"/>
        </w:rPr>
        <w:t>20</w:t>
      </w:r>
      <w:r w:rsidRPr="00BE57F3">
        <w:rPr>
          <w:rFonts w:ascii="Times New Roman" w:hAnsi="Times New Roman" w:cs="Times New Roman"/>
        </w:rPr>
        <w:t xml:space="preserve"> during the personal</w:t>
      </w:r>
      <w:r>
        <w:rPr>
          <w:rFonts w:ascii="Times New Roman" w:hAnsi="Times New Roman" w:cs="Times New Roman"/>
        </w:rPr>
        <w:t xml:space="preserve"> use</w:t>
      </w:r>
      <w:r w:rsidRPr="00BE57F3">
        <w:rPr>
          <w:rFonts w:ascii="Times New Roman" w:hAnsi="Times New Roman" w:cs="Times New Roman"/>
        </w:rPr>
        <w:t xml:space="preserve"> dipnet fishery season.</w:t>
      </w:r>
    </w:p>
    <w:p w14:paraId="34E65798" w14:textId="77777777" w:rsidR="0004792E" w:rsidRPr="00BE57F3" w:rsidRDefault="0004792E" w:rsidP="0004792E">
      <w:pPr>
        <w:ind w:right="2250"/>
        <w:rPr>
          <w:rFonts w:ascii="Times New Roman" w:hAnsi="Times New Roman" w:cs="Times New Roman"/>
        </w:rPr>
      </w:pPr>
    </w:p>
    <w:p w14:paraId="03BB3D8F" w14:textId="77777777" w:rsidR="0004792E" w:rsidRPr="00BE57F3" w:rsidRDefault="0004792E" w:rsidP="0004792E">
      <w:pPr>
        <w:ind w:right="2250"/>
        <w:rPr>
          <w:rFonts w:ascii="Times New Roman" w:hAnsi="Times New Roman" w:cs="Times New Roman"/>
        </w:rPr>
      </w:pPr>
      <w:r>
        <w:rPr>
          <w:noProof/>
        </w:rPr>
        <w:drawing>
          <wp:inline distT="0" distB="0" distL="0" distR="0" wp14:anchorId="314691BA" wp14:editId="7B5167C1">
            <wp:extent cx="4672034" cy="3504026"/>
            <wp:effectExtent l="0" t="0" r="0" b="127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679729" cy="3509797"/>
                    </a:xfrm>
                    <a:prstGeom prst="rect">
                      <a:avLst/>
                    </a:prstGeom>
                    <a:noFill/>
                    <a:ln>
                      <a:noFill/>
                    </a:ln>
                  </pic:spPr>
                </pic:pic>
              </a:graphicData>
            </a:graphic>
          </wp:inline>
        </w:drawing>
      </w:r>
    </w:p>
    <w:p w14:paraId="41355A89" w14:textId="77777777" w:rsidR="0004792E" w:rsidRPr="00BE57F3" w:rsidRDefault="0004792E" w:rsidP="0004792E">
      <w:pPr>
        <w:ind w:right="2250"/>
        <w:rPr>
          <w:rFonts w:ascii="Times New Roman" w:hAnsi="Times New Roman" w:cs="Times New Roman"/>
        </w:rPr>
      </w:pPr>
      <w:r w:rsidRPr="00BE57F3">
        <w:rPr>
          <w:rFonts w:ascii="Times New Roman" w:hAnsi="Times New Roman" w:cs="Times New Roman"/>
        </w:rPr>
        <w:t xml:space="preserve">North Kenai Beach 4 sampling location looking away from the Kenai River outlet. Photo taken on July 23, 2019 during the personal </w:t>
      </w:r>
      <w:r>
        <w:rPr>
          <w:rFonts w:ascii="Times New Roman" w:hAnsi="Times New Roman" w:cs="Times New Roman"/>
        </w:rPr>
        <w:t xml:space="preserve">use </w:t>
      </w:r>
      <w:r w:rsidRPr="00BE57F3">
        <w:rPr>
          <w:rFonts w:ascii="Times New Roman" w:hAnsi="Times New Roman" w:cs="Times New Roman"/>
        </w:rPr>
        <w:t>dipnet fishery season.</w:t>
      </w:r>
    </w:p>
    <w:p w14:paraId="36DF0D77" w14:textId="77777777" w:rsidR="0004792E" w:rsidRPr="00BE57F3" w:rsidRDefault="0004792E" w:rsidP="0004792E">
      <w:pPr>
        <w:ind w:right="2250"/>
        <w:rPr>
          <w:rFonts w:ascii="Times New Roman" w:hAnsi="Times New Roman" w:cs="Times New Roman"/>
        </w:rPr>
      </w:pPr>
    </w:p>
    <w:p w14:paraId="261463F3" w14:textId="77777777" w:rsidR="0004792E" w:rsidRPr="00BE57F3" w:rsidRDefault="0004792E" w:rsidP="0004792E">
      <w:pPr>
        <w:ind w:right="2250"/>
        <w:rPr>
          <w:rFonts w:ascii="Times New Roman" w:hAnsi="Times New Roman" w:cs="Times New Roman"/>
        </w:rPr>
      </w:pPr>
      <w:r>
        <w:rPr>
          <w:noProof/>
        </w:rPr>
        <w:drawing>
          <wp:inline distT="0" distB="0" distL="0" distR="0" wp14:anchorId="7D06597C" wp14:editId="77A3EC58">
            <wp:extent cx="5943600" cy="3343910"/>
            <wp:effectExtent l="0" t="0" r="0" b="889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774B3352" w14:textId="77777777" w:rsidR="0004792E" w:rsidRPr="00BE57F3" w:rsidRDefault="0004792E" w:rsidP="0004792E">
      <w:pPr>
        <w:ind w:right="2250"/>
        <w:rPr>
          <w:rFonts w:ascii="Times New Roman" w:hAnsi="Times New Roman" w:cs="Times New Roman"/>
        </w:rPr>
      </w:pPr>
      <w:r w:rsidRPr="00BE57F3">
        <w:rPr>
          <w:rFonts w:ascii="Times New Roman" w:hAnsi="Times New Roman" w:cs="Times New Roman"/>
        </w:rPr>
        <w:t>Warren Ames Memorial Bridge 1 sampling location</w:t>
      </w:r>
      <w:r>
        <w:rPr>
          <w:rFonts w:ascii="Times New Roman" w:hAnsi="Times New Roman" w:cs="Times New Roman"/>
        </w:rPr>
        <w:t xml:space="preserve"> looking downstream on the Kenai River</w:t>
      </w:r>
      <w:r w:rsidRPr="00BE57F3">
        <w:rPr>
          <w:rFonts w:ascii="Times New Roman" w:hAnsi="Times New Roman" w:cs="Times New Roman"/>
        </w:rPr>
        <w:t>. Photo taken on July 2</w:t>
      </w:r>
      <w:r>
        <w:rPr>
          <w:rFonts w:ascii="Times New Roman" w:hAnsi="Times New Roman" w:cs="Times New Roman"/>
        </w:rPr>
        <w:t>0</w:t>
      </w:r>
      <w:r w:rsidRPr="00BE57F3">
        <w:rPr>
          <w:rFonts w:ascii="Times New Roman" w:hAnsi="Times New Roman" w:cs="Times New Roman"/>
        </w:rPr>
        <w:t>, 20</w:t>
      </w:r>
      <w:r>
        <w:rPr>
          <w:rFonts w:ascii="Times New Roman" w:hAnsi="Times New Roman" w:cs="Times New Roman"/>
        </w:rPr>
        <w:t>20</w:t>
      </w:r>
      <w:r w:rsidRPr="00BE57F3">
        <w:rPr>
          <w:rFonts w:ascii="Times New Roman" w:hAnsi="Times New Roman" w:cs="Times New Roman"/>
        </w:rPr>
        <w:t xml:space="preserve"> during the personal </w:t>
      </w:r>
      <w:r>
        <w:rPr>
          <w:rFonts w:ascii="Times New Roman" w:hAnsi="Times New Roman" w:cs="Times New Roman"/>
        </w:rPr>
        <w:t xml:space="preserve">use </w:t>
      </w:r>
      <w:r w:rsidRPr="00BE57F3">
        <w:rPr>
          <w:rFonts w:ascii="Times New Roman" w:hAnsi="Times New Roman" w:cs="Times New Roman"/>
        </w:rPr>
        <w:t>dipnet fishery season.</w:t>
      </w:r>
    </w:p>
    <w:p w14:paraId="1AFCCD06" w14:textId="77777777" w:rsidR="0004792E" w:rsidRPr="00BE57F3" w:rsidRDefault="0004792E" w:rsidP="0004792E">
      <w:pPr>
        <w:ind w:right="2250"/>
        <w:rPr>
          <w:rFonts w:ascii="Times New Roman" w:hAnsi="Times New Roman" w:cs="Times New Roman"/>
        </w:rPr>
      </w:pPr>
    </w:p>
    <w:p w14:paraId="6F5218F2" w14:textId="77777777" w:rsidR="0004792E" w:rsidRPr="00BE57F3" w:rsidRDefault="0004792E" w:rsidP="0004792E">
      <w:pPr>
        <w:ind w:right="2250"/>
        <w:rPr>
          <w:rFonts w:ascii="Times New Roman" w:hAnsi="Times New Roman" w:cs="Times New Roman"/>
        </w:rPr>
      </w:pPr>
      <w:r>
        <w:rPr>
          <w:noProof/>
        </w:rPr>
        <w:drawing>
          <wp:inline distT="0" distB="0" distL="0" distR="0" wp14:anchorId="66AEE760" wp14:editId="5EEF2E02">
            <wp:extent cx="5943600" cy="3343910"/>
            <wp:effectExtent l="0" t="0" r="0" b="889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3B93FDD7" w14:textId="77777777" w:rsidR="0004792E" w:rsidRPr="00BE57F3" w:rsidRDefault="0004792E" w:rsidP="0004792E">
      <w:pPr>
        <w:ind w:right="2250"/>
        <w:rPr>
          <w:rFonts w:ascii="Times New Roman" w:hAnsi="Times New Roman" w:cs="Times New Roman"/>
        </w:rPr>
      </w:pPr>
      <w:r w:rsidRPr="00BE57F3">
        <w:rPr>
          <w:rFonts w:ascii="Times New Roman" w:hAnsi="Times New Roman" w:cs="Times New Roman"/>
        </w:rPr>
        <w:t>Warren Ames Memorial Bridge 1 sampling location</w:t>
      </w:r>
      <w:r>
        <w:rPr>
          <w:rFonts w:ascii="Times New Roman" w:hAnsi="Times New Roman" w:cs="Times New Roman"/>
        </w:rPr>
        <w:t xml:space="preserve"> on the Kenai River</w:t>
      </w:r>
      <w:r w:rsidRPr="00BE57F3">
        <w:rPr>
          <w:rFonts w:ascii="Times New Roman" w:hAnsi="Times New Roman" w:cs="Times New Roman"/>
        </w:rPr>
        <w:t>. Photo taken on July 2</w:t>
      </w:r>
      <w:r>
        <w:rPr>
          <w:rFonts w:ascii="Times New Roman" w:hAnsi="Times New Roman" w:cs="Times New Roman"/>
        </w:rPr>
        <w:t>0</w:t>
      </w:r>
      <w:r w:rsidRPr="00BE57F3">
        <w:rPr>
          <w:rFonts w:ascii="Times New Roman" w:hAnsi="Times New Roman" w:cs="Times New Roman"/>
        </w:rPr>
        <w:t>, 20</w:t>
      </w:r>
      <w:r>
        <w:rPr>
          <w:rFonts w:ascii="Times New Roman" w:hAnsi="Times New Roman" w:cs="Times New Roman"/>
        </w:rPr>
        <w:t>20</w:t>
      </w:r>
      <w:r w:rsidRPr="00BE57F3">
        <w:rPr>
          <w:rFonts w:ascii="Times New Roman" w:hAnsi="Times New Roman" w:cs="Times New Roman"/>
        </w:rPr>
        <w:t xml:space="preserve"> during the personal </w:t>
      </w:r>
      <w:r>
        <w:rPr>
          <w:rFonts w:ascii="Times New Roman" w:hAnsi="Times New Roman" w:cs="Times New Roman"/>
        </w:rPr>
        <w:t xml:space="preserve">use </w:t>
      </w:r>
      <w:r w:rsidRPr="00BE57F3">
        <w:rPr>
          <w:rFonts w:ascii="Times New Roman" w:hAnsi="Times New Roman" w:cs="Times New Roman"/>
        </w:rPr>
        <w:t>dipnet fishery season.</w:t>
      </w:r>
    </w:p>
    <w:p w14:paraId="377DF9BF" w14:textId="77777777" w:rsidR="0004792E" w:rsidRPr="00BE57F3" w:rsidRDefault="0004792E" w:rsidP="0004792E">
      <w:pPr>
        <w:ind w:right="2250"/>
        <w:rPr>
          <w:rFonts w:ascii="Times New Roman" w:hAnsi="Times New Roman" w:cs="Times New Roman"/>
        </w:rPr>
      </w:pPr>
    </w:p>
    <w:p w14:paraId="76E2E9A7" w14:textId="77777777" w:rsidR="0004792E" w:rsidRPr="00BE57F3" w:rsidRDefault="0004792E" w:rsidP="0004792E">
      <w:pPr>
        <w:ind w:right="2250"/>
        <w:rPr>
          <w:rFonts w:ascii="Times New Roman" w:hAnsi="Times New Roman" w:cs="Times New Roman"/>
        </w:rPr>
      </w:pPr>
    </w:p>
    <w:p w14:paraId="7A2AA0A1" w14:textId="77777777" w:rsidR="0004792E" w:rsidRPr="00BE57F3" w:rsidRDefault="0004792E" w:rsidP="0004792E">
      <w:pPr>
        <w:rPr>
          <w:rFonts w:ascii="Times New Roman" w:hAnsi="Times New Roman" w:cs="Times New Roman"/>
        </w:rPr>
      </w:pPr>
      <w:r>
        <w:rPr>
          <w:noProof/>
        </w:rPr>
        <w:drawing>
          <wp:inline distT="0" distB="0" distL="0" distR="0" wp14:anchorId="18C4DE4B" wp14:editId="5390955F">
            <wp:extent cx="4863465" cy="3260266"/>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b="10619"/>
                    <a:stretch/>
                  </pic:blipFill>
                  <pic:spPr bwMode="auto">
                    <a:xfrm>
                      <a:off x="0" y="0"/>
                      <a:ext cx="4873741" cy="3267154"/>
                    </a:xfrm>
                    <a:prstGeom prst="rect">
                      <a:avLst/>
                    </a:prstGeom>
                    <a:noFill/>
                    <a:ln>
                      <a:noFill/>
                    </a:ln>
                    <a:extLst>
                      <a:ext uri="{53640926-AAD7-44D8-BBD7-CCE9431645EC}">
                        <a14:shadowObscured xmlns:a14="http://schemas.microsoft.com/office/drawing/2010/main"/>
                      </a:ext>
                    </a:extLst>
                  </pic:spPr>
                </pic:pic>
              </a:graphicData>
            </a:graphic>
          </wp:inline>
        </w:drawing>
      </w:r>
    </w:p>
    <w:p w14:paraId="50612F28" w14:textId="77777777" w:rsidR="0004792E" w:rsidRPr="00BE57F3" w:rsidRDefault="0004792E" w:rsidP="0004792E">
      <w:pPr>
        <w:tabs>
          <w:tab w:val="left" w:pos="7110"/>
        </w:tabs>
        <w:ind w:right="2250"/>
        <w:rPr>
          <w:rFonts w:ascii="Times New Roman" w:hAnsi="Times New Roman" w:cs="Times New Roman"/>
        </w:rPr>
      </w:pPr>
      <w:r w:rsidRPr="00BE57F3">
        <w:rPr>
          <w:rFonts w:ascii="Times New Roman" w:hAnsi="Times New Roman" w:cs="Times New Roman"/>
        </w:rPr>
        <w:t xml:space="preserve">Kenai Gull Rookery 1 sampling location. </w:t>
      </w:r>
      <w:r>
        <w:rPr>
          <w:rFonts w:ascii="Times New Roman" w:hAnsi="Times New Roman" w:cs="Times New Roman"/>
        </w:rPr>
        <w:t>The f</w:t>
      </w:r>
      <w:r w:rsidRPr="00BE57F3">
        <w:rPr>
          <w:rFonts w:ascii="Times New Roman" w:hAnsi="Times New Roman" w:cs="Times New Roman"/>
        </w:rPr>
        <w:t xml:space="preserve">ish processing plant can be seen in </w:t>
      </w:r>
      <w:r>
        <w:rPr>
          <w:rFonts w:ascii="Times New Roman" w:hAnsi="Times New Roman" w:cs="Times New Roman"/>
        </w:rPr>
        <w:t xml:space="preserve">the </w:t>
      </w:r>
      <w:r w:rsidRPr="00BE57F3">
        <w:rPr>
          <w:rFonts w:ascii="Times New Roman" w:hAnsi="Times New Roman" w:cs="Times New Roman"/>
        </w:rPr>
        <w:t>background. Photo taken on July 2</w:t>
      </w:r>
      <w:r>
        <w:rPr>
          <w:rFonts w:ascii="Times New Roman" w:hAnsi="Times New Roman" w:cs="Times New Roman"/>
        </w:rPr>
        <w:t>7</w:t>
      </w:r>
      <w:r w:rsidRPr="00BE57F3">
        <w:rPr>
          <w:rFonts w:ascii="Times New Roman" w:hAnsi="Times New Roman" w:cs="Times New Roman"/>
        </w:rPr>
        <w:t>, 20</w:t>
      </w:r>
      <w:r>
        <w:rPr>
          <w:rFonts w:ascii="Times New Roman" w:hAnsi="Times New Roman" w:cs="Times New Roman"/>
        </w:rPr>
        <w:t>20</w:t>
      </w:r>
      <w:r w:rsidRPr="00BE57F3">
        <w:rPr>
          <w:rFonts w:ascii="Times New Roman" w:hAnsi="Times New Roman" w:cs="Times New Roman"/>
        </w:rPr>
        <w:t xml:space="preserve"> during the personal </w:t>
      </w:r>
      <w:r>
        <w:rPr>
          <w:rFonts w:ascii="Times New Roman" w:hAnsi="Times New Roman" w:cs="Times New Roman"/>
        </w:rPr>
        <w:t xml:space="preserve">use </w:t>
      </w:r>
      <w:r w:rsidRPr="00BE57F3">
        <w:rPr>
          <w:rFonts w:ascii="Times New Roman" w:hAnsi="Times New Roman" w:cs="Times New Roman"/>
        </w:rPr>
        <w:t>dipnet fishery season.</w:t>
      </w:r>
    </w:p>
    <w:p w14:paraId="3B5AF64F" w14:textId="77777777" w:rsidR="0004792E" w:rsidRPr="00BE57F3" w:rsidRDefault="0004792E" w:rsidP="0004792E">
      <w:pPr>
        <w:tabs>
          <w:tab w:val="left" w:pos="7110"/>
        </w:tabs>
        <w:ind w:right="2250"/>
        <w:rPr>
          <w:rFonts w:ascii="Times New Roman" w:hAnsi="Times New Roman" w:cs="Times New Roman"/>
        </w:rPr>
      </w:pPr>
    </w:p>
    <w:p w14:paraId="2BA81A4E" w14:textId="77777777" w:rsidR="0004792E" w:rsidRPr="00BE57F3" w:rsidRDefault="0004792E" w:rsidP="0004792E">
      <w:pPr>
        <w:tabs>
          <w:tab w:val="left" w:pos="7110"/>
        </w:tabs>
        <w:ind w:right="2250"/>
        <w:rPr>
          <w:rFonts w:ascii="Times New Roman" w:hAnsi="Times New Roman" w:cs="Times New Roman"/>
        </w:rPr>
      </w:pPr>
      <w:r>
        <w:rPr>
          <w:noProof/>
        </w:rPr>
        <w:drawing>
          <wp:inline distT="0" distB="0" distL="0" distR="0" wp14:anchorId="6CBF4B34" wp14:editId="01B5071A">
            <wp:extent cx="4863922" cy="3053751"/>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l="2259" r="12802" b="5214"/>
                    <a:stretch/>
                  </pic:blipFill>
                  <pic:spPr bwMode="auto">
                    <a:xfrm>
                      <a:off x="0" y="0"/>
                      <a:ext cx="4878096" cy="3062650"/>
                    </a:xfrm>
                    <a:prstGeom prst="rect">
                      <a:avLst/>
                    </a:prstGeom>
                    <a:noFill/>
                    <a:ln>
                      <a:noFill/>
                    </a:ln>
                    <a:extLst>
                      <a:ext uri="{53640926-AAD7-44D8-BBD7-CCE9431645EC}">
                        <a14:shadowObscured xmlns:a14="http://schemas.microsoft.com/office/drawing/2010/main"/>
                      </a:ext>
                    </a:extLst>
                  </pic:spPr>
                </pic:pic>
              </a:graphicData>
            </a:graphic>
          </wp:inline>
        </w:drawing>
      </w:r>
    </w:p>
    <w:p w14:paraId="6B05E180" w14:textId="77777777" w:rsidR="0004792E" w:rsidRPr="00BE57F3" w:rsidRDefault="0004792E" w:rsidP="0004792E">
      <w:pPr>
        <w:tabs>
          <w:tab w:val="left" w:pos="7110"/>
        </w:tabs>
        <w:ind w:right="2250"/>
        <w:rPr>
          <w:rFonts w:ascii="Times New Roman" w:hAnsi="Times New Roman" w:cs="Times New Roman"/>
        </w:rPr>
      </w:pPr>
      <w:r w:rsidRPr="00BE57F3">
        <w:rPr>
          <w:rFonts w:ascii="Times New Roman" w:hAnsi="Times New Roman" w:cs="Times New Roman"/>
        </w:rPr>
        <w:t xml:space="preserve">Kenai Gull Rookery 1 sampling location looking </w:t>
      </w:r>
      <w:r>
        <w:rPr>
          <w:rFonts w:ascii="Times New Roman" w:hAnsi="Times New Roman" w:cs="Times New Roman"/>
        </w:rPr>
        <w:t>across the Kenai River</w:t>
      </w:r>
      <w:r w:rsidRPr="00BE57F3">
        <w:rPr>
          <w:rFonts w:ascii="Times New Roman" w:hAnsi="Times New Roman" w:cs="Times New Roman"/>
        </w:rPr>
        <w:t xml:space="preserve">. </w:t>
      </w:r>
      <w:r>
        <w:rPr>
          <w:rFonts w:ascii="Times New Roman" w:hAnsi="Times New Roman" w:cs="Times New Roman"/>
        </w:rPr>
        <w:t>Dipnetting boats can be seen along the far shore behind the mooring boat</w:t>
      </w:r>
      <w:r w:rsidRPr="00BE57F3">
        <w:rPr>
          <w:rFonts w:ascii="Times New Roman" w:hAnsi="Times New Roman" w:cs="Times New Roman"/>
        </w:rPr>
        <w:t>. Photo taken on July 2</w:t>
      </w:r>
      <w:r>
        <w:rPr>
          <w:rFonts w:ascii="Times New Roman" w:hAnsi="Times New Roman" w:cs="Times New Roman"/>
        </w:rPr>
        <w:t>0</w:t>
      </w:r>
      <w:r w:rsidRPr="00BE57F3">
        <w:rPr>
          <w:rFonts w:ascii="Times New Roman" w:hAnsi="Times New Roman" w:cs="Times New Roman"/>
        </w:rPr>
        <w:t>, 20</w:t>
      </w:r>
      <w:r>
        <w:rPr>
          <w:rFonts w:ascii="Times New Roman" w:hAnsi="Times New Roman" w:cs="Times New Roman"/>
        </w:rPr>
        <w:t>20</w:t>
      </w:r>
      <w:r w:rsidRPr="00BE57F3">
        <w:rPr>
          <w:rFonts w:ascii="Times New Roman" w:hAnsi="Times New Roman" w:cs="Times New Roman"/>
        </w:rPr>
        <w:t xml:space="preserve"> during the personal </w:t>
      </w:r>
      <w:r>
        <w:rPr>
          <w:rFonts w:ascii="Times New Roman" w:hAnsi="Times New Roman" w:cs="Times New Roman"/>
        </w:rPr>
        <w:t xml:space="preserve">use </w:t>
      </w:r>
      <w:r w:rsidRPr="00BE57F3">
        <w:rPr>
          <w:rFonts w:ascii="Times New Roman" w:hAnsi="Times New Roman" w:cs="Times New Roman"/>
        </w:rPr>
        <w:t>dipnet fishery season.</w:t>
      </w:r>
    </w:p>
    <w:p w14:paraId="5BA8CA0F" w14:textId="77777777" w:rsidR="0004792E" w:rsidRPr="00BE57F3" w:rsidRDefault="0004792E" w:rsidP="0004792E">
      <w:pPr>
        <w:tabs>
          <w:tab w:val="left" w:pos="7110"/>
        </w:tabs>
        <w:ind w:right="2250"/>
        <w:rPr>
          <w:rFonts w:ascii="Times New Roman" w:hAnsi="Times New Roman" w:cs="Times New Roman"/>
        </w:rPr>
      </w:pPr>
      <w:r>
        <w:rPr>
          <w:noProof/>
        </w:rPr>
        <w:lastRenderedPageBreak/>
        <w:drawing>
          <wp:inline distT="0" distB="0" distL="0" distR="0" wp14:anchorId="18DE11A4" wp14:editId="1A5785F7">
            <wp:extent cx="4956810" cy="3459192"/>
            <wp:effectExtent l="0" t="0" r="0" b="825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b="6951"/>
                    <a:stretch/>
                  </pic:blipFill>
                  <pic:spPr bwMode="auto">
                    <a:xfrm>
                      <a:off x="0" y="0"/>
                      <a:ext cx="4959186" cy="3460850"/>
                    </a:xfrm>
                    <a:prstGeom prst="rect">
                      <a:avLst/>
                    </a:prstGeom>
                    <a:noFill/>
                    <a:ln>
                      <a:noFill/>
                    </a:ln>
                    <a:extLst>
                      <a:ext uri="{53640926-AAD7-44D8-BBD7-CCE9431645EC}">
                        <a14:shadowObscured xmlns:a14="http://schemas.microsoft.com/office/drawing/2010/main"/>
                      </a:ext>
                    </a:extLst>
                  </pic:spPr>
                </pic:pic>
              </a:graphicData>
            </a:graphic>
          </wp:inline>
        </w:drawing>
      </w:r>
    </w:p>
    <w:p w14:paraId="755C8447" w14:textId="77777777" w:rsidR="0004792E" w:rsidRPr="00BE57F3" w:rsidRDefault="0004792E" w:rsidP="0004792E">
      <w:pPr>
        <w:tabs>
          <w:tab w:val="left" w:pos="7110"/>
        </w:tabs>
        <w:ind w:right="2250"/>
        <w:rPr>
          <w:rFonts w:ascii="Times New Roman" w:hAnsi="Times New Roman" w:cs="Times New Roman"/>
        </w:rPr>
      </w:pPr>
      <w:r w:rsidRPr="00BE57F3">
        <w:rPr>
          <w:rFonts w:ascii="Times New Roman" w:hAnsi="Times New Roman" w:cs="Times New Roman"/>
        </w:rPr>
        <w:t>Kenai Gull Rookery 2 sampling location looking at river</w:t>
      </w:r>
      <w:r>
        <w:rPr>
          <w:rFonts w:ascii="Times New Roman" w:hAnsi="Times New Roman" w:cs="Times New Roman"/>
        </w:rPr>
        <w:t>-</w:t>
      </w:r>
      <w:r w:rsidRPr="00BE57F3">
        <w:rPr>
          <w:rFonts w:ascii="Times New Roman" w:hAnsi="Times New Roman" w:cs="Times New Roman"/>
        </w:rPr>
        <w:t xml:space="preserve">right bank. Photo taken on </w:t>
      </w:r>
      <w:r>
        <w:rPr>
          <w:rFonts w:ascii="Times New Roman" w:hAnsi="Times New Roman" w:cs="Times New Roman"/>
        </w:rPr>
        <w:t>June 18, 2020.</w:t>
      </w:r>
    </w:p>
    <w:p w14:paraId="794B8808" w14:textId="77777777" w:rsidR="0004792E" w:rsidRPr="00BE57F3" w:rsidRDefault="0004792E" w:rsidP="0004792E">
      <w:pPr>
        <w:tabs>
          <w:tab w:val="left" w:pos="7110"/>
        </w:tabs>
        <w:ind w:right="2250"/>
        <w:rPr>
          <w:rFonts w:ascii="Times New Roman" w:hAnsi="Times New Roman" w:cs="Times New Roman"/>
        </w:rPr>
      </w:pPr>
    </w:p>
    <w:p w14:paraId="61AE9F01" w14:textId="77777777" w:rsidR="0004792E" w:rsidRPr="00BE57F3" w:rsidRDefault="0004792E" w:rsidP="0004792E">
      <w:pPr>
        <w:tabs>
          <w:tab w:val="left" w:pos="7110"/>
        </w:tabs>
        <w:ind w:right="2250"/>
        <w:rPr>
          <w:rFonts w:ascii="Times New Roman" w:hAnsi="Times New Roman" w:cs="Times New Roman"/>
        </w:rPr>
      </w:pPr>
      <w:r>
        <w:rPr>
          <w:noProof/>
        </w:rPr>
        <w:drawing>
          <wp:inline distT="0" distB="0" distL="0" distR="0" wp14:anchorId="2ABB26DA" wp14:editId="68CE5608">
            <wp:extent cx="5001466" cy="3308446"/>
            <wp:effectExtent l="0" t="0" r="8890" b="635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l="14949"/>
                    <a:stretch/>
                  </pic:blipFill>
                  <pic:spPr bwMode="auto">
                    <a:xfrm>
                      <a:off x="0" y="0"/>
                      <a:ext cx="5011046" cy="3314783"/>
                    </a:xfrm>
                    <a:prstGeom prst="rect">
                      <a:avLst/>
                    </a:prstGeom>
                    <a:noFill/>
                    <a:ln>
                      <a:noFill/>
                    </a:ln>
                    <a:extLst>
                      <a:ext uri="{53640926-AAD7-44D8-BBD7-CCE9431645EC}">
                        <a14:shadowObscured xmlns:a14="http://schemas.microsoft.com/office/drawing/2010/main"/>
                      </a:ext>
                    </a:extLst>
                  </pic:spPr>
                </pic:pic>
              </a:graphicData>
            </a:graphic>
          </wp:inline>
        </w:drawing>
      </w:r>
    </w:p>
    <w:p w14:paraId="0316CC33" w14:textId="1DD10B47" w:rsidR="0004792E" w:rsidRDefault="0004792E" w:rsidP="0004792E">
      <w:pPr>
        <w:tabs>
          <w:tab w:val="left" w:pos="7110"/>
        </w:tabs>
        <w:ind w:right="2250"/>
        <w:rPr>
          <w:rFonts w:ascii="Times New Roman" w:hAnsi="Times New Roman" w:cs="Times New Roman"/>
        </w:rPr>
      </w:pPr>
      <w:r w:rsidRPr="00BE57F3">
        <w:rPr>
          <w:rFonts w:ascii="Times New Roman" w:hAnsi="Times New Roman" w:cs="Times New Roman"/>
        </w:rPr>
        <w:t>Kenai Gull Rookery 2 sampling location looking downstream toward Kenai River outlet</w:t>
      </w:r>
      <w:r>
        <w:rPr>
          <w:rFonts w:ascii="Times New Roman" w:hAnsi="Times New Roman" w:cs="Times New Roman"/>
        </w:rPr>
        <w:t xml:space="preserve"> and Cook Inlet</w:t>
      </w:r>
      <w:r w:rsidRPr="00BE57F3">
        <w:rPr>
          <w:rFonts w:ascii="Times New Roman" w:hAnsi="Times New Roman" w:cs="Times New Roman"/>
        </w:rPr>
        <w:t>. Photo taken on July 2</w:t>
      </w:r>
      <w:r>
        <w:rPr>
          <w:rFonts w:ascii="Times New Roman" w:hAnsi="Times New Roman" w:cs="Times New Roman"/>
        </w:rPr>
        <w:t>0</w:t>
      </w:r>
      <w:r w:rsidRPr="00BE57F3">
        <w:rPr>
          <w:rFonts w:ascii="Times New Roman" w:hAnsi="Times New Roman" w:cs="Times New Roman"/>
        </w:rPr>
        <w:t>, 20</w:t>
      </w:r>
      <w:r>
        <w:rPr>
          <w:rFonts w:ascii="Times New Roman" w:hAnsi="Times New Roman" w:cs="Times New Roman"/>
        </w:rPr>
        <w:t>20</w:t>
      </w:r>
      <w:r w:rsidRPr="00BE57F3">
        <w:rPr>
          <w:rFonts w:ascii="Times New Roman" w:hAnsi="Times New Roman" w:cs="Times New Roman"/>
        </w:rPr>
        <w:t xml:space="preserve"> during the personal </w:t>
      </w:r>
      <w:r>
        <w:rPr>
          <w:rFonts w:ascii="Times New Roman" w:hAnsi="Times New Roman" w:cs="Times New Roman"/>
        </w:rPr>
        <w:t>use dipnet fishery season.</w:t>
      </w:r>
    </w:p>
    <w:p w14:paraId="72808D36" w14:textId="637284C5" w:rsidR="00130133" w:rsidRDefault="00130133" w:rsidP="0004792E">
      <w:pPr>
        <w:tabs>
          <w:tab w:val="left" w:pos="7110"/>
        </w:tabs>
        <w:ind w:right="2250"/>
        <w:rPr>
          <w:rFonts w:ascii="Times New Roman" w:hAnsi="Times New Roman" w:cs="Times New Roman"/>
        </w:rPr>
      </w:pPr>
    </w:p>
    <w:p w14:paraId="32B09D85" w14:textId="6AD0F072" w:rsidR="0004792E" w:rsidRDefault="0004792E" w:rsidP="0004792E">
      <w:pPr>
        <w:pStyle w:val="Heading2"/>
        <w:rPr>
          <w:rFonts w:ascii="Times New Roman" w:hAnsi="Times New Roman" w:cs="Times New Roman"/>
          <w:b/>
          <w:color w:val="2E74B5" w:themeColor="accent1" w:themeShade="BF"/>
          <w:sz w:val="40"/>
          <w:szCs w:val="40"/>
        </w:rPr>
      </w:pPr>
      <w:bookmarkStart w:id="373" w:name="_Ref61426306"/>
      <w:bookmarkStart w:id="374" w:name="_Ref61426670"/>
      <w:bookmarkStart w:id="375" w:name="_Ref61429977"/>
      <w:bookmarkStart w:id="376" w:name="_Toc64228882"/>
      <w:r w:rsidRPr="00BE57F3">
        <w:rPr>
          <w:rFonts w:ascii="Times New Roman" w:hAnsi="Times New Roman" w:cs="Times New Roman"/>
          <w:b/>
          <w:color w:val="2E74B5" w:themeColor="accent1" w:themeShade="BF"/>
          <w:sz w:val="40"/>
          <w:szCs w:val="40"/>
        </w:rPr>
        <w:lastRenderedPageBreak/>
        <w:t xml:space="preserve">Appendix </w:t>
      </w:r>
      <w:r>
        <w:rPr>
          <w:rFonts w:ascii="Times New Roman" w:hAnsi="Times New Roman" w:cs="Times New Roman"/>
          <w:b/>
          <w:color w:val="2E74B5" w:themeColor="accent1" w:themeShade="BF"/>
          <w:sz w:val="40"/>
          <w:szCs w:val="40"/>
        </w:rPr>
        <w:t>B</w:t>
      </w:r>
      <w:r w:rsidRPr="00BE57F3">
        <w:rPr>
          <w:rFonts w:ascii="Times New Roman" w:hAnsi="Times New Roman" w:cs="Times New Roman"/>
          <w:b/>
          <w:color w:val="2E74B5" w:themeColor="accent1" w:themeShade="BF"/>
          <w:sz w:val="40"/>
          <w:szCs w:val="40"/>
        </w:rPr>
        <w:t xml:space="preserve">: Press </w:t>
      </w:r>
      <w:r>
        <w:rPr>
          <w:rFonts w:ascii="Times New Roman" w:hAnsi="Times New Roman" w:cs="Times New Roman"/>
          <w:b/>
          <w:color w:val="2E74B5" w:themeColor="accent1" w:themeShade="BF"/>
          <w:sz w:val="40"/>
          <w:szCs w:val="40"/>
        </w:rPr>
        <w:t>R</w:t>
      </w:r>
      <w:r w:rsidRPr="00BE57F3">
        <w:rPr>
          <w:rFonts w:ascii="Times New Roman" w:hAnsi="Times New Roman" w:cs="Times New Roman"/>
          <w:b/>
          <w:color w:val="2E74B5" w:themeColor="accent1" w:themeShade="BF"/>
          <w:sz w:val="40"/>
          <w:szCs w:val="40"/>
        </w:rPr>
        <w:t>elease</w:t>
      </w:r>
      <w:r>
        <w:rPr>
          <w:rFonts w:ascii="Times New Roman" w:hAnsi="Times New Roman" w:cs="Times New Roman"/>
          <w:b/>
          <w:color w:val="2E74B5" w:themeColor="accent1" w:themeShade="BF"/>
          <w:sz w:val="40"/>
          <w:szCs w:val="40"/>
        </w:rPr>
        <w:t>s</w:t>
      </w:r>
      <w:bookmarkEnd w:id="373"/>
      <w:bookmarkEnd w:id="374"/>
      <w:bookmarkEnd w:id="375"/>
      <w:r w:rsidR="00491EAB">
        <w:rPr>
          <w:rFonts w:ascii="Times New Roman" w:hAnsi="Times New Roman" w:cs="Times New Roman"/>
          <w:b/>
          <w:color w:val="2E74B5" w:themeColor="accent1" w:themeShade="BF"/>
          <w:sz w:val="40"/>
          <w:szCs w:val="40"/>
        </w:rPr>
        <w:t xml:space="preserve"> </w:t>
      </w:r>
      <w:r w:rsidR="004A6A92">
        <w:rPr>
          <w:rFonts w:ascii="Times New Roman" w:hAnsi="Times New Roman" w:cs="Times New Roman"/>
          <w:b/>
          <w:color w:val="2E74B5" w:themeColor="accent1" w:themeShade="BF"/>
          <w:sz w:val="24"/>
          <w:szCs w:val="24"/>
        </w:rPr>
        <w:t>(Page 1 of 5</w:t>
      </w:r>
      <w:r w:rsidR="00491EAB" w:rsidRPr="00491EAB">
        <w:rPr>
          <w:rFonts w:ascii="Times New Roman" w:hAnsi="Times New Roman" w:cs="Times New Roman"/>
          <w:b/>
          <w:color w:val="2E74B5" w:themeColor="accent1" w:themeShade="BF"/>
          <w:sz w:val="24"/>
          <w:szCs w:val="24"/>
        </w:rPr>
        <w:t>)</w:t>
      </w:r>
      <w:bookmarkEnd w:id="376"/>
    </w:p>
    <w:p w14:paraId="3C97CA6A" w14:textId="4544E288" w:rsidR="0004792E" w:rsidRDefault="0004792E" w:rsidP="0004792E">
      <w:pPr>
        <w:rPr>
          <w:ins w:id="377" w:author="Benjamin Meyer" w:date="2021-02-05T10:47:00Z"/>
        </w:rPr>
      </w:pPr>
    </w:p>
    <w:p w14:paraId="7EB35D09" w14:textId="6FCD1EA2" w:rsidR="0018225D" w:rsidRDefault="00130133" w:rsidP="0004792E">
      <w:pPr>
        <w:rPr>
          <w:ins w:id="378" w:author="Benjamin Meyer" w:date="2021-02-05T10:47:00Z"/>
        </w:rPr>
      </w:pPr>
      <w:r>
        <w:rPr>
          <w:noProof/>
        </w:rPr>
        <w:drawing>
          <wp:inline distT="0" distB="0" distL="0" distR="0" wp14:anchorId="2B1D29C2" wp14:editId="262140E1">
            <wp:extent cx="4686300" cy="1836420"/>
            <wp:effectExtent l="19050" t="19050" r="19050" b="1143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003.jpg"/>
                    <pic:cNvPicPr/>
                  </pic:nvPicPr>
                  <pic:blipFill>
                    <a:blip r:embed="rId69">
                      <a:extLst>
                        <a:ext uri="{28A0092B-C50C-407E-A947-70E740481C1C}">
                          <a14:useLocalDpi xmlns:a14="http://schemas.microsoft.com/office/drawing/2010/main" val="0"/>
                        </a:ext>
                      </a:extLst>
                    </a:blip>
                    <a:stretch>
                      <a:fillRect/>
                    </a:stretch>
                  </pic:blipFill>
                  <pic:spPr>
                    <a:xfrm>
                      <a:off x="0" y="0"/>
                      <a:ext cx="4686300" cy="1836420"/>
                    </a:xfrm>
                    <a:prstGeom prst="rect">
                      <a:avLst/>
                    </a:prstGeom>
                    <a:ln>
                      <a:solidFill>
                        <a:schemeClr val="tx1"/>
                      </a:solidFill>
                    </a:ln>
                  </pic:spPr>
                </pic:pic>
              </a:graphicData>
            </a:graphic>
          </wp:inline>
        </w:drawing>
      </w:r>
    </w:p>
    <w:p w14:paraId="78655043" w14:textId="07913BCA" w:rsidR="0018225D" w:rsidRPr="00863902" w:rsidRDefault="0018225D" w:rsidP="0004792E">
      <w:pPr>
        <w:rPr>
          <w:rFonts w:ascii="Times New Roman" w:hAnsi="Times New Roman" w:cs="Times New Roman"/>
          <w:sz w:val="24"/>
          <w:szCs w:val="24"/>
        </w:rPr>
      </w:pPr>
      <w:ins w:id="379" w:author="Benjamin Meyer" w:date="2021-02-05T10:47:00Z">
        <w:r w:rsidRPr="00863902">
          <w:rPr>
            <w:rFonts w:ascii="Times New Roman" w:hAnsi="Times New Roman" w:cs="Times New Roman"/>
            <w:sz w:val="24"/>
            <w:szCs w:val="24"/>
          </w:rPr>
          <w:t>Ex</w:t>
        </w:r>
      </w:ins>
      <w:ins w:id="380" w:author="Benjamin Meyer" w:date="2021-02-05T10:48:00Z">
        <w:r w:rsidRPr="00863902">
          <w:rPr>
            <w:rFonts w:ascii="Times New Roman" w:hAnsi="Times New Roman" w:cs="Times New Roman"/>
            <w:sz w:val="24"/>
            <w:szCs w:val="24"/>
          </w:rPr>
          <w:t xml:space="preserve">ample of advisory notice post on </w:t>
        </w:r>
      </w:ins>
      <w:ins w:id="381" w:author="Benjamin Meyer" w:date="2021-02-14T18:39:00Z">
        <w:r w:rsidR="00130133" w:rsidRPr="00863902">
          <w:rPr>
            <w:rFonts w:ascii="Times New Roman" w:hAnsi="Times New Roman" w:cs="Times New Roman"/>
            <w:sz w:val="24"/>
            <w:szCs w:val="24"/>
          </w:rPr>
          <w:t xml:space="preserve">the </w:t>
        </w:r>
      </w:ins>
      <w:ins w:id="382" w:author="Benjamin Meyer" w:date="2021-02-05T10:48:00Z">
        <w:r w:rsidRPr="00863902">
          <w:rPr>
            <w:rFonts w:ascii="Times New Roman" w:hAnsi="Times New Roman" w:cs="Times New Roman"/>
            <w:sz w:val="24"/>
            <w:szCs w:val="24"/>
          </w:rPr>
          <w:t>ADEC Alaska Facebook page.</w:t>
        </w:r>
      </w:ins>
    </w:p>
    <w:p w14:paraId="1058ADDE" w14:textId="77777777" w:rsidR="004A6A92" w:rsidRDefault="004A6A92" w:rsidP="004A6A92">
      <w:pPr>
        <w:rPr>
          <w:rFonts w:ascii="Times New Roman" w:hAnsi="Times New Roman" w:cs="Times New Roman"/>
          <w:color w:val="2E74B5" w:themeColor="accent1" w:themeShade="BF"/>
          <w:sz w:val="40"/>
          <w:szCs w:val="40"/>
        </w:rPr>
      </w:pPr>
    </w:p>
    <w:p w14:paraId="79793AC9" w14:textId="77777777" w:rsidR="004A6A92" w:rsidRDefault="004A6A92" w:rsidP="004A6A92">
      <w:pPr>
        <w:rPr>
          <w:rFonts w:ascii="Times New Roman" w:hAnsi="Times New Roman" w:cs="Times New Roman"/>
          <w:color w:val="2E74B5" w:themeColor="accent1" w:themeShade="BF"/>
          <w:sz w:val="40"/>
          <w:szCs w:val="40"/>
        </w:rPr>
      </w:pPr>
    </w:p>
    <w:p w14:paraId="7903F5A4" w14:textId="77777777" w:rsidR="004A6A92" w:rsidRDefault="004A6A92" w:rsidP="004A6A92">
      <w:pPr>
        <w:rPr>
          <w:rFonts w:ascii="Times New Roman" w:hAnsi="Times New Roman" w:cs="Times New Roman"/>
          <w:color w:val="2E74B5" w:themeColor="accent1" w:themeShade="BF"/>
          <w:sz w:val="40"/>
          <w:szCs w:val="40"/>
        </w:rPr>
      </w:pPr>
    </w:p>
    <w:p w14:paraId="32D58DD8" w14:textId="77777777" w:rsidR="004A6A92" w:rsidRDefault="004A6A92" w:rsidP="004A6A92">
      <w:pPr>
        <w:rPr>
          <w:rFonts w:ascii="Times New Roman" w:hAnsi="Times New Roman" w:cs="Times New Roman"/>
          <w:color w:val="2E74B5" w:themeColor="accent1" w:themeShade="BF"/>
          <w:sz w:val="40"/>
          <w:szCs w:val="40"/>
        </w:rPr>
      </w:pPr>
    </w:p>
    <w:p w14:paraId="71A85581" w14:textId="77777777" w:rsidR="004A6A92" w:rsidRDefault="004A6A92" w:rsidP="004A6A92">
      <w:pPr>
        <w:rPr>
          <w:rFonts w:ascii="Times New Roman" w:hAnsi="Times New Roman" w:cs="Times New Roman"/>
          <w:color w:val="2E74B5" w:themeColor="accent1" w:themeShade="BF"/>
          <w:sz w:val="40"/>
          <w:szCs w:val="40"/>
        </w:rPr>
      </w:pPr>
    </w:p>
    <w:p w14:paraId="48F111B5" w14:textId="77777777" w:rsidR="004A6A92" w:rsidRDefault="004A6A92" w:rsidP="004A6A92">
      <w:pPr>
        <w:rPr>
          <w:rFonts w:ascii="Times New Roman" w:hAnsi="Times New Roman" w:cs="Times New Roman"/>
          <w:color w:val="2E74B5" w:themeColor="accent1" w:themeShade="BF"/>
          <w:sz w:val="40"/>
          <w:szCs w:val="40"/>
        </w:rPr>
      </w:pPr>
    </w:p>
    <w:p w14:paraId="3013443F" w14:textId="77777777" w:rsidR="004A6A92" w:rsidRDefault="004A6A92" w:rsidP="004A6A92">
      <w:pPr>
        <w:rPr>
          <w:rFonts w:ascii="Times New Roman" w:hAnsi="Times New Roman" w:cs="Times New Roman"/>
          <w:color w:val="2E74B5" w:themeColor="accent1" w:themeShade="BF"/>
          <w:sz w:val="40"/>
          <w:szCs w:val="40"/>
        </w:rPr>
      </w:pPr>
    </w:p>
    <w:p w14:paraId="73032554" w14:textId="77777777" w:rsidR="004A6A92" w:rsidRDefault="004A6A92" w:rsidP="004A6A92">
      <w:pPr>
        <w:rPr>
          <w:rFonts w:ascii="Times New Roman" w:hAnsi="Times New Roman" w:cs="Times New Roman"/>
          <w:color w:val="2E74B5" w:themeColor="accent1" w:themeShade="BF"/>
          <w:sz w:val="40"/>
          <w:szCs w:val="40"/>
        </w:rPr>
      </w:pPr>
    </w:p>
    <w:p w14:paraId="0A782E2A" w14:textId="77777777" w:rsidR="004A6A92" w:rsidRDefault="004A6A92" w:rsidP="004A6A92">
      <w:pPr>
        <w:rPr>
          <w:rFonts w:ascii="Times New Roman" w:hAnsi="Times New Roman" w:cs="Times New Roman"/>
          <w:color w:val="2E74B5" w:themeColor="accent1" w:themeShade="BF"/>
          <w:sz w:val="40"/>
          <w:szCs w:val="40"/>
        </w:rPr>
      </w:pPr>
    </w:p>
    <w:p w14:paraId="5F0C05FC" w14:textId="77777777" w:rsidR="004A6A92" w:rsidRDefault="004A6A92" w:rsidP="004A6A92">
      <w:pPr>
        <w:rPr>
          <w:rFonts w:ascii="Times New Roman" w:hAnsi="Times New Roman" w:cs="Times New Roman"/>
          <w:color w:val="2E74B5" w:themeColor="accent1" w:themeShade="BF"/>
          <w:sz w:val="40"/>
          <w:szCs w:val="40"/>
        </w:rPr>
      </w:pPr>
    </w:p>
    <w:p w14:paraId="35829EB0" w14:textId="77777777" w:rsidR="004A6A92" w:rsidRDefault="004A6A92" w:rsidP="004A6A92">
      <w:pPr>
        <w:rPr>
          <w:rFonts w:ascii="Times New Roman" w:hAnsi="Times New Roman" w:cs="Times New Roman"/>
          <w:color w:val="2E74B5" w:themeColor="accent1" w:themeShade="BF"/>
          <w:sz w:val="40"/>
          <w:szCs w:val="40"/>
        </w:rPr>
      </w:pPr>
    </w:p>
    <w:p w14:paraId="12BEC9AF" w14:textId="77777777" w:rsidR="004A6A92" w:rsidRDefault="004A6A92" w:rsidP="004A6A92">
      <w:pPr>
        <w:rPr>
          <w:rFonts w:ascii="Times New Roman" w:hAnsi="Times New Roman" w:cs="Times New Roman"/>
          <w:color w:val="2E74B5" w:themeColor="accent1" w:themeShade="BF"/>
          <w:sz w:val="40"/>
          <w:szCs w:val="40"/>
        </w:rPr>
      </w:pPr>
    </w:p>
    <w:p w14:paraId="58672E93" w14:textId="77777777" w:rsidR="004A6A92" w:rsidRDefault="004A6A92" w:rsidP="004A6A92">
      <w:pPr>
        <w:rPr>
          <w:rFonts w:ascii="Times New Roman" w:hAnsi="Times New Roman" w:cs="Times New Roman"/>
          <w:color w:val="2E74B5" w:themeColor="accent1" w:themeShade="BF"/>
          <w:sz w:val="40"/>
          <w:szCs w:val="40"/>
        </w:rPr>
      </w:pPr>
    </w:p>
    <w:p w14:paraId="23FB73DD" w14:textId="77777777" w:rsidR="004A6A92" w:rsidRDefault="004A6A92" w:rsidP="004A6A92">
      <w:pPr>
        <w:rPr>
          <w:rFonts w:ascii="Times New Roman" w:hAnsi="Times New Roman" w:cs="Times New Roman"/>
          <w:color w:val="2E74B5" w:themeColor="accent1" w:themeShade="BF"/>
          <w:sz w:val="40"/>
          <w:szCs w:val="40"/>
        </w:rPr>
      </w:pPr>
    </w:p>
    <w:p w14:paraId="7950E194" w14:textId="77777777" w:rsidR="004A6A92" w:rsidRDefault="004A6A92" w:rsidP="004A6A92">
      <w:pPr>
        <w:rPr>
          <w:rFonts w:ascii="Times New Roman" w:hAnsi="Times New Roman" w:cs="Times New Roman"/>
          <w:color w:val="2E74B5" w:themeColor="accent1" w:themeShade="BF"/>
          <w:sz w:val="40"/>
          <w:szCs w:val="40"/>
        </w:rPr>
      </w:pPr>
    </w:p>
    <w:p w14:paraId="6A62144B" w14:textId="77777777" w:rsidR="004A6A92" w:rsidRDefault="004A6A92" w:rsidP="004A6A92">
      <w:pPr>
        <w:rPr>
          <w:rFonts w:ascii="Times New Roman" w:hAnsi="Times New Roman" w:cs="Times New Roman"/>
          <w:color w:val="2E74B5" w:themeColor="accent1" w:themeShade="BF"/>
          <w:sz w:val="40"/>
          <w:szCs w:val="40"/>
        </w:rPr>
      </w:pPr>
    </w:p>
    <w:p w14:paraId="435CD6E1" w14:textId="2CABA973" w:rsidR="004A6A92" w:rsidRPr="007E5CEA" w:rsidRDefault="004A6A92" w:rsidP="004A6A92">
      <w:pPr>
        <w:rPr>
          <w:rFonts w:ascii="Times New Roman" w:hAnsi="Times New Roman" w:cs="Times New Roman"/>
          <w:color w:val="2E74B5" w:themeColor="accent1" w:themeShade="BF"/>
          <w:sz w:val="40"/>
          <w:szCs w:val="40"/>
        </w:rPr>
      </w:pPr>
      <w:r w:rsidRPr="007E5CEA">
        <w:rPr>
          <w:rFonts w:ascii="Times New Roman" w:hAnsi="Times New Roman" w:cs="Times New Roman"/>
          <w:color w:val="2E74B5" w:themeColor="accent1" w:themeShade="BF"/>
          <w:sz w:val="40"/>
          <w:szCs w:val="40"/>
        </w:rPr>
        <w:lastRenderedPageBreak/>
        <w:t xml:space="preserve">Appendix B: Press Releases </w:t>
      </w:r>
      <w:r w:rsidRPr="004A6A92">
        <w:rPr>
          <w:rFonts w:ascii="Times New Roman" w:hAnsi="Times New Roman" w:cs="Times New Roman"/>
          <w:color w:val="2E74B5" w:themeColor="accent1" w:themeShade="BF"/>
          <w:sz w:val="24"/>
          <w:szCs w:val="24"/>
        </w:rPr>
        <w:t>(Page 2 of 5)</w:t>
      </w:r>
    </w:p>
    <w:p w14:paraId="263D1FD9" w14:textId="17015A99" w:rsidR="0004792E" w:rsidRDefault="0004792E" w:rsidP="0004792E">
      <w:r>
        <w:rPr>
          <w:noProof/>
        </w:rPr>
        <w:drawing>
          <wp:inline distT="0" distB="0" distL="0" distR="0" wp14:anchorId="07B5A388" wp14:editId="4400CBCE">
            <wp:extent cx="5514975" cy="7160483"/>
            <wp:effectExtent l="19050" t="19050" r="9525" b="21590"/>
            <wp:docPr id="211" name="Picture 211" descr="PressRelease_June2019.pdf - Adobe Rea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descr="PressRelease_June2019.pdf - Adobe Reader"/>
                    <pic:cNvPicPr/>
                  </pic:nvPicPr>
                  <pic:blipFill rotWithShape="1">
                    <a:blip r:embed="rId70">
                      <a:extLst>
                        <a:ext uri="{28A0092B-C50C-407E-A947-70E740481C1C}">
                          <a14:useLocalDpi xmlns:a14="http://schemas.microsoft.com/office/drawing/2010/main" val="0"/>
                        </a:ext>
                      </a:extLst>
                    </a:blip>
                    <a:srcRect l="26087" t="9048" r="36567" b="2048"/>
                    <a:stretch/>
                  </pic:blipFill>
                  <pic:spPr bwMode="auto">
                    <a:xfrm>
                      <a:off x="0" y="0"/>
                      <a:ext cx="5527849" cy="717719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A70B4AE" w14:textId="77777777" w:rsidR="004A6A92" w:rsidRDefault="004A6A92" w:rsidP="004A6A92">
      <w:pPr>
        <w:rPr>
          <w:rFonts w:ascii="Times New Roman" w:hAnsi="Times New Roman" w:cs="Times New Roman"/>
          <w:color w:val="2E74B5" w:themeColor="accent1" w:themeShade="BF"/>
          <w:sz w:val="40"/>
          <w:szCs w:val="40"/>
        </w:rPr>
      </w:pPr>
    </w:p>
    <w:p w14:paraId="557AB536" w14:textId="77777777" w:rsidR="004A6A92" w:rsidRDefault="004A6A92" w:rsidP="004A6A92">
      <w:pPr>
        <w:rPr>
          <w:rFonts w:ascii="Times New Roman" w:hAnsi="Times New Roman" w:cs="Times New Roman"/>
          <w:color w:val="2E74B5" w:themeColor="accent1" w:themeShade="BF"/>
          <w:sz w:val="40"/>
          <w:szCs w:val="40"/>
        </w:rPr>
      </w:pPr>
    </w:p>
    <w:p w14:paraId="32B8B7A3" w14:textId="177B2314" w:rsidR="004A6A92" w:rsidRPr="007E5CEA" w:rsidRDefault="004A6A92" w:rsidP="004A6A92">
      <w:pPr>
        <w:rPr>
          <w:rFonts w:ascii="Times New Roman" w:hAnsi="Times New Roman" w:cs="Times New Roman"/>
          <w:color w:val="2E74B5" w:themeColor="accent1" w:themeShade="BF"/>
          <w:sz w:val="40"/>
          <w:szCs w:val="40"/>
        </w:rPr>
      </w:pPr>
      <w:r w:rsidRPr="007E5CEA">
        <w:rPr>
          <w:rFonts w:ascii="Times New Roman" w:hAnsi="Times New Roman" w:cs="Times New Roman"/>
          <w:color w:val="2E74B5" w:themeColor="accent1" w:themeShade="BF"/>
          <w:sz w:val="40"/>
          <w:szCs w:val="40"/>
        </w:rPr>
        <w:lastRenderedPageBreak/>
        <w:t xml:space="preserve">Appendix B: Press Releases </w:t>
      </w:r>
      <w:r w:rsidRPr="004A6A92">
        <w:rPr>
          <w:rFonts w:ascii="Times New Roman" w:hAnsi="Times New Roman" w:cs="Times New Roman"/>
          <w:color w:val="2E74B5" w:themeColor="accent1" w:themeShade="BF"/>
          <w:sz w:val="24"/>
          <w:szCs w:val="24"/>
        </w:rPr>
        <w:t>(Page 3 of 5)</w:t>
      </w:r>
    </w:p>
    <w:p w14:paraId="11FB8B6C" w14:textId="04DD31E9" w:rsidR="0004792E" w:rsidRDefault="0004792E" w:rsidP="0004792E">
      <w:r>
        <w:rPr>
          <w:noProof/>
        </w:rPr>
        <w:drawing>
          <wp:inline distT="0" distB="0" distL="0" distR="0" wp14:anchorId="240AA42C" wp14:editId="57EDE6CD">
            <wp:extent cx="5816600" cy="7495417"/>
            <wp:effectExtent l="19050" t="19050" r="12700" b="10795"/>
            <wp:docPr id="210" name="Picture 210" descr="PressRelease_June2019_2.pdf - Adobe Rea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descr="PressRelease_June2019_2.pdf - Adobe Reader"/>
                    <pic:cNvPicPr/>
                  </pic:nvPicPr>
                  <pic:blipFill rotWithShape="1">
                    <a:blip r:embed="rId71">
                      <a:extLst>
                        <a:ext uri="{28A0092B-C50C-407E-A947-70E740481C1C}">
                          <a14:useLocalDpi xmlns:a14="http://schemas.microsoft.com/office/drawing/2010/main" val="0"/>
                        </a:ext>
                      </a:extLst>
                    </a:blip>
                    <a:srcRect l="25779" t="9048" r="36484" b="1792"/>
                    <a:stretch/>
                  </pic:blipFill>
                  <pic:spPr bwMode="auto">
                    <a:xfrm>
                      <a:off x="0" y="0"/>
                      <a:ext cx="5838531" cy="752367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4D066A0" w14:textId="5166AF82" w:rsidR="00491EAB" w:rsidRDefault="00491EAB" w:rsidP="0004792E"/>
    <w:p w14:paraId="067D4B63" w14:textId="64A78359" w:rsidR="007E5CEA" w:rsidRPr="007E5CEA" w:rsidRDefault="007E5CEA" w:rsidP="007E5CEA">
      <w:pPr>
        <w:rPr>
          <w:rFonts w:ascii="Times New Roman" w:hAnsi="Times New Roman" w:cs="Times New Roman"/>
          <w:color w:val="2E74B5" w:themeColor="accent1" w:themeShade="BF"/>
          <w:sz w:val="40"/>
          <w:szCs w:val="40"/>
        </w:rPr>
      </w:pPr>
      <w:r w:rsidRPr="007E5CEA">
        <w:rPr>
          <w:rFonts w:ascii="Times New Roman" w:hAnsi="Times New Roman" w:cs="Times New Roman"/>
          <w:color w:val="2E74B5" w:themeColor="accent1" w:themeShade="BF"/>
          <w:sz w:val="40"/>
          <w:szCs w:val="40"/>
        </w:rPr>
        <w:lastRenderedPageBreak/>
        <w:t xml:space="preserve">Appendix B: </w:t>
      </w:r>
      <w:r w:rsidR="004A6A92">
        <w:rPr>
          <w:rFonts w:ascii="Times New Roman" w:hAnsi="Times New Roman" w:cs="Times New Roman"/>
          <w:color w:val="2E74B5" w:themeColor="accent1" w:themeShade="BF"/>
          <w:sz w:val="40"/>
          <w:szCs w:val="40"/>
        </w:rPr>
        <w:t xml:space="preserve">Press Releases </w:t>
      </w:r>
      <w:r w:rsidR="004A6A92" w:rsidRPr="004A6A92">
        <w:rPr>
          <w:rFonts w:ascii="Times New Roman" w:hAnsi="Times New Roman" w:cs="Times New Roman"/>
          <w:color w:val="2E74B5" w:themeColor="accent1" w:themeShade="BF"/>
          <w:sz w:val="24"/>
          <w:szCs w:val="24"/>
        </w:rPr>
        <w:t>(Page 4</w:t>
      </w:r>
      <w:r w:rsidRPr="004A6A92">
        <w:rPr>
          <w:rFonts w:ascii="Times New Roman" w:hAnsi="Times New Roman" w:cs="Times New Roman"/>
          <w:color w:val="2E74B5" w:themeColor="accent1" w:themeShade="BF"/>
          <w:sz w:val="24"/>
          <w:szCs w:val="24"/>
        </w:rPr>
        <w:t xml:space="preserve"> of 5)</w:t>
      </w:r>
    </w:p>
    <w:p w14:paraId="46659F65" w14:textId="6D3079DC" w:rsidR="0004792E" w:rsidRDefault="0004792E" w:rsidP="0004792E">
      <w:r>
        <w:rPr>
          <w:noProof/>
        </w:rPr>
        <w:drawing>
          <wp:inline distT="0" distB="0" distL="0" distR="0" wp14:anchorId="52B9F7A4" wp14:editId="1339191B">
            <wp:extent cx="6090243" cy="7753350"/>
            <wp:effectExtent l="19050" t="19050" r="25400" b="19050"/>
            <wp:docPr id="209" name="Picture 209" descr="PressRelease_July2019.pdf - Adobe Rea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descr="PressRelease_July2019.pdf - Adobe Reader"/>
                    <pic:cNvPicPr/>
                  </pic:nvPicPr>
                  <pic:blipFill rotWithShape="1">
                    <a:blip r:embed="rId72">
                      <a:extLst>
                        <a:ext uri="{28A0092B-C50C-407E-A947-70E740481C1C}">
                          <a14:useLocalDpi xmlns:a14="http://schemas.microsoft.com/office/drawing/2010/main" val="0"/>
                        </a:ext>
                      </a:extLst>
                    </a:blip>
                    <a:srcRect l="25835" t="9846" r="36425" b="2060"/>
                    <a:stretch/>
                  </pic:blipFill>
                  <pic:spPr bwMode="auto">
                    <a:xfrm>
                      <a:off x="0" y="0"/>
                      <a:ext cx="6106499" cy="777404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7BFEEEB" w14:textId="60796544" w:rsidR="00491EAB" w:rsidRPr="007E5CEA" w:rsidRDefault="00491EAB" w:rsidP="007E5CEA">
      <w:pPr>
        <w:rPr>
          <w:rFonts w:ascii="Times New Roman" w:hAnsi="Times New Roman" w:cs="Times New Roman"/>
          <w:color w:val="2E74B5" w:themeColor="accent1" w:themeShade="BF"/>
          <w:sz w:val="40"/>
          <w:szCs w:val="40"/>
        </w:rPr>
      </w:pPr>
      <w:r w:rsidRPr="007E5CEA">
        <w:rPr>
          <w:rFonts w:ascii="Times New Roman" w:hAnsi="Times New Roman" w:cs="Times New Roman"/>
          <w:color w:val="2E74B5" w:themeColor="accent1" w:themeShade="BF"/>
          <w:sz w:val="40"/>
          <w:szCs w:val="40"/>
        </w:rPr>
        <w:lastRenderedPageBreak/>
        <w:t xml:space="preserve">Appendix B: Press Releases </w:t>
      </w:r>
      <w:r w:rsidRPr="004A6A92">
        <w:rPr>
          <w:rFonts w:ascii="Times New Roman" w:hAnsi="Times New Roman" w:cs="Times New Roman"/>
          <w:color w:val="2E74B5" w:themeColor="accent1" w:themeShade="BF"/>
          <w:sz w:val="24"/>
          <w:szCs w:val="24"/>
        </w:rPr>
        <w:t>(P</w:t>
      </w:r>
      <w:r w:rsidR="007E5CEA" w:rsidRPr="004A6A92">
        <w:rPr>
          <w:rFonts w:ascii="Times New Roman" w:hAnsi="Times New Roman" w:cs="Times New Roman"/>
          <w:color w:val="2E74B5" w:themeColor="accent1" w:themeShade="BF"/>
          <w:sz w:val="24"/>
          <w:szCs w:val="24"/>
        </w:rPr>
        <w:t>age 5 of 5</w:t>
      </w:r>
      <w:r w:rsidRPr="004A6A92">
        <w:rPr>
          <w:rFonts w:ascii="Times New Roman" w:hAnsi="Times New Roman" w:cs="Times New Roman"/>
          <w:color w:val="2E74B5" w:themeColor="accent1" w:themeShade="BF"/>
          <w:sz w:val="24"/>
          <w:szCs w:val="24"/>
        </w:rPr>
        <w:t>)</w:t>
      </w:r>
    </w:p>
    <w:p w14:paraId="43A0B7BD" w14:textId="77777777" w:rsidR="0004792E" w:rsidRDefault="0004792E" w:rsidP="0004792E">
      <w:pPr>
        <w:rPr>
          <w:rFonts w:ascii="Times New Roman" w:hAnsi="Times New Roman" w:cs="Times New Roman"/>
        </w:rPr>
      </w:pPr>
      <w:r>
        <w:rPr>
          <w:rFonts w:ascii="Times New Roman" w:hAnsi="Times New Roman" w:cs="Times New Roman"/>
          <w:noProof/>
        </w:rPr>
        <w:drawing>
          <wp:inline distT="0" distB="0" distL="0" distR="0" wp14:anchorId="0EDC9B90" wp14:editId="33B016F0">
            <wp:extent cx="5778249" cy="7500821"/>
            <wp:effectExtent l="19050" t="19050" r="13335" b="24130"/>
            <wp:docPr id="4" name="Picture 4" descr="PressRelease_May2020.pdf - Adobe Rea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PressRelease_May2020.pdf - Adobe Reader"/>
                    <pic:cNvPicPr/>
                  </pic:nvPicPr>
                  <pic:blipFill rotWithShape="1">
                    <a:blip r:embed="rId73">
                      <a:extLst>
                        <a:ext uri="{28A0092B-C50C-407E-A947-70E740481C1C}">
                          <a14:useLocalDpi xmlns:a14="http://schemas.microsoft.com/office/drawing/2010/main" val="0"/>
                        </a:ext>
                      </a:extLst>
                    </a:blip>
                    <a:srcRect l="26130" t="9385" r="36741" b="2242"/>
                    <a:stretch/>
                  </pic:blipFill>
                  <pic:spPr bwMode="auto">
                    <a:xfrm>
                      <a:off x="0" y="0"/>
                      <a:ext cx="5810200" cy="754229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F64AF4F" w14:textId="43BDD07D" w:rsidR="00D92BF2" w:rsidRPr="00BE57F3" w:rsidRDefault="00D92BF2" w:rsidP="00D92BF2">
      <w:pPr>
        <w:pStyle w:val="Heading2"/>
        <w:rPr>
          <w:rFonts w:ascii="Times New Roman" w:hAnsi="Times New Roman" w:cs="Times New Roman"/>
          <w:b/>
          <w:color w:val="2E74B5" w:themeColor="accent1" w:themeShade="BF"/>
          <w:sz w:val="40"/>
          <w:szCs w:val="40"/>
        </w:rPr>
      </w:pPr>
      <w:bookmarkStart w:id="383" w:name="_Ref61426497"/>
      <w:bookmarkStart w:id="384" w:name="_Ref61428286"/>
      <w:bookmarkStart w:id="385" w:name="_Toc64228883"/>
      <w:r w:rsidRPr="00BE57F3">
        <w:rPr>
          <w:rFonts w:ascii="Times New Roman" w:hAnsi="Times New Roman" w:cs="Times New Roman"/>
          <w:b/>
          <w:color w:val="2E74B5" w:themeColor="accent1" w:themeShade="BF"/>
          <w:sz w:val="40"/>
          <w:szCs w:val="40"/>
        </w:rPr>
        <w:lastRenderedPageBreak/>
        <w:t xml:space="preserve">Appendix </w:t>
      </w:r>
      <w:r>
        <w:rPr>
          <w:rFonts w:ascii="Times New Roman" w:hAnsi="Times New Roman" w:cs="Times New Roman"/>
          <w:b/>
          <w:color w:val="2E74B5" w:themeColor="accent1" w:themeShade="BF"/>
          <w:sz w:val="40"/>
          <w:szCs w:val="40"/>
        </w:rPr>
        <w:t>C</w:t>
      </w:r>
      <w:r w:rsidRPr="00BE57F3">
        <w:rPr>
          <w:rFonts w:ascii="Times New Roman" w:hAnsi="Times New Roman" w:cs="Times New Roman"/>
          <w:b/>
          <w:color w:val="2E74B5" w:themeColor="accent1" w:themeShade="BF"/>
          <w:sz w:val="40"/>
          <w:szCs w:val="40"/>
        </w:rPr>
        <w:t>: Chain-of-</w:t>
      </w:r>
      <w:r>
        <w:rPr>
          <w:rFonts w:ascii="Times New Roman" w:hAnsi="Times New Roman" w:cs="Times New Roman"/>
          <w:b/>
          <w:color w:val="2E74B5" w:themeColor="accent1" w:themeShade="BF"/>
          <w:sz w:val="40"/>
          <w:szCs w:val="40"/>
        </w:rPr>
        <w:t>C</w:t>
      </w:r>
      <w:r w:rsidRPr="00BE57F3">
        <w:rPr>
          <w:rFonts w:ascii="Times New Roman" w:hAnsi="Times New Roman" w:cs="Times New Roman"/>
          <w:b/>
          <w:color w:val="2E74B5" w:themeColor="accent1" w:themeShade="BF"/>
          <w:sz w:val="40"/>
          <w:szCs w:val="40"/>
        </w:rPr>
        <w:t>ustody</w:t>
      </w:r>
      <w:bookmarkEnd w:id="383"/>
      <w:bookmarkEnd w:id="384"/>
      <w:bookmarkEnd w:id="385"/>
      <w:r w:rsidRPr="00BE57F3">
        <w:rPr>
          <w:rFonts w:ascii="Times New Roman" w:hAnsi="Times New Roman" w:cs="Times New Roman"/>
          <w:b/>
          <w:color w:val="2E74B5" w:themeColor="accent1" w:themeShade="BF"/>
          <w:sz w:val="40"/>
          <w:szCs w:val="40"/>
        </w:rPr>
        <w:t xml:space="preserve"> </w:t>
      </w:r>
    </w:p>
    <w:p w14:paraId="55BC4CF8" w14:textId="009812B8" w:rsidR="007F0A40" w:rsidRPr="00412171" w:rsidRDefault="00D92BF2" w:rsidP="00412171">
      <w:pPr>
        <w:pStyle w:val="NormalWeb"/>
        <w:spacing w:before="0" w:beforeAutospacing="0" w:after="0" w:afterAutospacing="0"/>
      </w:pPr>
      <w:r w:rsidRPr="00BE57F3">
        <w:object w:dxaOrig="9180" w:dyaOrig="11881" w14:anchorId="3116B68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8.5pt;height:532.5pt" o:ole="">
            <v:imagedata r:id="rId74" o:title=""/>
          </v:shape>
          <o:OLEObject Type="Embed" ProgID="Acrobat.Document.DC" ShapeID="_x0000_i1025" DrawAspect="Content" ObjectID="_1675758833" r:id="rId75"/>
        </w:object>
      </w:r>
    </w:p>
    <w:p w14:paraId="06EBB92F" w14:textId="6B43AB15" w:rsidR="0075114A" w:rsidRPr="00BE57F3" w:rsidRDefault="0003074A" w:rsidP="00902281">
      <w:pPr>
        <w:pStyle w:val="Heading2"/>
        <w:rPr>
          <w:rFonts w:ascii="Times New Roman" w:hAnsi="Times New Roman" w:cs="Times New Roman"/>
          <w:b/>
          <w:color w:val="2E74B5" w:themeColor="accent1" w:themeShade="BF"/>
          <w:sz w:val="40"/>
          <w:szCs w:val="40"/>
        </w:rPr>
      </w:pPr>
      <w:bookmarkStart w:id="386" w:name="_Ref61428172"/>
      <w:bookmarkStart w:id="387" w:name="_Toc64228884"/>
      <w:r w:rsidRPr="00BE57F3">
        <w:rPr>
          <w:rFonts w:ascii="Times New Roman" w:hAnsi="Times New Roman" w:cs="Times New Roman"/>
          <w:b/>
          <w:color w:val="2E74B5" w:themeColor="accent1" w:themeShade="BF"/>
          <w:sz w:val="40"/>
          <w:szCs w:val="40"/>
        </w:rPr>
        <w:lastRenderedPageBreak/>
        <w:t>A</w:t>
      </w:r>
      <w:r w:rsidR="0004792E">
        <w:rPr>
          <w:rFonts w:ascii="Times New Roman" w:hAnsi="Times New Roman" w:cs="Times New Roman"/>
          <w:b/>
          <w:color w:val="2E74B5" w:themeColor="accent1" w:themeShade="BF"/>
          <w:sz w:val="40"/>
          <w:szCs w:val="40"/>
        </w:rPr>
        <w:t xml:space="preserve">ppendix </w:t>
      </w:r>
      <w:r w:rsidR="00412171">
        <w:rPr>
          <w:rFonts w:ascii="Times New Roman" w:hAnsi="Times New Roman" w:cs="Times New Roman"/>
          <w:b/>
          <w:color w:val="2E74B5" w:themeColor="accent1" w:themeShade="BF"/>
          <w:sz w:val="40"/>
          <w:szCs w:val="40"/>
        </w:rPr>
        <w:t>D</w:t>
      </w:r>
      <w:r w:rsidRPr="00BE57F3">
        <w:rPr>
          <w:rFonts w:ascii="Times New Roman" w:hAnsi="Times New Roman" w:cs="Times New Roman"/>
          <w:b/>
          <w:color w:val="2E74B5" w:themeColor="accent1" w:themeShade="BF"/>
          <w:sz w:val="40"/>
          <w:szCs w:val="40"/>
        </w:rPr>
        <w:t>:</w:t>
      </w:r>
      <w:r w:rsidR="00F12A12">
        <w:rPr>
          <w:rFonts w:ascii="Times New Roman" w:hAnsi="Times New Roman" w:cs="Times New Roman"/>
          <w:b/>
          <w:color w:val="2E74B5" w:themeColor="accent1" w:themeShade="BF"/>
          <w:sz w:val="40"/>
          <w:szCs w:val="40"/>
        </w:rPr>
        <w:t xml:space="preserve"> </w:t>
      </w:r>
      <w:commentRangeStart w:id="388"/>
      <w:r w:rsidR="00591FDD" w:rsidRPr="00BE57F3">
        <w:rPr>
          <w:rFonts w:ascii="Times New Roman" w:hAnsi="Times New Roman" w:cs="Times New Roman"/>
          <w:b/>
          <w:color w:val="2E74B5" w:themeColor="accent1" w:themeShade="BF"/>
          <w:sz w:val="40"/>
          <w:szCs w:val="40"/>
        </w:rPr>
        <w:t>Marine Beach Sanitary Survey</w:t>
      </w:r>
      <w:bookmarkEnd w:id="386"/>
      <w:commentRangeEnd w:id="388"/>
      <w:r w:rsidR="00124214">
        <w:rPr>
          <w:rStyle w:val="CommentReference"/>
        </w:rPr>
        <w:commentReference w:id="388"/>
      </w:r>
      <w:bookmarkEnd w:id="387"/>
    </w:p>
    <w:p w14:paraId="00A3E254" w14:textId="1A7A3E36" w:rsidR="00E359A7" w:rsidRPr="00BE57F3" w:rsidRDefault="00303A52" w:rsidP="00E359A7">
      <w:pPr>
        <w:rPr>
          <w:rFonts w:ascii="Times New Roman" w:hAnsi="Times New Roman" w:cs="Times New Roman"/>
        </w:rPr>
        <w:sectPr w:rsidR="00E359A7" w:rsidRPr="00BE57F3" w:rsidSect="0003074A">
          <w:headerReference w:type="first" r:id="rId76"/>
          <w:pgSz w:w="12240" w:h="15840"/>
          <w:pgMar w:top="1440" w:right="1440" w:bottom="1440" w:left="1440" w:header="0" w:footer="720" w:gutter="0"/>
          <w:cols w:space="720"/>
          <w:docGrid w:linePitch="299"/>
        </w:sectPr>
      </w:pPr>
      <w:r>
        <w:rPr>
          <w:noProof/>
        </w:rPr>
        <w:drawing>
          <wp:inline distT="0" distB="0" distL="0" distR="0" wp14:anchorId="7D1A3756" wp14:editId="6FCCFFB4">
            <wp:extent cx="5581015" cy="7367270"/>
            <wp:effectExtent l="19050" t="19050" r="19685" b="2413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581015" cy="7367270"/>
                    </a:xfrm>
                    <a:prstGeom prst="rect">
                      <a:avLst/>
                    </a:prstGeom>
                    <a:noFill/>
                    <a:ln>
                      <a:solidFill>
                        <a:schemeClr val="tx1"/>
                      </a:solidFill>
                    </a:ln>
                  </pic:spPr>
                </pic:pic>
              </a:graphicData>
            </a:graphic>
          </wp:inline>
        </w:drawing>
      </w:r>
    </w:p>
    <w:p w14:paraId="6A6509E0" w14:textId="6F600E1A" w:rsidR="0069324C" w:rsidRPr="00491EAB" w:rsidRDefault="005E6B13" w:rsidP="00AB22E1">
      <w:pPr>
        <w:pStyle w:val="Heading2"/>
        <w:rPr>
          <w:rFonts w:ascii="Times New Roman" w:hAnsi="Times New Roman" w:cs="Times New Roman"/>
          <w:b/>
          <w:color w:val="2E74B5" w:themeColor="accent1" w:themeShade="BF"/>
          <w:sz w:val="40"/>
          <w:szCs w:val="40"/>
        </w:rPr>
      </w:pPr>
      <w:bookmarkStart w:id="389" w:name="_Ref61428745"/>
      <w:bookmarkStart w:id="390" w:name="_Toc64228885"/>
      <w:r w:rsidRPr="00491EAB">
        <w:rPr>
          <w:rFonts w:ascii="Times New Roman" w:hAnsi="Times New Roman" w:cs="Times New Roman"/>
          <w:b/>
          <w:color w:val="2E74B5" w:themeColor="accent1" w:themeShade="BF"/>
          <w:sz w:val="40"/>
          <w:szCs w:val="40"/>
        </w:rPr>
        <w:lastRenderedPageBreak/>
        <w:t xml:space="preserve">Appendix </w:t>
      </w:r>
      <w:r w:rsidR="00185579" w:rsidRPr="00491EAB">
        <w:rPr>
          <w:rFonts w:ascii="Times New Roman" w:hAnsi="Times New Roman" w:cs="Times New Roman"/>
          <w:b/>
          <w:color w:val="2E74B5" w:themeColor="accent1" w:themeShade="BF"/>
          <w:sz w:val="40"/>
          <w:szCs w:val="40"/>
        </w:rPr>
        <w:t>E</w:t>
      </w:r>
      <w:r w:rsidR="00B230CB" w:rsidRPr="00491EAB">
        <w:rPr>
          <w:rFonts w:ascii="Times New Roman" w:hAnsi="Times New Roman" w:cs="Times New Roman"/>
          <w:b/>
          <w:color w:val="2E74B5" w:themeColor="accent1" w:themeShade="BF"/>
          <w:sz w:val="40"/>
          <w:szCs w:val="40"/>
        </w:rPr>
        <w:t xml:space="preserve">: </w:t>
      </w:r>
      <w:r w:rsidR="00F3296E" w:rsidRPr="00491EAB">
        <w:rPr>
          <w:rFonts w:ascii="Times New Roman" w:hAnsi="Times New Roman" w:cs="Times New Roman"/>
          <w:b/>
          <w:color w:val="2E74B5" w:themeColor="accent1" w:themeShade="BF"/>
          <w:sz w:val="40"/>
          <w:szCs w:val="40"/>
        </w:rPr>
        <w:t xml:space="preserve">2020 </w:t>
      </w:r>
      <w:r w:rsidR="00976117">
        <w:rPr>
          <w:rFonts w:ascii="Times New Roman" w:hAnsi="Times New Roman" w:cs="Times New Roman"/>
          <w:b/>
          <w:color w:val="2E74B5" w:themeColor="accent1" w:themeShade="BF"/>
          <w:sz w:val="40"/>
          <w:szCs w:val="40"/>
        </w:rPr>
        <w:t>Sample</w:t>
      </w:r>
      <w:r w:rsidR="00B230CB" w:rsidRPr="00491EAB">
        <w:rPr>
          <w:rFonts w:ascii="Times New Roman" w:hAnsi="Times New Roman" w:cs="Times New Roman"/>
          <w:b/>
          <w:color w:val="2E74B5" w:themeColor="accent1" w:themeShade="BF"/>
          <w:sz w:val="40"/>
          <w:szCs w:val="40"/>
        </w:rPr>
        <w:t xml:space="preserve"> Values and </w:t>
      </w:r>
      <w:r w:rsidR="000C57AE" w:rsidRPr="00491EAB">
        <w:rPr>
          <w:rFonts w:ascii="Times New Roman" w:hAnsi="Times New Roman" w:cs="Times New Roman"/>
          <w:b/>
          <w:color w:val="2E74B5" w:themeColor="accent1" w:themeShade="BF"/>
          <w:sz w:val="40"/>
          <w:szCs w:val="40"/>
        </w:rPr>
        <w:t>Exceedances</w:t>
      </w:r>
      <w:r w:rsidR="000C1B0B">
        <w:rPr>
          <w:rFonts w:ascii="Times New Roman" w:hAnsi="Times New Roman" w:cs="Times New Roman"/>
          <w:b/>
          <w:color w:val="2E74B5" w:themeColor="accent1" w:themeShade="BF"/>
          <w:sz w:val="40"/>
          <w:szCs w:val="40"/>
        </w:rPr>
        <w:t xml:space="preserve"> </w:t>
      </w:r>
      <w:r w:rsidR="00705FF3" w:rsidRPr="00491EAB">
        <w:rPr>
          <w:rFonts w:ascii="Times New Roman" w:hAnsi="Times New Roman" w:cs="Times New Roman"/>
          <w:b/>
          <w:color w:val="2E74B5" w:themeColor="accent1" w:themeShade="BF"/>
          <w:sz w:val="24"/>
          <w:szCs w:val="24"/>
        </w:rPr>
        <w:t xml:space="preserve">(Page </w:t>
      </w:r>
      <w:bookmarkEnd w:id="389"/>
      <w:r w:rsidR="00F3296E" w:rsidRPr="00491EAB">
        <w:rPr>
          <w:rFonts w:ascii="Times New Roman" w:hAnsi="Times New Roman" w:cs="Times New Roman"/>
          <w:b/>
          <w:color w:val="2E74B5" w:themeColor="accent1" w:themeShade="BF"/>
          <w:sz w:val="24"/>
          <w:szCs w:val="24"/>
        </w:rPr>
        <w:t xml:space="preserve">1 of </w:t>
      </w:r>
      <w:r w:rsidR="008A7865" w:rsidRPr="00491EAB">
        <w:rPr>
          <w:rFonts w:ascii="Times New Roman" w:hAnsi="Times New Roman" w:cs="Times New Roman"/>
          <w:b/>
          <w:color w:val="2E74B5" w:themeColor="accent1" w:themeShade="BF"/>
          <w:sz w:val="24"/>
          <w:szCs w:val="24"/>
        </w:rPr>
        <w:t>6</w:t>
      </w:r>
      <w:r w:rsidR="00B82791" w:rsidRPr="00491EAB">
        <w:rPr>
          <w:rFonts w:ascii="Times New Roman" w:hAnsi="Times New Roman" w:cs="Times New Roman"/>
          <w:b/>
          <w:color w:val="2E74B5" w:themeColor="accent1" w:themeShade="BF"/>
          <w:sz w:val="24"/>
          <w:szCs w:val="24"/>
        </w:rPr>
        <w:t>)</w:t>
      </w:r>
      <w:bookmarkEnd w:id="390"/>
      <w:r w:rsidR="00930203" w:rsidRPr="00491EAB">
        <w:rPr>
          <w:rFonts w:ascii="Times New Roman" w:hAnsi="Times New Roman" w:cs="Times New Roman"/>
          <w:b/>
          <w:color w:val="2E74B5" w:themeColor="accent1" w:themeShade="BF"/>
          <w:sz w:val="40"/>
          <w:szCs w:val="40"/>
        </w:rPr>
        <w:t xml:space="preserve"> </w:t>
      </w:r>
    </w:p>
    <w:tbl>
      <w:tblPr>
        <w:tblW w:w="10060" w:type="dxa"/>
        <w:tblInd w:w="-5" w:type="dxa"/>
        <w:tblLook w:val="04A0" w:firstRow="1" w:lastRow="0" w:firstColumn="1" w:lastColumn="0" w:noHBand="0" w:noVBand="1"/>
      </w:tblPr>
      <w:tblGrid>
        <w:gridCol w:w="1440"/>
        <w:gridCol w:w="2048"/>
        <w:gridCol w:w="1180"/>
        <w:gridCol w:w="1460"/>
        <w:gridCol w:w="1360"/>
        <w:gridCol w:w="1286"/>
        <w:gridCol w:w="1286"/>
      </w:tblGrid>
      <w:tr w:rsidR="00F3296E" w:rsidRPr="00F3296E" w14:paraId="3DDED005" w14:textId="77777777" w:rsidTr="00F3296E">
        <w:trPr>
          <w:trHeight w:val="1728"/>
        </w:trPr>
        <w:tc>
          <w:tcPr>
            <w:tcW w:w="14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D60CCA5" w14:textId="77777777" w:rsidR="00F3296E" w:rsidRPr="00F3296E" w:rsidRDefault="00F3296E" w:rsidP="00F3296E">
            <w:pPr>
              <w:spacing w:line="240" w:lineRule="auto"/>
              <w:contextualSpacing w:val="0"/>
              <w:jc w:val="center"/>
              <w:rPr>
                <w:rFonts w:ascii="Calibri" w:eastAsia="Times New Roman" w:hAnsi="Calibri" w:cs="Calibri"/>
                <w:b/>
                <w:bCs/>
                <w:color w:val="000000"/>
              </w:rPr>
            </w:pPr>
            <w:r w:rsidRPr="00F3296E">
              <w:rPr>
                <w:rFonts w:ascii="Calibri" w:eastAsia="Times New Roman" w:hAnsi="Calibri" w:cs="Calibri"/>
                <w:b/>
                <w:bCs/>
                <w:color w:val="000000"/>
              </w:rPr>
              <w:t>Bacteria</w:t>
            </w:r>
          </w:p>
        </w:tc>
        <w:tc>
          <w:tcPr>
            <w:tcW w:w="2120" w:type="dxa"/>
            <w:tcBorders>
              <w:top w:val="single" w:sz="4" w:space="0" w:color="auto"/>
              <w:left w:val="nil"/>
              <w:bottom w:val="single" w:sz="4" w:space="0" w:color="auto"/>
              <w:right w:val="single" w:sz="4" w:space="0" w:color="auto"/>
            </w:tcBorders>
            <w:shd w:val="clear" w:color="auto" w:fill="auto"/>
            <w:vAlign w:val="center"/>
            <w:hideMark/>
          </w:tcPr>
          <w:p w14:paraId="4597BE17" w14:textId="77777777" w:rsidR="00F3296E" w:rsidRPr="00F3296E" w:rsidRDefault="00F3296E" w:rsidP="00F3296E">
            <w:pPr>
              <w:spacing w:line="240" w:lineRule="auto"/>
              <w:contextualSpacing w:val="0"/>
              <w:jc w:val="center"/>
              <w:rPr>
                <w:rFonts w:ascii="Calibri" w:eastAsia="Times New Roman" w:hAnsi="Calibri" w:cs="Calibri"/>
                <w:b/>
                <w:bCs/>
                <w:color w:val="000000"/>
              </w:rPr>
            </w:pPr>
            <w:r w:rsidRPr="00F3296E">
              <w:rPr>
                <w:rFonts w:ascii="Calibri" w:eastAsia="Times New Roman" w:hAnsi="Calibri" w:cs="Calibri"/>
                <w:b/>
                <w:bCs/>
                <w:color w:val="000000"/>
              </w:rPr>
              <w:t>Location</w:t>
            </w:r>
          </w:p>
        </w:tc>
        <w:tc>
          <w:tcPr>
            <w:tcW w:w="1180" w:type="dxa"/>
            <w:tcBorders>
              <w:top w:val="single" w:sz="4" w:space="0" w:color="auto"/>
              <w:left w:val="nil"/>
              <w:bottom w:val="single" w:sz="4" w:space="0" w:color="auto"/>
              <w:right w:val="single" w:sz="4" w:space="0" w:color="auto"/>
            </w:tcBorders>
            <w:shd w:val="clear" w:color="auto" w:fill="auto"/>
            <w:vAlign w:val="center"/>
            <w:hideMark/>
          </w:tcPr>
          <w:p w14:paraId="696464A0" w14:textId="77777777" w:rsidR="00F3296E" w:rsidRPr="00F3296E" w:rsidRDefault="00F3296E" w:rsidP="00F3296E">
            <w:pPr>
              <w:spacing w:line="240" w:lineRule="auto"/>
              <w:contextualSpacing w:val="0"/>
              <w:jc w:val="center"/>
              <w:rPr>
                <w:rFonts w:ascii="Calibri" w:eastAsia="Times New Roman" w:hAnsi="Calibri" w:cs="Calibri"/>
                <w:b/>
                <w:bCs/>
                <w:color w:val="000000"/>
              </w:rPr>
            </w:pPr>
            <w:r w:rsidRPr="00F3296E">
              <w:rPr>
                <w:rFonts w:ascii="Calibri" w:eastAsia="Times New Roman" w:hAnsi="Calibri" w:cs="Calibri"/>
                <w:b/>
                <w:bCs/>
                <w:color w:val="000000"/>
              </w:rPr>
              <w:t>Date</w:t>
            </w:r>
          </w:p>
        </w:tc>
        <w:tc>
          <w:tcPr>
            <w:tcW w:w="1460" w:type="dxa"/>
            <w:tcBorders>
              <w:top w:val="single" w:sz="4" w:space="0" w:color="auto"/>
              <w:left w:val="nil"/>
              <w:bottom w:val="single" w:sz="4" w:space="0" w:color="auto"/>
              <w:right w:val="single" w:sz="4" w:space="0" w:color="auto"/>
            </w:tcBorders>
            <w:shd w:val="clear" w:color="auto" w:fill="auto"/>
            <w:vAlign w:val="center"/>
            <w:hideMark/>
          </w:tcPr>
          <w:p w14:paraId="4B753A05" w14:textId="77777777" w:rsidR="00F3296E" w:rsidRPr="00F3296E" w:rsidRDefault="00F3296E" w:rsidP="00F3296E">
            <w:pPr>
              <w:spacing w:line="240" w:lineRule="auto"/>
              <w:contextualSpacing w:val="0"/>
              <w:jc w:val="center"/>
              <w:rPr>
                <w:rFonts w:ascii="Calibri" w:eastAsia="Times New Roman" w:hAnsi="Calibri" w:cs="Calibri"/>
                <w:b/>
                <w:bCs/>
                <w:color w:val="000000"/>
              </w:rPr>
            </w:pPr>
            <w:r w:rsidRPr="00F3296E">
              <w:rPr>
                <w:rFonts w:ascii="Calibri" w:eastAsia="Times New Roman" w:hAnsi="Calibri" w:cs="Calibri"/>
                <w:b/>
                <w:bCs/>
                <w:color w:val="000000"/>
              </w:rPr>
              <w:t>Individual Sample Value (CFU/100 mL)</w:t>
            </w:r>
          </w:p>
        </w:tc>
        <w:tc>
          <w:tcPr>
            <w:tcW w:w="1360" w:type="dxa"/>
            <w:tcBorders>
              <w:top w:val="single" w:sz="4" w:space="0" w:color="auto"/>
              <w:left w:val="nil"/>
              <w:bottom w:val="single" w:sz="4" w:space="0" w:color="auto"/>
              <w:right w:val="single" w:sz="4" w:space="0" w:color="auto"/>
            </w:tcBorders>
            <w:shd w:val="clear" w:color="auto" w:fill="auto"/>
            <w:vAlign w:val="center"/>
            <w:hideMark/>
          </w:tcPr>
          <w:p w14:paraId="6B3FC13C" w14:textId="77777777" w:rsidR="00F3296E" w:rsidRPr="00F3296E" w:rsidRDefault="00F3296E" w:rsidP="00F3296E">
            <w:pPr>
              <w:spacing w:line="240" w:lineRule="auto"/>
              <w:contextualSpacing w:val="0"/>
              <w:jc w:val="center"/>
              <w:rPr>
                <w:rFonts w:ascii="Calibri" w:eastAsia="Times New Roman" w:hAnsi="Calibri" w:cs="Calibri"/>
                <w:b/>
                <w:bCs/>
                <w:color w:val="000000"/>
              </w:rPr>
            </w:pPr>
            <w:r w:rsidRPr="00F3296E">
              <w:rPr>
                <w:rFonts w:ascii="Calibri" w:eastAsia="Times New Roman" w:hAnsi="Calibri" w:cs="Calibri"/>
                <w:b/>
                <w:bCs/>
                <w:color w:val="000000"/>
              </w:rPr>
              <w:t>30 Day Rolling Geometric Mean Value (CFU/100 mL)</w:t>
            </w:r>
          </w:p>
        </w:tc>
        <w:tc>
          <w:tcPr>
            <w:tcW w:w="1280" w:type="dxa"/>
            <w:tcBorders>
              <w:top w:val="single" w:sz="4" w:space="0" w:color="auto"/>
              <w:left w:val="nil"/>
              <w:bottom w:val="single" w:sz="4" w:space="0" w:color="auto"/>
              <w:right w:val="single" w:sz="4" w:space="0" w:color="auto"/>
            </w:tcBorders>
            <w:shd w:val="clear" w:color="auto" w:fill="auto"/>
            <w:vAlign w:val="center"/>
            <w:hideMark/>
          </w:tcPr>
          <w:p w14:paraId="07E4F876" w14:textId="77777777" w:rsidR="00F3296E" w:rsidRPr="00F3296E" w:rsidRDefault="00F3296E" w:rsidP="00F3296E">
            <w:pPr>
              <w:spacing w:line="240" w:lineRule="auto"/>
              <w:contextualSpacing w:val="0"/>
              <w:jc w:val="center"/>
              <w:rPr>
                <w:rFonts w:ascii="Calibri" w:eastAsia="Times New Roman" w:hAnsi="Calibri" w:cs="Calibri"/>
                <w:b/>
                <w:bCs/>
                <w:color w:val="000000"/>
              </w:rPr>
            </w:pPr>
            <w:r w:rsidRPr="00F3296E">
              <w:rPr>
                <w:rFonts w:ascii="Calibri" w:eastAsia="Times New Roman" w:hAnsi="Calibri" w:cs="Calibri"/>
                <w:b/>
                <w:bCs/>
                <w:color w:val="000000"/>
              </w:rPr>
              <w:t>Individual Sample Value Exceedance</w:t>
            </w:r>
          </w:p>
        </w:tc>
        <w:tc>
          <w:tcPr>
            <w:tcW w:w="1220" w:type="dxa"/>
            <w:tcBorders>
              <w:top w:val="single" w:sz="4" w:space="0" w:color="auto"/>
              <w:left w:val="nil"/>
              <w:bottom w:val="single" w:sz="4" w:space="0" w:color="auto"/>
              <w:right w:val="single" w:sz="4" w:space="0" w:color="auto"/>
            </w:tcBorders>
            <w:shd w:val="clear" w:color="auto" w:fill="auto"/>
            <w:vAlign w:val="center"/>
            <w:hideMark/>
          </w:tcPr>
          <w:p w14:paraId="761C7C70" w14:textId="77777777" w:rsidR="00F3296E" w:rsidRPr="00F3296E" w:rsidRDefault="00F3296E" w:rsidP="00F3296E">
            <w:pPr>
              <w:spacing w:line="240" w:lineRule="auto"/>
              <w:contextualSpacing w:val="0"/>
              <w:jc w:val="center"/>
              <w:rPr>
                <w:rFonts w:ascii="Calibri" w:eastAsia="Times New Roman" w:hAnsi="Calibri" w:cs="Calibri"/>
                <w:b/>
                <w:bCs/>
                <w:color w:val="000000"/>
              </w:rPr>
            </w:pPr>
            <w:r w:rsidRPr="00F3296E">
              <w:rPr>
                <w:rFonts w:ascii="Calibri" w:eastAsia="Times New Roman" w:hAnsi="Calibri" w:cs="Calibri"/>
                <w:b/>
                <w:bCs/>
                <w:color w:val="000000"/>
              </w:rPr>
              <w:t>30 Day Geometric Mean Exceedance</w:t>
            </w:r>
          </w:p>
        </w:tc>
      </w:tr>
      <w:tr w:rsidR="00F3296E" w:rsidRPr="00F3296E" w14:paraId="609C08CD" w14:textId="77777777" w:rsidTr="00F3296E">
        <w:trPr>
          <w:trHeight w:val="288"/>
        </w:trPr>
        <w:tc>
          <w:tcPr>
            <w:tcW w:w="1440" w:type="dxa"/>
            <w:vMerge w:val="restart"/>
            <w:tcBorders>
              <w:top w:val="nil"/>
              <w:left w:val="single" w:sz="4" w:space="0" w:color="auto"/>
              <w:bottom w:val="single" w:sz="4" w:space="0" w:color="auto"/>
              <w:right w:val="single" w:sz="4" w:space="0" w:color="auto"/>
            </w:tcBorders>
            <w:shd w:val="clear" w:color="auto" w:fill="auto"/>
            <w:noWrap/>
            <w:hideMark/>
          </w:tcPr>
          <w:p w14:paraId="27DF290F"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Enterococci</w:t>
            </w:r>
          </w:p>
        </w:tc>
        <w:tc>
          <w:tcPr>
            <w:tcW w:w="2120" w:type="dxa"/>
            <w:vMerge w:val="restart"/>
            <w:tcBorders>
              <w:top w:val="nil"/>
              <w:left w:val="single" w:sz="4" w:space="0" w:color="auto"/>
              <w:bottom w:val="single" w:sz="4" w:space="0" w:color="auto"/>
              <w:right w:val="single" w:sz="4" w:space="0" w:color="auto"/>
            </w:tcBorders>
            <w:shd w:val="clear" w:color="auto" w:fill="auto"/>
            <w:hideMark/>
          </w:tcPr>
          <w:p w14:paraId="3736E4BD"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Kenai River Gull Rookery 1</w:t>
            </w:r>
          </w:p>
        </w:tc>
        <w:tc>
          <w:tcPr>
            <w:tcW w:w="1180" w:type="dxa"/>
            <w:tcBorders>
              <w:top w:val="nil"/>
              <w:left w:val="nil"/>
              <w:bottom w:val="single" w:sz="4" w:space="0" w:color="auto"/>
              <w:right w:val="single" w:sz="4" w:space="0" w:color="auto"/>
            </w:tcBorders>
            <w:shd w:val="clear" w:color="auto" w:fill="auto"/>
            <w:noWrap/>
            <w:vAlign w:val="bottom"/>
            <w:hideMark/>
          </w:tcPr>
          <w:p w14:paraId="4FF1FAA7" w14:textId="77777777" w:rsidR="00F3296E" w:rsidRPr="00F3296E" w:rsidRDefault="00F3296E" w:rsidP="00F3296E">
            <w:pPr>
              <w:spacing w:line="240" w:lineRule="auto"/>
              <w:contextualSpacing w:val="0"/>
              <w:jc w:val="right"/>
              <w:rPr>
                <w:rFonts w:ascii="Calibri" w:eastAsia="Times New Roman" w:hAnsi="Calibri" w:cs="Calibri"/>
                <w:color w:val="000000"/>
              </w:rPr>
            </w:pPr>
            <w:r w:rsidRPr="00F3296E">
              <w:rPr>
                <w:rFonts w:ascii="Calibri" w:eastAsia="Times New Roman" w:hAnsi="Calibri" w:cs="Calibri"/>
                <w:color w:val="000000"/>
              </w:rPr>
              <w:t>5/26/2020</w:t>
            </w:r>
          </w:p>
        </w:tc>
        <w:tc>
          <w:tcPr>
            <w:tcW w:w="1460" w:type="dxa"/>
            <w:tcBorders>
              <w:top w:val="nil"/>
              <w:left w:val="nil"/>
              <w:bottom w:val="single" w:sz="4" w:space="0" w:color="auto"/>
              <w:right w:val="single" w:sz="4" w:space="0" w:color="auto"/>
            </w:tcBorders>
            <w:shd w:val="clear" w:color="auto" w:fill="auto"/>
            <w:noWrap/>
            <w:vAlign w:val="bottom"/>
            <w:hideMark/>
          </w:tcPr>
          <w:p w14:paraId="1129CA43"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0.5</w:t>
            </w:r>
          </w:p>
        </w:tc>
        <w:tc>
          <w:tcPr>
            <w:tcW w:w="1360" w:type="dxa"/>
            <w:tcBorders>
              <w:top w:val="nil"/>
              <w:left w:val="nil"/>
              <w:bottom w:val="single" w:sz="4" w:space="0" w:color="auto"/>
              <w:right w:val="single" w:sz="4" w:space="0" w:color="auto"/>
            </w:tcBorders>
            <w:shd w:val="clear" w:color="auto" w:fill="auto"/>
            <w:noWrap/>
            <w:vAlign w:val="bottom"/>
            <w:hideMark/>
          </w:tcPr>
          <w:p w14:paraId="0B412DE8"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5E8ACE48"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0E18986B"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r>
      <w:tr w:rsidR="00F3296E" w:rsidRPr="00F3296E" w14:paraId="01ED6E94" w14:textId="77777777" w:rsidTr="00F3296E">
        <w:trPr>
          <w:trHeight w:val="288"/>
        </w:trPr>
        <w:tc>
          <w:tcPr>
            <w:tcW w:w="1440" w:type="dxa"/>
            <w:vMerge/>
            <w:tcBorders>
              <w:top w:val="nil"/>
              <w:left w:val="single" w:sz="4" w:space="0" w:color="auto"/>
              <w:bottom w:val="single" w:sz="4" w:space="0" w:color="auto"/>
              <w:right w:val="single" w:sz="4" w:space="0" w:color="auto"/>
            </w:tcBorders>
            <w:vAlign w:val="center"/>
            <w:hideMark/>
          </w:tcPr>
          <w:p w14:paraId="5D0A88B2" w14:textId="77777777" w:rsidR="00F3296E" w:rsidRPr="00F3296E" w:rsidRDefault="00F3296E" w:rsidP="00F3296E">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782B07E7" w14:textId="77777777" w:rsidR="00F3296E" w:rsidRPr="00F3296E" w:rsidRDefault="00F3296E" w:rsidP="00F3296E">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25DB10B2" w14:textId="77777777" w:rsidR="00F3296E" w:rsidRPr="00F3296E" w:rsidRDefault="00F3296E" w:rsidP="00F3296E">
            <w:pPr>
              <w:spacing w:line="240" w:lineRule="auto"/>
              <w:contextualSpacing w:val="0"/>
              <w:jc w:val="right"/>
              <w:rPr>
                <w:rFonts w:ascii="Calibri" w:eastAsia="Times New Roman" w:hAnsi="Calibri" w:cs="Calibri"/>
                <w:color w:val="000000"/>
              </w:rPr>
            </w:pPr>
            <w:r w:rsidRPr="00F3296E">
              <w:rPr>
                <w:rFonts w:ascii="Calibri" w:eastAsia="Times New Roman" w:hAnsi="Calibri" w:cs="Calibri"/>
                <w:color w:val="000000"/>
              </w:rPr>
              <w:t>6/4/2020</w:t>
            </w:r>
          </w:p>
        </w:tc>
        <w:tc>
          <w:tcPr>
            <w:tcW w:w="1460" w:type="dxa"/>
            <w:tcBorders>
              <w:top w:val="nil"/>
              <w:left w:val="nil"/>
              <w:bottom w:val="single" w:sz="4" w:space="0" w:color="auto"/>
              <w:right w:val="single" w:sz="4" w:space="0" w:color="auto"/>
            </w:tcBorders>
            <w:shd w:val="clear" w:color="auto" w:fill="auto"/>
            <w:noWrap/>
            <w:vAlign w:val="bottom"/>
            <w:hideMark/>
          </w:tcPr>
          <w:p w14:paraId="601C462B"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10</w:t>
            </w:r>
          </w:p>
        </w:tc>
        <w:tc>
          <w:tcPr>
            <w:tcW w:w="1360" w:type="dxa"/>
            <w:tcBorders>
              <w:top w:val="nil"/>
              <w:left w:val="nil"/>
              <w:bottom w:val="single" w:sz="4" w:space="0" w:color="auto"/>
              <w:right w:val="single" w:sz="4" w:space="0" w:color="auto"/>
            </w:tcBorders>
            <w:shd w:val="clear" w:color="auto" w:fill="auto"/>
            <w:noWrap/>
            <w:vAlign w:val="bottom"/>
            <w:hideMark/>
          </w:tcPr>
          <w:p w14:paraId="37BCC0BB"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5F3A88FE"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63A667EA"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r>
      <w:tr w:rsidR="00F3296E" w:rsidRPr="00F3296E" w14:paraId="5A713F5E" w14:textId="77777777" w:rsidTr="00F3296E">
        <w:trPr>
          <w:trHeight w:val="288"/>
        </w:trPr>
        <w:tc>
          <w:tcPr>
            <w:tcW w:w="1440" w:type="dxa"/>
            <w:vMerge/>
            <w:tcBorders>
              <w:top w:val="nil"/>
              <w:left w:val="single" w:sz="4" w:space="0" w:color="auto"/>
              <w:bottom w:val="single" w:sz="4" w:space="0" w:color="auto"/>
              <w:right w:val="single" w:sz="4" w:space="0" w:color="auto"/>
            </w:tcBorders>
            <w:vAlign w:val="center"/>
            <w:hideMark/>
          </w:tcPr>
          <w:p w14:paraId="0CB7CCD4" w14:textId="77777777" w:rsidR="00F3296E" w:rsidRPr="00F3296E" w:rsidRDefault="00F3296E" w:rsidP="00F3296E">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0239A92E" w14:textId="77777777" w:rsidR="00F3296E" w:rsidRPr="00F3296E" w:rsidRDefault="00F3296E" w:rsidP="00F3296E">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791BEABE" w14:textId="77777777" w:rsidR="00F3296E" w:rsidRPr="00F3296E" w:rsidRDefault="00F3296E" w:rsidP="00F3296E">
            <w:pPr>
              <w:spacing w:line="240" w:lineRule="auto"/>
              <w:contextualSpacing w:val="0"/>
              <w:jc w:val="right"/>
              <w:rPr>
                <w:rFonts w:ascii="Calibri" w:eastAsia="Times New Roman" w:hAnsi="Calibri" w:cs="Calibri"/>
                <w:color w:val="000000"/>
              </w:rPr>
            </w:pPr>
            <w:r w:rsidRPr="00F3296E">
              <w:rPr>
                <w:rFonts w:ascii="Calibri" w:eastAsia="Times New Roman" w:hAnsi="Calibri" w:cs="Calibri"/>
                <w:color w:val="000000"/>
              </w:rPr>
              <w:t>6/9/2020</w:t>
            </w:r>
          </w:p>
        </w:tc>
        <w:tc>
          <w:tcPr>
            <w:tcW w:w="1460" w:type="dxa"/>
            <w:tcBorders>
              <w:top w:val="nil"/>
              <w:left w:val="nil"/>
              <w:bottom w:val="single" w:sz="4" w:space="0" w:color="auto"/>
              <w:right w:val="single" w:sz="4" w:space="0" w:color="auto"/>
            </w:tcBorders>
            <w:shd w:val="clear" w:color="auto" w:fill="auto"/>
            <w:noWrap/>
            <w:vAlign w:val="bottom"/>
            <w:hideMark/>
          </w:tcPr>
          <w:p w14:paraId="3F096FF1"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3</w:t>
            </w:r>
          </w:p>
        </w:tc>
        <w:tc>
          <w:tcPr>
            <w:tcW w:w="1360" w:type="dxa"/>
            <w:tcBorders>
              <w:top w:val="nil"/>
              <w:left w:val="nil"/>
              <w:bottom w:val="single" w:sz="4" w:space="0" w:color="auto"/>
              <w:right w:val="single" w:sz="4" w:space="0" w:color="auto"/>
            </w:tcBorders>
            <w:shd w:val="clear" w:color="auto" w:fill="auto"/>
            <w:noWrap/>
            <w:vAlign w:val="bottom"/>
            <w:hideMark/>
          </w:tcPr>
          <w:p w14:paraId="6818503B"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07CAE5EB"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0DE30CDD"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r>
      <w:tr w:rsidR="00F3296E" w:rsidRPr="00F3296E" w14:paraId="1F2D7072" w14:textId="77777777" w:rsidTr="00F3296E">
        <w:trPr>
          <w:trHeight w:val="288"/>
        </w:trPr>
        <w:tc>
          <w:tcPr>
            <w:tcW w:w="1440" w:type="dxa"/>
            <w:vMerge/>
            <w:tcBorders>
              <w:top w:val="nil"/>
              <w:left w:val="single" w:sz="4" w:space="0" w:color="auto"/>
              <w:bottom w:val="single" w:sz="4" w:space="0" w:color="auto"/>
              <w:right w:val="single" w:sz="4" w:space="0" w:color="auto"/>
            </w:tcBorders>
            <w:vAlign w:val="center"/>
            <w:hideMark/>
          </w:tcPr>
          <w:p w14:paraId="4598E51F" w14:textId="77777777" w:rsidR="00F3296E" w:rsidRPr="00F3296E" w:rsidRDefault="00F3296E" w:rsidP="00F3296E">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159AA64A" w14:textId="77777777" w:rsidR="00F3296E" w:rsidRPr="00F3296E" w:rsidRDefault="00F3296E" w:rsidP="00F3296E">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68EA180F" w14:textId="77777777" w:rsidR="00F3296E" w:rsidRPr="00F3296E" w:rsidRDefault="00F3296E" w:rsidP="00F3296E">
            <w:pPr>
              <w:spacing w:line="240" w:lineRule="auto"/>
              <w:contextualSpacing w:val="0"/>
              <w:jc w:val="right"/>
              <w:rPr>
                <w:rFonts w:ascii="Calibri" w:eastAsia="Times New Roman" w:hAnsi="Calibri" w:cs="Calibri"/>
                <w:color w:val="000000"/>
              </w:rPr>
            </w:pPr>
            <w:r w:rsidRPr="00F3296E">
              <w:rPr>
                <w:rFonts w:ascii="Calibri" w:eastAsia="Times New Roman" w:hAnsi="Calibri" w:cs="Calibri"/>
                <w:color w:val="000000"/>
              </w:rPr>
              <w:t>6/18/2020</w:t>
            </w:r>
          </w:p>
        </w:tc>
        <w:tc>
          <w:tcPr>
            <w:tcW w:w="1460" w:type="dxa"/>
            <w:tcBorders>
              <w:top w:val="nil"/>
              <w:left w:val="nil"/>
              <w:bottom w:val="single" w:sz="4" w:space="0" w:color="auto"/>
              <w:right w:val="single" w:sz="4" w:space="0" w:color="auto"/>
            </w:tcBorders>
            <w:shd w:val="clear" w:color="auto" w:fill="auto"/>
            <w:noWrap/>
            <w:vAlign w:val="bottom"/>
            <w:hideMark/>
          </w:tcPr>
          <w:p w14:paraId="77A9D39C"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4</w:t>
            </w:r>
          </w:p>
        </w:tc>
        <w:tc>
          <w:tcPr>
            <w:tcW w:w="1360" w:type="dxa"/>
            <w:tcBorders>
              <w:top w:val="nil"/>
              <w:left w:val="nil"/>
              <w:bottom w:val="single" w:sz="4" w:space="0" w:color="auto"/>
              <w:right w:val="single" w:sz="4" w:space="0" w:color="auto"/>
            </w:tcBorders>
            <w:shd w:val="clear" w:color="auto" w:fill="auto"/>
            <w:noWrap/>
            <w:vAlign w:val="bottom"/>
            <w:hideMark/>
          </w:tcPr>
          <w:p w14:paraId="4927F18C"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1C6A54AA"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363EB834"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r>
      <w:tr w:rsidR="00F3296E" w:rsidRPr="00F3296E" w14:paraId="54B02E64" w14:textId="77777777" w:rsidTr="00F3296E">
        <w:trPr>
          <w:trHeight w:val="288"/>
        </w:trPr>
        <w:tc>
          <w:tcPr>
            <w:tcW w:w="1440" w:type="dxa"/>
            <w:vMerge/>
            <w:tcBorders>
              <w:top w:val="nil"/>
              <w:left w:val="single" w:sz="4" w:space="0" w:color="auto"/>
              <w:bottom w:val="single" w:sz="4" w:space="0" w:color="auto"/>
              <w:right w:val="single" w:sz="4" w:space="0" w:color="auto"/>
            </w:tcBorders>
            <w:vAlign w:val="center"/>
            <w:hideMark/>
          </w:tcPr>
          <w:p w14:paraId="2D3F78D1" w14:textId="77777777" w:rsidR="00F3296E" w:rsidRPr="00F3296E" w:rsidRDefault="00F3296E" w:rsidP="00F3296E">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770AB4A0" w14:textId="77777777" w:rsidR="00F3296E" w:rsidRPr="00F3296E" w:rsidRDefault="00F3296E" w:rsidP="00F3296E">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70C061FF" w14:textId="77777777" w:rsidR="00F3296E" w:rsidRPr="00F3296E" w:rsidRDefault="00F3296E" w:rsidP="00F3296E">
            <w:pPr>
              <w:spacing w:line="240" w:lineRule="auto"/>
              <w:contextualSpacing w:val="0"/>
              <w:jc w:val="right"/>
              <w:rPr>
                <w:rFonts w:ascii="Calibri" w:eastAsia="Times New Roman" w:hAnsi="Calibri" w:cs="Calibri"/>
                <w:color w:val="000000"/>
              </w:rPr>
            </w:pPr>
            <w:r w:rsidRPr="00F3296E">
              <w:rPr>
                <w:rFonts w:ascii="Calibri" w:eastAsia="Times New Roman" w:hAnsi="Calibri" w:cs="Calibri"/>
                <w:color w:val="000000"/>
              </w:rPr>
              <w:t>6/23/2020</w:t>
            </w:r>
          </w:p>
        </w:tc>
        <w:tc>
          <w:tcPr>
            <w:tcW w:w="1460" w:type="dxa"/>
            <w:tcBorders>
              <w:top w:val="nil"/>
              <w:left w:val="nil"/>
              <w:bottom w:val="single" w:sz="4" w:space="0" w:color="auto"/>
              <w:right w:val="single" w:sz="4" w:space="0" w:color="auto"/>
            </w:tcBorders>
            <w:shd w:val="clear" w:color="auto" w:fill="auto"/>
            <w:noWrap/>
            <w:vAlign w:val="bottom"/>
            <w:hideMark/>
          </w:tcPr>
          <w:p w14:paraId="1F7C67DA"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13</w:t>
            </w:r>
          </w:p>
        </w:tc>
        <w:tc>
          <w:tcPr>
            <w:tcW w:w="1360" w:type="dxa"/>
            <w:tcBorders>
              <w:top w:val="nil"/>
              <w:left w:val="nil"/>
              <w:bottom w:val="single" w:sz="4" w:space="0" w:color="auto"/>
              <w:right w:val="single" w:sz="4" w:space="0" w:color="auto"/>
            </w:tcBorders>
            <w:shd w:val="clear" w:color="auto" w:fill="auto"/>
            <w:noWrap/>
            <w:vAlign w:val="bottom"/>
            <w:hideMark/>
          </w:tcPr>
          <w:p w14:paraId="02A8E58C"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247AED0D"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1AE4C041"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r>
      <w:tr w:rsidR="00F3296E" w:rsidRPr="00F3296E" w14:paraId="4733BB2B" w14:textId="77777777" w:rsidTr="00F3296E">
        <w:trPr>
          <w:trHeight w:val="288"/>
        </w:trPr>
        <w:tc>
          <w:tcPr>
            <w:tcW w:w="1440" w:type="dxa"/>
            <w:vMerge/>
            <w:tcBorders>
              <w:top w:val="nil"/>
              <w:left w:val="single" w:sz="4" w:space="0" w:color="auto"/>
              <w:bottom w:val="single" w:sz="4" w:space="0" w:color="auto"/>
              <w:right w:val="single" w:sz="4" w:space="0" w:color="auto"/>
            </w:tcBorders>
            <w:vAlign w:val="center"/>
            <w:hideMark/>
          </w:tcPr>
          <w:p w14:paraId="05F095B0" w14:textId="77777777" w:rsidR="00F3296E" w:rsidRPr="00F3296E" w:rsidRDefault="00F3296E" w:rsidP="00F3296E">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79AB2EDE" w14:textId="77777777" w:rsidR="00F3296E" w:rsidRPr="00F3296E" w:rsidRDefault="00F3296E" w:rsidP="00F3296E">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3731E1C0" w14:textId="77777777" w:rsidR="00F3296E" w:rsidRPr="00F3296E" w:rsidRDefault="00F3296E" w:rsidP="00F3296E">
            <w:pPr>
              <w:spacing w:line="240" w:lineRule="auto"/>
              <w:contextualSpacing w:val="0"/>
              <w:jc w:val="right"/>
              <w:rPr>
                <w:rFonts w:ascii="Calibri" w:eastAsia="Times New Roman" w:hAnsi="Calibri" w:cs="Calibri"/>
                <w:color w:val="000000"/>
              </w:rPr>
            </w:pPr>
            <w:r w:rsidRPr="00F3296E">
              <w:rPr>
                <w:rFonts w:ascii="Calibri" w:eastAsia="Times New Roman" w:hAnsi="Calibri" w:cs="Calibri"/>
                <w:color w:val="000000"/>
              </w:rPr>
              <w:t>6/29/2020</w:t>
            </w:r>
          </w:p>
        </w:tc>
        <w:tc>
          <w:tcPr>
            <w:tcW w:w="1460" w:type="dxa"/>
            <w:tcBorders>
              <w:top w:val="nil"/>
              <w:left w:val="nil"/>
              <w:bottom w:val="single" w:sz="4" w:space="0" w:color="auto"/>
              <w:right w:val="single" w:sz="4" w:space="0" w:color="auto"/>
            </w:tcBorders>
            <w:shd w:val="clear" w:color="auto" w:fill="auto"/>
            <w:noWrap/>
            <w:vAlign w:val="bottom"/>
            <w:hideMark/>
          </w:tcPr>
          <w:p w14:paraId="0FAE5A32"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16</w:t>
            </w:r>
          </w:p>
        </w:tc>
        <w:tc>
          <w:tcPr>
            <w:tcW w:w="1360" w:type="dxa"/>
            <w:tcBorders>
              <w:top w:val="nil"/>
              <w:left w:val="nil"/>
              <w:bottom w:val="single" w:sz="4" w:space="0" w:color="auto"/>
              <w:right w:val="single" w:sz="4" w:space="0" w:color="auto"/>
            </w:tcBorders>
            <w:shd w:val="clear" w:color="auto" w:fill="auto"/>
            <w:noWrap/>
            <w:vAlign w:val="bottom"/>
            <w:hideMark/>
          </w:tcPr>
          <w:p w14:paraId="2EC6E2AB"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xml:space="preserve">  7.6</w:t>
            </w:r>
          </w:p>
        </w:tc>
        <w:tc>
          <w:tcPr>
            <w:tcW w:w="1280" w:type="dxa"/>
            <w:tcBorders>
              <w:top w:val="nil"/>
              <w:left w:val="nil"/>
              <w:bottom w:val="single" w:sz="4" w:space="0" w:color="auto"/>
              <w:right w:val="single" w:sz="4" w:space="0" w:color="auto"/>
            </w:tcBorders>
            <w:shd w:val="clear" w:color="auto" w:fill="auto"/>
            <w:noWrap/>
            <w:vAlign w:val="bottom"/>
            <w:hideMark/>
          </w:tcPr>
          <w:p w14:paraId="1EF27DEF"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57D5FC0F"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r>
      <w:tr w:rsidR="00F3296E" w:rsidRPr="00F3296E" w14:paraId="7FAF24CC" w14:textId="77777777" w:rsidTr="00F3296E">
        <w:trPr>
          <w:trHeight w:val="288"/>
        </w:trPr>
        <w:tc>
          <w:tcPr>
            <w:tcW w:w="1440" w:type="dxa"/>
            <w:vMerge/>
            <w:tcBorders>
              <w:top w:val="nil"/>
              <w:left w:val="single" w:sz="4" w:space="0" w:color="auto"/>
              <w:bottom w:val="single" w:sz="4" w:space="0" w:color="auto"/>
              <w:right w:val="single" w:sz="4" w:space="0" w:color="auto"/>
            </w:tcBorders>
            <w:vAlign w:val="center"/>
            <w:hideMark/>
          </w:tcPr>
          <w:p w14:paraId="26A033CB" w14:textId="77777777" w:rsidR="00F3296E" w:rsidRPr="00F3296E" w:rsidRDefault="00F3296E" w:rsidP="00F3296E">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6AEFBE0C" w14:textId="77777777" w:rsidR="00F3296E" w:rsidRPr="00F3296E" w:rsidRDefault="00F3296E" w:rsidP="00F3296E">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0A5AC142" w14:textId="77777777" w:rsidR="00F3296E" w:rsidRPr="00F3296E" w:rsidRDefault="00F3296E" w:rsidP="00F3296E">
            <w:pPr>
              <w:spacing w:line="240" w:lineRule="auto"/>
              <w:contextualSpacing w:val="0"/>
              <w:jc w:val="right"/>
              <w:rPr>
                <w:rFonts w:ascii="Calibri" w:eastAsia="Times New Roman" w:hAnsi="Calibri" w:cs="Calibri"/>
                <w:color w:val="000000"/>
              </w:rPr>
            </w:pPr>
            <w:r w:rsidRPr="00F3296E">
              <w:rPr>
                <w:rFonts w:ascii="Calibri" w:eastAsia="Times New Roman" w:hAnsi="Calibri" w:cs="Calibri"/>
                <w:color w:val="000000"/>
              </w:rPr>
              <w:t>7/7/2020</w:t>
            </w:r>
          </w:p>
        </w:tc>
        <w:tc>
          <w:tcPr>
            <w:tcW w:w="1460" w:type="dxa"/>
            <w:tcBorders>
              <w:top w:val="nil"/>
              <w:left w:val="nil"/>
              <w:bottom w:val="single" w:sz="4" w:space="0" w:color="auto"/>
              <w:right w:val="single" w:sz="4" w:space="0" w:color="auto"/>
            </w:tcBorders>
            <w:shd w:val="clear" w:color="auto" w:fill="auto"/>
            <w:noWrap/>
            <w:vAlign w:val="bottom"/>
            <w:hideMark/>
          </w:tcPr>
          <w:p w14:paraId="56B4ADDC"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18</w:t>
            </w:r>
          </w:p>
        </w:tc>
        <w:tc>
          <w:tcPr>
            <w:tcW w:w="1360" w:type="dxa"/>
            <w:tcBorders>
              <w:top w:val="nil"/>
              <w:left w:val="nil"/>
              <w:bottom w:val="single" w:sz="4" w:space="0" w:color="auto"/>
              <w:right w:val="single" w:sz="4" w:space="0" w:color="auto"/>
            </w:tcBorders>
            <w:shd w:val="clear" w:color="auto" w:fill="auto"/>
            <w:noWrap/>
            <w:vAlign w:val="bottom"/>
            <w:hideMark/>
          </w:tcPr>
          <w:p w14:paraId="6C7EA331"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xml:space="preserve">  8.5</w:t>
            </w:r>
          </w:p>
        </w:tc>
        <w:tc>
          <w:tcPr>
            <w:tcW w:w="1280" w:type="dxa"/>
            <w:tcBorders>
              <w:top w:val="nil"/>
              <w:left w:val="nil"/>
              <w:bottom w:val="single" w:sz="4" w:space="0" w:color="auto"/>
              <w:right w:val="single" w:sz="4" w:space="0" w:color="auto"/>
            </w:tcBorders>
            <w:shd w:val="clear" w:color="auto" w:fill="auto"/>
            <w:noWrap/>
            <w:vAlign w:val="bottom"/>
            <w:hideMark/>
          </w:tcPr>
          <w:p w14:paraId="51477993"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3E0FD019"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r>
      <w:tr w:rsidR="00F3296E" w:rsidRPr="00F3296E" w14:paraId="5B4C4506" w14:textId="77777777" w:rsidTr="00F3296E">
        <w:trPr>
          <w:trHeight w:val="288"/>
        </w:trPr>
        <w:tc>
          <w:tcPr>
            <w:tcW w:w="1440" w:type="dxa"/>
            <w:vMerge/>
            <w:tcBorders>
              <w:top w:val="nil"/>
              <w:left w:val="single" w:sz="4" w:space="0" w:color="auto"/>
              <w:bottom w:val="single" w:sz="4" w:space="0" w:color="auto"/>
              <w:right w:val="single" w:sz="4" w:space="0" w:color="auto"/>
            </w:tcBorders>
            <w:vAlign w:val="center"/>
            <w:hideMark/>
          </w:tcPr>
          <w:p w14:paraId="7D239E84" w14:textId="77777777" w:rsidR="00F3296E" w:rsidRPr="00F3296E" w:rsidRDefault="00F3296E" w:rsidP="00F3296E">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5A852A42" w14:textId="77777777" w:rsidR="00F3296E" w:rsidRPr="00F3296E" w:rsidRDefault="00F3296E" w:rsidP="00F3296E">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41B30D01" w14:textId="77777777" w:rsidR="00F3296E" w:rsidRPr="00F3296E" w:rsidRDefault="00F3296E" w:rsidP="00F3296E">
            <w:pPr>
              <w:spacing w:line="240" w:lineRule="auto"/>
              <w:contextualSpacing w:val="0"/>
              <w:jc w:val="right"/>
              <w:rPr>
                <w:rFonts w:ascii="Calibri" w:eastAsia="Times New Roman" w:hAnsi="Calibri" w:cs="Calibri"/>
                <w:color w:val="000000"/>
              </w:rPr>
            </w:pPr>
            <w:r w:rsidRPr="00F3296E">
              <w:rPr>
                <w:rFonts w:ascii="Calibri" w:eastAsia="Times New Roman" w:hAnsi="Calibri" w:cs="Calibri"/>
                <w:color w:val="000000"/>
              </w:rPr>
              <w:t>7/13/2020</w:t>
            </w:r>
          </w:p>
        </w:tc>
        <w:tc>
          <w:tcPr>
            <w:tcW w:w="1460" w:type="dxa"/>
            <w:tcBorders>
              <w:top w:val="nil"/>
              <w:left w:val="nil"/>
              <w:bottom w:val="single" w:sz="4" w:space="0" w:color="auto"/>
              <w:right w:val="single" w:sz="4" w:space="0" w:color="auto"/>
            </w:tcBorders>
            <w:shd w:val="clear" w:color="auto" w:fill="auto"/>
            <w:noWrap/>
            <w:vAlign w:val="bottom"/>
            <w:hideMark/>
          </w:tcPr>
          <w:p w14:paraId="0D06AFD7"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1</w:t>
            </w:r>
          </w:p>
        </w:tc>
        <w:tc>
          <w:tcPr>
            <w:tcW w:w="1360" w:type="dxa"/>
            <w:tcBorders>
              <w:top w:val="nil"/>
              <w:left w:val="nil"/>
              <w:bottom w:val="single" w:sz="4" w:space="0" w:color="auto"/>
              <w:right w:val="single" w:sz="4" w:space="0" w:color="auto"/>
            </w:tcBorders>
            <w:shd w:val="clear" w:color="auto" w:fill="auto"/>
            <w:noWrap/>
            <w:vAlign w:val="bottom"/>
            <w:hideMark/>
          </w:tcPr>
          <w:p w14:paraId="549481BA"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xml:space="preserve">  6.8</w:t>
            </w:r>
          </w:p>
        </w:tc>
        <w:tc>
          <w:tcPr>
            <w:tcW w:w="1280" w:type="dxa"/>
            <w:tcBorders>
              <w:top w:val="nil"/>
              <w:left w:val="nil"/>
              <w:bottom w:val="single" w:sz="4" w:space="0" w:color="auto"/>
              <w:right w:val="single" w:sz="4" w:space="0" w:color="auto"/>
            </w:tcBorders>
            <w:shd w:val="clear" w:color="auto" w:fill="auto"/>
            <w:noWrap/>
            <w:vAlign w:val="bottom"/>
            <w:hideMark/>
          </w:tcPr>
          <w:p w14:paraId="6041A65E"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51985045"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r>
      <w:tr w:rsidR="00F3296E" w:rsidRPr="00F3296E" w14:paraId="1B046C75" w14:textId="77777777" w:rsidTr="00F3296E">
        <w:trPr>
          <w:trHeight w:val="288"/>
        </w:trPr>
        <w:tc>
          <w:tcPr>
            <w:tcW w:w="1440" w:type="dxa"/>
            <w:vMerge/>
            <w:tcBorders>
              <w:top w:val="nil"/>
              <w:left w:val="single" w:sz="4" w:space="0" w:color="auto"/>
              <w:bottom w:val="single" w:sz="4" w:space="0" w:color="auto"/>
              <w:right w:val="single" w:sz="4" w:space="0" w:color="auto"/>
            </w:tcBorders>
            <w:vAlign w:val="center"/>
            <w:hideMark/>
          </w:tcPr>
          <w:p w14:paraId="1800EED8" w14:textId="77777777" w:rsidR="00F3296E" w:rsidRPr="00F3296E" w:rsidRDefault="00F3296E" w:rsidP="00F3296E">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76D78B03" w14:textId="77777777" w:rsidR="00F3296E" w:rsidRPr="00F3296E" w:rsidRDefault="00F3296E" w:rsidP="00F3296E">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45FCFB49" w14:textId="77777777" w:rsidR="00F3296E" w:rsidRPr="00F3296E" w:rsidRDefault="00F3296E" w:rsidP="00F3296E">
            <w:pPr>
              <w:spacing w:line="240" w:lineRule="auto"/>
              <w:contextualSpacing w:val="0"/>
              <w:jc w:val="right"/>
              <w:rPr>
                <w:rFonts w:ascii="Calibri" w:eastAsia="Times New Roman" w:hAnsi="Calibri" w:cs="Calibri"/>
                <w:color w:val="000000"/>
              </w:rPr>
            </w:pPr>
            <w:r w:rsidRPr="00F3296E">
              <w:rPr>
                <w:rFonts w:ascii="Calibri" w:eastAsia="Times New Roman" w:hAnsi="Calibri" w:cs="Calibri"/>
                <w:color w:val="000000"/>
              </w:rPr>
              <w:t>7/20/2020</w:t>
            </w:r>
          </w:p>
        </w:tc>
        <w:tc>
          <w:tcPr>
            <w:tcW w:w="1460" w:type="dxa"/>
            <w:tcBorders>
              <w:top w:val="nil"/>
              <w:left w:val="nil"/>
              <w:bottom w:val="single" w:sz="4" w:space="0" w:color="auto"/>
              <w:right w:val="single" w:sz="4" w:space="0" w:color="auto"/>
            </w:tcBorders>
            <w:shd w:val="clear" w:color="auto" w:fill="auto"/>
            <w:noWrap/>
            <w:vAlign w:val="bottom"/>
            <w:hideMark/>
          </w:tcPr>
          <w:p w14:paraId="1540E97A"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32</w:t>
            </w:r>
          </w:p>
        </w:tc>
        <w:tc>
          <w:tcPr>
            <w:tcW w:w="1360" w:type="dxa"/>
            <w:tcBorders>
              <w:top w:val="nil"/>
              <w:left w:val="nil"/>
              <w:bottom w:val="single" w:sz="4" w:space="0" w:color="auto"/>
              <w:right w:val="single" w:sz="4" w:space="0" w:color="auto"/>
            </w:tcBorders>
            <w:shd w:val="clear" w:color="auto" w:fill="auto"/>
            <w:noWrap/>
            <w:vAlign w:val="bottom"/>
            <w:hideMark/>
          </w:tcPr>
          <w:p w14:paraId="7649AB82"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xml:space="preserve"> 10.4</w:t>
            </w:r>
          </w:p>
        </w:tc>
        <w:tc>
          <w:tcPr>
            <w:tcW w:w="1280" w:type="dxa"/>
            <w:tcBorders>
              <w:top w:val="nil"/>
              <w:left w:val="nil"/>
              <w:bottom w:val="single" w:sz="4" w:space="0" w:color="auto"/>
              <w:right w:val="single" w:sz="4" w:space="0" w:color="auto"/>
            </w:tcBorders>
            <w:shd w:val="clear" w:color="auto" w:fill="auto"/>
            <w:noWrap/>
            <w:vAlign w:val="bottom"/>
            <w:hideMark/>
          </w:tcPr>
          <w:p w14:paraId="0345914B"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1EE38F7D"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r>
      <w:tr w:rsidR="00F3296E" w:rsidRPr="00F3296E" w14:paraId="0EF46C4E" w14:textId="77777777" w:rsidTr="00F3296E">
        <w:trPr>
          <w:trHeight w:val="288"/>
        </w:trPr>
        <w:tc>
          <w:tcPr>
            <w:tcW w:w="1440" w:type="dxa"/>
            <w:vMerge/>
            <w:tcBorders>
              <w:top w:val="nil"/>
              <w:left w:val="single" w:sz="4" w:space="0" w:color="auto"/>
              <w:bottom w:val="single" w:sz="4" w:space="0" w:color="auto"/>
              <w:right w:val="single" w:sz="4" w:space="0" w:color="auto"/>
            </w:tcBorders>
            <w:vAlign w:val="center"/>
            <w:hideMark/>
          </w:tcPr>
          <w:p w14:paraId="13C177E8" w14:textId="77777777" w:rsidR="00F3296E" w:rsidRPr="00F3296E" w:rsidRDefault="00F3296E" w:rsidP="00F3296E">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0021C9FD" w14:textId="77777777" w:rsidR="00F3296E" w:rsidRPr="00F3296E" w:rsidRDefault="00F3296E" w:rsidP="00F3296E">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2B4EA60F" w14:textId="77777777" w:rsidR="00F3296E" w:rsidRPr="00F3296E" w:rsidRDefault="00F3296E" w:rsidP="00F3296E">
            <w:pPr>
              <w:spacing w:line="240" w:lineRule="auto"/>
              <w:contextualSpacing w:val="0"/>
              <w:jc w:val="right"/>
              <w:rPr>
                <w:rFonts w:ascii="Calibri" w:eastAsia="Times New Roman" w:hAnsi="Calibri" w:cs="Calibri"/>
                <w:color w:val="000000"/>
              </w:rPr>
            </w:pPr>
            <w:r w:rsidRPr="00F3296E">
              <w:rPr>
                <w:rFonts w:ascii="Calibri" w:eastAsia="Times New Roman" w:hAnsi="Calibri" w:cs="Calibri"/>
                <w:color w:val="000000"/>
              </w:rPr>
              <w:t>7/27/2020</w:t>
            </w:r>
          </w:p>
        </w:tc>
        <w:tc>
          <w:tcPr>
            <w:tcW w:w="1460" w:type="dxa"/>
            <w:tcBorders>
              <w:top w:val="nil"/>
              <w:left w:val="nil"/>
              <w:bottom w:val="single" w:sz="4" w:space="0" w:color="auto"/>
              <w:right w:val="single" w:sz="4" w:space="0" w:color="auto"/>
            </w:tcBorders>
            <w:shd w:val="clear" w:color="auto" w:fill="auto"/>
            <w:noWrap/>
            <w:vAlign w:val="bottom"/>
            <w:hideMark/>
          </w:tcPr>
          <w:p w14:paraId="03455B4E"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6</w:t>
            </w:r>
          </w:p>
        </w:tc>
        <w:tc>
          <w:tcPr>
            <w:tcW w:w="1360" w:type="dxa"/>
            <w:tcBorders>
              <w:top w:val="nil"/>
              <w:left w:val="nil"/>
              <w:bottom w:val="single" w:sz="4" w:space="0" w:color="auto"/>
              <w:right w:val="single" w:sz="4" w:space="0" w:color="auto"/>
            </w:tcBorders>
            <w:shd w:val="clear" w:color="auto" w:fill="auto"/>
            <w:noWrap/>
            <w:vAlign w:val="bottom"/>
            <w:hideMark/>
          </w:tcPr>
          <w:p w14:paraId="16CC76A3"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xml:space="preserve">  8.9</w:t>
            </w:r>
          </w:p>
        </w:tc>
        <w:tc>
          <w:tcPr>
            <w:tcW w:w="1280" w:type="dxa"/>
            <w:tcBorders>
              <w:top w:val="nil"/>
              <w:left w:val="nil"/>
              <w:bottom w:val="single" w:sz="4" w:space="0" w:color="auto"/>
              <w:right w:val="single" w:sz="4" w:space="0" w:color="auto"/>
            </w:tcBorders>
            <w:shd w:val="clear" w:color="auto" w:fill="auto"/>
            <w:noWrap/>
            <w:vAlign w:val="bottom"/>
            <w:hideMark/>
          </w:tcPr>
          <w:p w14:paraId="3CF000A4"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5E55719D"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r>
      <w:tr w:rsidR="00F3296E" w:rsidRPr="00F3296E" w14:paraId="65BA048B" w14:textId="77777777" w:rsidTr="00F3296E">
        <w:trPr>
          <w:trHeight w:val="288"/>
        </w:trPr>
        <w:tc>
          <w:tcPr>
            <w:tcW w:w="1440" w:type="dxa"/>
            <w:vMerge/>
            <w:tcBorders>
              <w:top w:val="nil"/>
              <w:left w:val="single" w:sz="4" w:space="0" w:color="auto"/>
              <w:bottom w:val="single" w:sz="4" w:space="0" w:color="auto"/>
              <w:right w:val="single" w:sz="4" w:space="0" w:color="auto"/>
            </w:tcBorders>
            <w:vAlign w:val="center"/>
            <w:hideMark/>
          </w:tcPr>
          <w:p w14:paraId="51EB9EC3" w14:textId="77777777" w:rsidR="00F3296E" w:rsidRPr="00F3296E" w:rsidRDefault="00F3296E" w:rsidP="00F3296E">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5736820B" w14:textId="77777777" w:rsidR="00F3296E" w:rsidRPr="00F3296E" w:rsidRDefault="00F3296E" w:rsidP="00F3296E">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6127CCB7" w14:textId="77777777" w:rsidR="00F3296E" w:rsidRPr="00F3296E" w:rsidRDefault="00F3296E" w:rsidP="00F3296E">
            <w:pPr>
              <w:spacing w:line="240" w:lineRule="auto"/>
              <w:contextualSpacing w:val="0"/>
              <w:jc w:val="right"/>
              <w:rPr>
                <w:rFonts w:ascii="Calibri" w:eastAsia="Times New Roman" w:hAnsi="Calibri" w:cs="Calibri"/>
                <w:color w:val="000000"/>
              </w:rPr>
            </w:pPr>
            <w:r w:rsidRPr="00F3296E">
              <w:rPr>
                <w:rFonts w:ascii="Calibri" w:eastAsia="Times New Roman" w:hAnsi="Calibri" w:cs="Calibri"/>
                <w:color w:val="000000"/>
              </w:rPr>
              <w:t>8/5/2020</w:t>
            </w:r>
          </w:p>
        </w:tc>
        <w:tc>
          <w:tcPr>
            <w:tcW w:w="1460" w:type="dxa"/>
            <w:tcBorders>
              <w:top w:val="nil"/>
              <w:left w:val="nil"/>
              <w:bottom w:val="single" w:sz="4" w:space="0" w:color="auto"/>
              <w:right w:val="single" w:sz="4" w:space="0" w:color="auto"/>
            </w:tcBorders>
            <w:shd w:val="clear" w:color="auto" w:fill="auto"/>
            <w:noWrap/>
            <w:vAlign w:val="bottom"/>
            <w:hideMark/>
          </w:tcPr>
          <w:p w14:paraId="4EE577D3"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11</w:t>
            </w:r>
          </w:p>
        </w:tc>
        <w:tc>
          <w:tcPr>
            <w:tcW w:w="1360" w:type="dxa"/>
            <w:tcBorders>
              <w:top w:val="nil"/>
              <w:left w:val="nil"/>
              <w:bottom w:val="single" w:sz="4" w:space="0" w:color="auto"/>
              <w:right w:val="single" w:sz="4" w:space="0" w:color="auto"/>
            </w:tcBorders>
            <w:shd w:val="clear" w:color="auto" w:fill="auto"/>
            <w:noWrap/>
            <w:vAlign w:val="bottom"/>
            <w:hideMark/>
          </w:tcPr>
          <w:p w14:paraId="5432B058"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xml:space="preserve">  8.2</w:t>
            </w:r>
          </w:p>
        </w:tc>
        <w:tc>
          <w:tcPr>
            <w:tcW w:w="1280" w:type="dxa"/>
            <w:tcBorders>
              <w:top w:val="nil"/>
              <w:left w:val="nil"/>
              <w:bottom w:val="single" w:sz="4" w:space="0" w:color="auto"/>
              <w:right w:val="single" w:sz="4" w:space="0" w:color="auto"/>
            </w:tcBorders>
            <w:shd w:val="clear" w:color="auto" w:fill="auto"/>
            <w:noWrap/>
            <w:vAlign w:val="bottom"/>
            <w:hideMark/>
          </w:tcPr>
          <w:p w14:paraId="37A3FFE1"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299C2166"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r>
      <w:tr w:rsidR="00F3296E" w:rsidRPr="00F3296E" w14:paraId="082B673D" w14:textId="77777777" w:rsidTr="00F3296E">
        <w:trPr>
          <w:trHeight w:val="288"/>
        </w:trPr>
        <w:tc>
          <w:tcPr>
            <w:tcW w:w="1440" w:type="dxa"/>
            <w:vMerge/>
            <w:tcBorders>
              <w:top w:val="nil"/>
              <w:left w:val="single" w:sz="4" w:space="0" w:color="auto"/>
              <w:bottom w:val="single" w:sz="4" w:space="0" w:color="auto"/>
              <w:right w:val="single" w:sz="4" w:space="0" w:color="auto"/>
            </w:tcBorders>
            <w:vAlign w:val="center"/>
            <w:hideMark/>
          </w:tcPr>
          <w:p w14:paraId="2C4D3512" w14:textId="77777777" w:rsidR="00F3296E" w:rsidRPr="00F3296E" w:rsidRDefault="00F3296E" w:rsidP="00F3296E">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28F9AE96" w14:textId="77777777" w:rsidR="00F3296E" w:rsidRPr="00F3296E" w:rsidRDefault="00F3296E" w:rsidP="00F3296E">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0DAB6911" w14:textId="77777777" w:rsidR="00F3296E" w:rsidRPr="00F3296E" w:rsidRDefault="00F3296E" w:rsidP="00F3296E">
            <w:pPr>
              <w:spacing w:line="240" w:lineRule="auto"/>
              <w:contextualSpacing w:val="0"/>
              <w:jc w:val="right"/>
              <w:rPr>
                <w:rFonts w:ascii="Calibri" w:eastAsia="Times New Roman" w:hAnsi="Calibri" w:cs="Calibri"/>
                <w:color w:val="000000"/>
              </w:rPr>
            </w:pPr>
            <w:r w:rsidRPr="00F3296E">
              <w:rPr>
                <w:rFonts w:ascii="Calibri" w:eastAsia="Times New Roman" w:hAnsi="Calibri" w:cs="Calibri"/>
                <w:color w:val="000000"/>
              </w:rPr>
              <w:t>8/11/2020</w:t>
            </w:r>
          </w:p>
        </w:tc>
        <w:tc>
          <w:tcPr>
            <w:tcW w:w="1460" w:type="dxa"/>
            <w:tcBorders>
              <w:top w:val="nil"/>
              <w:left w:val="nil"/>
              <w:bottom w:val="single" w:sz="4" w:space="0" w:color="auto"/>
              <w:right w:val="single" w:sz="4" w:space="0" w:color="auto"/>
            </w:tcBorders>
            <w:shd w:val="clear" w:color="auto" w:fill="auto"/>
            <w:noWrap/>
            <w:vAlign w:val="bottom"/>
            <w:hideMark/>
          </w:tcPr>
          <w:p w14:paraId="03EA69FA"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0.5</w:t>
            </w:r>
          </w:p>
        </w:tc>
        <w:tc>
          <w:tcPr>
            <w:tcW w:w="1360" w:type="dxa"/>
            <w:tcBorders>
              <w:top w:val="nil"/>
              <w:left w:val="nil"/>
              <w:bottom w:val="single" w:sz="4" w:space="0" w:color="auto"/>
              <w:right w:val="single" w:sz="4" w:space="0" w:color="auto"/>
            </w:tcBorders>
            <w:shd w:val="clear" w:color="auto" w:fill="auto"/>
            <w:noWrap/>
            <w:vAlign w:val="bottom"/>
            <w:hideMark/>
          </w:tcPr>
          <w:p w14:paraId="52F04328"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xml:space="preserve">  4.0</w:t>
            </w:r>
          </w:p>
        </w:tc>
        <w:tc>
          <w:tcPr>
            <w:tcW w:w="1280" w:type="dxa"/>
            <w:tcBorders>
              <w:top w:val="nil"/>
              <w:left w:val="nil"/>
              <w:bottom w:val="single" w:sz="4" w:space="0" w:color="auto"/>
              <w:right w:val="single" w:sz="4" w:space="0" w:color="auto"/>
            </w:tcBorders>
            <w:shd w:val="clear" w:color="auto" w:fill="auto"/>
            <w:noWrap/>
            <w:vAlign w:val="bottom"/>
            <w:hideMark/>
          </w:tcPr>
          <w:p w14:paraId="664D3D3B"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3C32E942"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r>
      <w:tr w:rsidR="00F3296E" w:rsidRPr="00F3296E" w14:paraId="6C6226F5" w14:textId="77777777" w:rsidTr="00F3296E">
        <w:trPr>
          <w:trHeight w:val="288"/>
        </w:trPr>
        <w:tc>
          <w:tcPr>
            <w:tcW w:w="1440" w:type="dxa"/>
            <w:vMerge/>
            <w:tcBorders>
              <w:top w:val="nil"/>
              <w:left w:val="single" w:sz="4" w:space="0" w:color="auto"/>
              <w:bottom w:val="single" w:sz="4" w:space="0" w:color="auto"/>
              <w:right w:val="single" w:sz="4" w:space="0" w:color="auto"/>
            </w:tcBorders>
            <w:vAlign w:val="center"/>
            <w:hideMark/>
          </w:tcPr>
          <w:p w14:paraId="042455F9" w14:textId="77777777" w:rsidR="00F3296E" w:rsidRPr="00F3296E" w:rsidRDefault="00F3296E" w:rsidP="00F3296E">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0102D786" w14:textId="77777777" w:rsidR="00F3296E" w:rsidRPr="00F3296E" w:rsidRDefault="00F3296E" w:rsidP="00F3296E">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6512EDA5" w14:textId="77777777" w:rsidR="00F3296E" w:rsidRPr="00F3296E" w:rsidRDefault="00F3296E" w:rsidP="00F3296E">
            <w:pPr>
              <w:spacing w:line="240" w:lineRule="auto"/>
              <w:contextualSpacing w:val="0"/>
              <w:jc w:val="right"/>
              <w:rPr>
                <w:rFonts w:ascii="Calibri" w:eastAsia="Times New Roman" w:hAnsi="Calibri" w:cs="Calibri"/>
                <w:color w:val="000000"/>
              </w:rPr>
            </w:pPr>
            <w:r w:rsidRPr="00F3296E">
              <w:rPr>
                <w:rFonts w:ascii="Calibri" w:eastAsia="Times New Roman" w:hAnsi="Calibri" w:cs="Calibri"/>
                <w:color w:val="000000"/>
              </w:rPr>
              <w:t>8/18/2020</w:t>
            </w:r>
          </w:p>
        </w:tc>
        <w:tc>
          <w:tcPr>
            <w:tcW w:w="1460" w:type="dxa"/>
            <w:tcBorders>
              <w:top w:val="nil"/>
              <w:left w:val="nil"/>
              <w:bottom w:val="single" w:sz="4" w:space="0" w:color="auto"/>
              <w:right w:val="single" w:sz="4" w:space="0" w:color="auto"/>
            </w:tcBorders>
            <w:shd w:val="clear" w:color="auto" w:fill="auto"/>
            <w:noWrap/>
            <w:vAlign w:val="bottom"/>
            <w:hideMark/>
          </w:tcPr>
          <w:p w14:paraId="2233B51A"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37</w:t>
            </w:r>
          </w:p>
        </w:tc>
        <w:tc>
          <w:tcPr>
            <w:tcW w:w="1360" w:type="dxa"/>
            <w:tcBorders>
              <w:top w:val="nil"/>
              <w:left w:val="nil"/>
              <w:bottom w:val="single" w:sz="4" w:space="0" w:color="auto"/>
              <w:right w:val="single" w:sz="4" w:space="0" w:color="auto"/>
            </w:tcBorders>
            <w:shd w:val="clear" w:color="auto" w:fill="auto"/>
            <w:noWrap/>
            <w:vAlign w:val="bottom"/>
            <w:hideMark/>
          </w:tcPr>
          <w:p w14:paraId="34B76370"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xml:space="preserve">  8.3</w:t>
            </w:r>
          </w:p>
        </w:tc>
        <w:tc>
          <w:tcPr>
            <w:tcW w:w="1280" w:type="dxa"/>
            <w:tcBorders>
              <w:top w:val="nil"/>
              <w:left w:val="nil"/>
              <w:bottom w:val="single" w:sz="4" w:space="0" w:color="auto"/>
              <w:right w:val="single" w:sz="4" w:space="0" w:color="auto"/>
            </w:tcBorders>
            <w:shd w:val="clear" w:color="auto" w:fill="auto"/>
            <w:noWrap/>
            <w:vAlign w:val="bottom"/>
            <w:hideMark/>
          </w:tcPr>
          <w:p w14:paraId="7A6E93FB"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7F2FEB48"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r>
      <w:tr w:rsidR="00F3296E" w:rsidRPr="00F3296E" w14:paraId="2A301AD5" w14:textId="77777777" w:rsidTr="00F3296E">
        <w:trPr>
          <w:trHeight w:val="288"/>
        </w:trPr>
        <w:tc>
          <w:tcPr>
            <w:tcW w:w="1440" w:type="dxa"/>
            <w:vMerge/>
            <w:tcBorders>
              <w:top w:val="nil"/>
              <w:left w:val="single" w:sz="4" w:space="0" w:color="auto"/>
              <w:bottom w:val="single" w:sz="4" w:space="0" w:color="auto"/>
              <w:right w:val="single" w:sz="4" w:space="0" w:color="auto"/>
            </w:tcBorders>
            <w:vAlign w:val="center"/>
            <w:hideMark/>
          </w:tcPr>
          <w:p w14:paraId="0C7D8450" w14:textId="77777777" w:rsidR="00F3296E" w:rsidRPr="00F3296E" w:rsidRDefault="00F3296E" w:rsidP="00F3296E">
            <w:pPr>
              <w:spacing w:line="240" w:lineRule="auto"/>
              <w:contextualSpacing w:val="0"/>
              <w:rPr>
                <w:rFonts w:ascii="Calibri" w:eastAsia="Times New Roman" w:hAnsi="Calibri" w:cs="Calibri"/>
                <w:color w:val="000000"/>
              </w:rPr>
            </w:pPr>
          </w:p>
        </w:tc>
        <w:tc>
          <w:tcPr>
            <w:tcW w:w="2120" w:type="dxa"/>
            <w:vMerge w:val="restart"/>
            <w:tcBorders>
              <w:top w:val="nil"/>
              <w:left w:val="single" w:sz="4" w:space="0" w:color="auto"/>
              <w:bottom w:val="single" w:sz="4" w:space="0" w:color="auto"/>
              <w:right w:val="single" w:sz="4" w:space="0" w:color="auto"/>
            </w:tcBorders>
            <w:shd w:val="clear" w:color="auto" w:fill="auto"/>
            <w:hideMark/>
          </w:tcPr>
          <w:p w14:paraId="4649958D"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Kenai River Gull Rookery 2</w:t>
            </w:r>
          </w:p>
        </w:tc>
        <w:tc>
          <w:tcPr>
            <w:tcW w:w="1180" w:type="dxa"/>
            <w:tcBorders>
              <w:top w:val="nil"/>
              <w:left w:val="nil"/>
              <w:bottom w:val="single" w:sz="4" w:space="0" w:color="auto"/>
              <w:right w:val="single" w:sz="4" w:space="0" w:color="auto"/>
            </w:tcBorders>
            <w:shd w:val="clear" w:color="auto" w:fill="auto"/>
            <w:noWrap/>
            <w:vAlign w:val="bottom"/>
            <w:hideMark/>
          </w:tcPr>
          <w:p w14:paraId="0FFB2DAC" w14:textId="77777777" w:rsidR="00F3296E" w:rsidRPr="00F3296E" w:rsidRDefault="00F3296E" w:rsidP="00F3296E">
            <w:pPr>
              <w:spacing w:line="240" w:lineRule="auto"/>
              <w:contextualSpacing w:val="0"/>
              <w:jc w:val="right"/>
              <w:rPr>
                <w:rFonts w:ascii="Calibri" w:eastAsia="Times New Roman" w:hAnsi="Calibri" w:cs="Calibri"/>
                <w:color w:val="000000"/>
              </w:rPr>
            </w:pPr>
            <w:r w:rsidRPr="00F3296E">
              <w:rPr>
                <w:rFonts w:ascii="Calibri" w:eastAsia="Times New Roman" w:hAnsi="Calibri" w:cs="Calibri"/>
                <w:color w:val="000000"/>
              </w:rPr>
              <w:t>5/26/2020</w:t>
            </w:r>
          </w:p>
        </w:tc>
        <w:tc>
          <w:tcPr>
            <w:tcW w:w="1460" w:type="dxa"/>
            <w:tcBorders>
              <w:top w:val="nil"/>
              <w:left w:val="nil"/>
              <w:bottom w:val="single" w:sz="4" w:space="0" w:color="auto"/>
              <w:right w:val="single" w:sz="4" w:space="0" w:color="auto"/>
            </w:tcBorders>
            <w:shd w:val="clear" w:color="auto" w:fill="auto"/>
            <w:noWrap/>
            <w:vAlign w:val="bottom"/>
            <w:hideMark/>
          </w:tcPr>
          <w:p w14:paraId="3213E518"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0.5</w:t>
            </w:r>
          </w:p>
        </w:tc>
        <w:tc>
          <w:tcPr>
            <w:tcW w:w="1360" w:type="dxa"/>
            <w:tcBorders>
              <w:top w:val="nil"/>
              <w:left w:val="nil"/>
              <w:bottom w:val="single" w:sz="4" w:space="0" w:color="auto"/>
              <w:right w:val="single" w:sz="4" w:space="0" w:color="auto"/>
            </w:tcBorders>
            <w:shd w:val="clear" w:color="auto" w:fill="auto"/>
            <w:noWrap/>
            <w:vAlign w:val="bottom"/>
            <w:hideMark/>
          </w:tcPr>
          <w:p w14:paraId="404899BE"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3C3EE790"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54465B79"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r>
      <w:tr w:rsidR="00F3296E" w:rsidRPr="00F3296E" w14:paraId="51F1C775" w14:textId="77777777" w:rsidTr="00F3296E">
        <w:trPr>
          <w:trHeight w:val="288"/>
        </w:trPr>
        <w:tc>
          <w:tcPr>
            <w:tcW w:w="1440" w:type="dxa"/>
            <w:vMerge/>
            <w:tcBorders>
              <w:top w:val="nil"/>
              <w:left w:val="single" w:sz="4" w:space="0" w:color="auto"/>
              <w:bottom w:val="single" w:sz="4" w:space="0" w:color="auto"/>
              <w:right w:val="single" w:sz="4" w:space="0" w:color="auto"/>
            </w:tcBorders>
            <w:vAlign w:val="center"/>
            <w:hideMark/>
          </w:tcPr>
          <w:p w14:paraId="12822A1C" w14:textId="77777777" w:rsidR="00F3296E" w:rsidRPr="00F3296E" w:rsidRDefault="00F3296E" w:rsidP="00F3296E">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269627A6" w14:textId="77777777" w:rsidR="00F3296E" w:rsidRPr="00F3296E" w:rsidRDefault="00F3296E" w:rsidP="00F3296E">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697BDCF9" w14:textId="77777777" w:rsidR="00F3296E" w:rsidRPr="00F3296E" w:rsidRDefault="00F3296E" w:rsidP="00F3296E">
            <w:pPr>
              <w:spacing w:line="240" w:lineRule="auto"/>
              <w:contextualSpacing w:val="0"/>
              <w:jc w:val="right"/>
              <w:rPr>
                <w:rFonts w:ascii="Calibri" w:eastAsia="Times New Roman" w:hAnsi="Calibri" w:cs="Calibri"/>
                <w:color w:val="000000"/>
              </w:rPr>
            </w:pPr>
            <w:r w:rsidRPr="00F3296E">
              <w:rPr>
                <w:rFonts w:ascii="Calibri" w:eastAsia="Times New Roman" w:hAnsi="Calibri" w:cs="Calibri"/>
                <w:color w:val="000000"/>
              </w:rPr>
              <w:t>6/4/2020</w:t>
            </w:r>
          </w:p>
        </w:tc>
        <w:tc>
          <w:tcPr>
            <w:tcW w:w="1460" w:type="dxa"/>
            <w:tcBorders>
              <w:top w:val="nil"/>
              <w:left w:val="nil"/>
              <w:bottom w:val="single" w:sz="4" w:space="0" w:color="auto"/>
              <w:right w:val="single" w:sz="4" w:space="0" w:color="auto"/>
            </w:tcBorders>
            <w:shd w:val="clear" w:color="auto" w:fill="auto"/>
            <w:noWrap/>
            <w:vAlign w:val="bottom"/>
            <w:hideMark/>
          </w:tcPr>
          <w:p w14:paraId="4FD93C36"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4</w:t>
            </w:r>
          </w:p>
        </w:tc>
        <w:tc>
          <w:tcPr>
            <w:tcW w:w="1360" w:type="dxa"/>
            <w:tcBorders>
              <w:top w:val="nil"/>
              <w:left w:val="nil"/>
              <w:bottom w:val="single" w:sz="4" w:space="0" w:color="auto"/>
              <w:right w:val="single" w:sz="4" w:space="0" w:color="auto"/>
            </w:tcBorders>
            <w:shd w:val="clear" w:color="auto" w:fill="auto"/>
            <w:noWrap/>
            <w:vAlign w:val="bottom"/>
            <w:hideMark/>
          </w:tcPr>
          <w:p w14:paraId="5BE7B1D7"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629E7738"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745091AE"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r>
      <w:tr w:rsidR="00F3296E" w:rsidRPr="00F3296E" w14:paraId="27E54172" w14:textId="77777777" w:rsidTr="00F3296E">
        <w:trPr>
          <w:trHeight w:val="288"/>
        </w:trPr>
        <w:tc>
          <w:tcPr>
            <w:tcW w:w="1440" w:type="dxa"/>
            <w:vMerge/>
            <w:tcBorders>
              <w:top w:val="nil"/>
              <w:left w:val="single" w:sz="4" w:space="0" w:color="auto"/>
              <w:bottom w:val="single" w:sz="4" w:space="0" w:color="auto"/>
              <w:right w:val="single" w:sz="4" w:space="0" w:color="auto"/>
            </w:tcBorders>
            <w:vAlign w:val="center"/>
            <w:hideMark/>
          </w:tcPr>
          <w:p w14:paraId="437DA819" w14:textId="77777777" w:rsidR="00F3296E" w:rsidRPr="00F3296E" w:rsidRDefault="00F3296E" w:rsidP="00F3296E">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46A6A3B1" w14:textId="77777777" w:rsidR="00F3296E" w:rsidRPr="00F3296E" w:rsidRDefault="00F3296E" w:rsidP="00F3296E">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01E2AAA0" w14:textId="77777777" w:rsidR="00F3296E" w:rsidRPr="00F3296E" w:rsidRDefault="00F3296E" w:rsidP="00F3296E">
            <w:pPr>
              <w:spacing w:line="240" w:lineRule="auto"/>
              <w:contextualSpacing w:val="0"/>
              <w:jc w:val="right"/>
              <w:rPr>
                <w:rFonts w:ascii="Calibri" w:eastAsia="Times New Roman" w:hAnsi="Calibri" w:cs="Calibri"/>
                <w:color w:val="000000"/>
              </w:rPr>
            </w:pPr>
            <w:r w:rsidRPr="00F3296E">
              <w:rPr>
                <w:rFonts w:ascii="Calibri" w:eastAsia="Times New Roman" w:hAnsi="Calibri" w:cs="Calibri"/>
                <w:color w:val="000000"/>
              </w:rPr>
              <w:t>6/9/2020</w:t>
            </w:r>
          </w:p>
        </w:tc>
        <w:tc>
          <w:tcPr>
            <w:tcW w:w="1460" w:type="dxa"/>
            <w:tcBorders>
              <w:top w:val="nil"/>
              <w:left w:val="nil"/>
              <w:bottom w:val="single" w:sz="4" w:space="0" w:color="auto"/>
              <w:right w:val="single" w:sz="4" w:space="0" w:color="auto"/>
            </w:tcBorders>
            <w:shd w:val="clear" w:color="auto" w:fill="auto"/>
            <w:noWrap/>
            <w:vAlign w:val="bottom"/>
            <w:hideMark/>
          </w:tcPr>
          <w:p w14:paraId="6FB8701F"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0.5</w:t>
            </w:r>
          </w:p>
        </w:tc>
        <w:tc>
          <w:tcPr>
            <w:tcW w:w="1360" w:type="dxa"/>
            <w:tcBorders>
              <w:top w:val="nil"/>
              <w:left w:val="nil"/>
              <w:bottom w:val="single" w:sz="4" w:space="0" w:color="auto"/>
              <w:right w:val="single" w:sz="4" w:space="0" w:color="auto"/>
            </w:tcBorders>
            <w:shd w:val="clear" w:color="auto" w:fill="auto"/>
            <w:noWrap/>
            <w:vAlign w:val="bottom"/>
            <w:hideMark/>
          </w:tcPr>
          <w:p w14:paraId="11B257B8"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01DBDB08"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6A6E6352"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r>
      <w:tr w:rsidR="00F3296E" w:rsidRPr="00F3296E" w14:paraId="6AFA6D95" w14:textId="77777777" w:rsidTr="00F3296E">
        <w:trPr>
          <w:trHeight w:val="288"/>
        </w:trPr>
        <w:tc>
          <w:tcPr>
            <w:tcW w:w="1440" w:type="dxa"/>
            <w:vMerge/>
            <w:tcBorders>
              <w:top w:val="nil"/>
              <w:left w:val="single" w:sz="4" w:space="0" w:color="auto"/>
              <w:bottom w:val="single" w:sz="4" w:space="0" w:color="auto"/>
              <w:right w:val="single" w:sz="4" w:space="0" w:color="auto"/>
            </w:tcBorders>
            <w:vAlign w:val="center"/>
            <w:hideMark/>
          </w:tcPr>
          <w:p w14:paraId="210C782D" w14:textId="77777777" w:rsidR="00F3296E" w:rsidRPr="00F3296E" w:rsidRDefault="00F3296E" w:rsidP="00F3296E">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766B0DF1" w14:textId="77777777" w:rsidR="00F3296E" w:rsidRPr="00F3296E" w:rsidRDefault="00F3296E" w:rsidP="00F3296E">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0402CE37" w14:textId="77777777" w:rsidR="00F3296E" w:rsidRPr="00F3296E" w:rsidRDefault="00F3296E" w:rsidP="00F3296E">
            <w:pPr>
              <w:spacing w:line="240" w:lineRule="auto"/>
              <w:contextualSpacing w:val="0"/>
              <w:jc w:val="right"/>
              <w:rPr>
                <w:rFonts w:ascii="Calibri" w:eastAsia="Times New Roman" w:hAnsi="Calibri" w:cs="Calibri"/>
                <w:color w:val="000000"/>
              </w:rPr>
            </w:pPr>
            <w:r w:rsidRPr="00F3296E">
              <w:rPr>
                <w:rFonts w:ascii="Calibri" w:eastAsia="Times New Roman" w:hAnsi="Calibri" w:cs="Calibri"/>
                <w:color w:val="000000"/>
              </w:rPr>
              <w:t>6/18/2020</w:t>
            </w:r>
          </w:p>
        </w:tc>
        <w:tc>
          <w:tcPr>
            <w:tcW w:w="1460" w:type="dxa"/>
            <w:tcBorders>
              <w:top w:val="nil"/>
              <w:left w:val="nil"/>
              <w:bottom w:val="single" w:sz="4" w:space="0" w:color="auto"/>
              <w:right w:val="single" w:sz="4" w:space="0" w:color="auto"/>
            </w:tcBorders>
            <w:shd w:val="clear" w:color="auto" w:fill="auto"/>
            <w:noWrap/>
            <w:vAlign w:val="bottom"/>
            <w:hideMark/>
          </w:tcPr>
          <w:p w14:paraId="7AADCA9A"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13</w:t>
            </w:r>
          </w:p>
        </w:tc>
        <w:tc>
          <w:tcPr>
            <w:tcW w:w="1360" w:type="dxa"/>
            <w:tcBorders>
              <w:top w:val="nil"/>
              <w:left w:val="nil"/>
              <w:bottom w:val="single" w:sz="4" w:space="0" w:color="auto"/>
              <w:right w:val="single" w:sz="4" w:space="0" w:color="auto"/>
            </w:tcBorders>
            <w:shd w:val="clear" w:color="auto" w:fill="auto"/>
            <w:noWrap/>
            <w:vAlign w:val="bottom"/>
            <w:hideMark/>
          </w:tcPr>
          <w:p w14:paraId="78425FBE"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255FE826"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6B59B179"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r>
      <w:tr w:rsidR="00F3296E" w:rsidRPr="00F3296E" w14:paraId="312B8575" w14:textId="77777777" w:rsidTr="00F3296E">
        <w:trPr>
          <w:trHeight w:val="288"/>
        </w:trPr>
        <w:tc>
          <w:tcPr>
            <w:tcW w:w="1440" w:type="dxa"/>
            <w:vMerge/>
            <w:tcBorders>
              <w:top w:val="nil"/>
              <w:left w:val="single" w:sz="4" w:space="0" w:color="auto"/>
              <w:bottom w:val="single" w:sz="4" w:space="0" w:color="auto"/>
              <w:right w:val="single" w:sz="4" w:space="0" w:color="auto"/>
            </w:tcBorders>
            <w:vAlign w:val="center"/>
            <w:hideMark/>
          </w:tcPr>
          <w:p w14:paraId="244AEC6F" w14:textId="77777777" w:rsidR="00F3296E" w:rsidRPr="00F3296E" w:rsidRDefault="00F3296E" w:rsidP="00F3296E">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695D292D" w14:textId="77777777" w:rsidR="00F3296E" w:rsidRPr="00F3296E" w:rsidRDefault="00F3296E" w:rsidP="00F3296E">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36018ECC" w14:textId="77777777" w:rsidR="00F3296E" w:rsidRPr="00F3296E" w:rsidRDefault="00F3296E" w:rsidP="00F3296E">
            <w:pPr>
              <w:spacing w:line="240" w:lineRule="auto"/>
              <w:contextualSpacing w:val="0"/>
              <w:jc w:val="right"/>
              <w:rPr>
                <w:rFonts w:ascii="Calibri" w:eastAsia="Times New Roman" w:hAnsi="Calibri" w:cs="Calibri"/>
                <w:color w:val="000000"/>
              </w:rPr>
            </w:pPr>
            <w:r w:rsidRPr="00F3296E">
              <w:rPr>
                <w:rFonts w:ascii="Calibri" w:eastAsia="Times New Roman" w:hAnsi="Calibri" w:cs="Calibri"/>
                <w:color w:val="000000"/>
              </w:rPr>
              <w:t>6/23/2020</w:t>
            </w:r>
          </w:p>
        </w:tc>
        <w:tc>
          <w:tcPr>
            <w:tcW w:w="1460" w:type="dxa"/>
            <w:tcBorders>
              <w:top w:val="nil"/>
              <w:left w:val="nil"/>
              <w:bottom w:val="single" w:sz="4" w:space="0" w:color="auto"/>
              <w:right w:val="single" w:sz="4" w:space="0" w:color="auto"/>
            </w:tcBorders>
            <w:shd w:val="clear" w:color="auto" w:fill="auto"/>
            <w:noWrap/>
            <w:vAlign w:val="bottom"/>
            <w:hideMark/>
          </w:tcPr>
          <w:p w14:paraId="74CFEDB7"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14</w:t>
            </w:r>
          </w:p>
        </w:tc>
        <w:tc>
          <w:tcPr>
            <w:tcW w:w="1360" w:type="dxa"/>
            <w:tcBorders>
              <w:top w:val="nil"/>
              <w:left w:val="nil"/>
              <w:bottom w:val="single" w:sz="4" w:space="0" w:color="auto"/>
              <w:right w:val="single" w:sz="4" w:space="0" w:color="auto"/>
            </w:tcBorders>
            <w:shd w:val="clear" w:color="auto" w:fill="auto"/>
            <w:noWrap/>
            <w:vAlign w:val="bottom"/>
            <w:hideMark/>
          </w:tcPr>
          <w:p w14:paraId="67DF7BDD"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039FCD31"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248F869A"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r>
      <w:tr w:rsidR="00F3296E" w:rsidRPr="00F3296E" w14:paraId="18B0D03B" w14:textId="77777777" w:rsidTr="00F3296E">
        <w:trPr>
          <w:trHeight w:val="288"/>
        </w:trPr>
        <w:tc>
          <w:tcPr>
            <w:tcW w:w="1440" w:type="dxa"/>
            <w:vMerge/>
            <w:tcBorders>
              <w:top w:val="nil"/>
              <w:left w:val="single" w:sz="4" w:space="0" w:color="auto"/>
              <w:bottom w:val="single" w:sz="4" w:space="0" w:color="auto"/>
              <w:right w:val="single" w:sz="4" w:space="0" w:color="auto"/>
            </w:tcBorders>
            <w:vAlign w:val="center"/>
            <w:hideMark/>
          </w:tcPr>
          <w:p w14:paraId="6DABA63A" w14:textId="77777777" w:rsidR="00F3296E" w:rsidRPr="00F3296E" w:rsidRDefault="00F3296E" w:rsidP="00F3296E">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6D14FF45" w14:textId="77777777" w:rsidR="00F3296E" w:rsidRPr="00F3296E" w:rsidRDefault="00F3296E" w:rsidP="00F3296E">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5991F22D" w14:textId="77777777" w:rsidR="00F3296E" w:rsidRPr="00F3296E" w:rsidRDefault="00F3296E" w:rsidP="00F3296E">
            <w:pPr>
              <w:spacing w:line="240" w:lineRule="auto"/>
              <w:contextualSpacing w:val="0"/>
              <w:jc w:val="right"/>
              <w:rPr>
                <w:rFonts w:ascii="Calibri" w:eastAsia="Times New Roman" w:hAnsi="Calibri" w:cs="Calibri"/>
                <w:color w:val="000000"/>
              </w:rPr>
            </w:pPr>
            <w:r w:rsidRPr="00F3296E">
              <w:rPr>
                <w:rFonts w:ascii="Calibri" w:eastAsia="Times New Roman" w:hAnsi="Calibri" w:cs="Calibri"/>
                <w:color w:val="000000"/>
              </w:rPr>
              <w:t>6/29/2020</w:t>
            </w:r>
          </w:p>
        </w:tc>
        <w:tc>
          <w:tcPr>
            <w:tcW w:w="1460" w:type="dxa"/>
            <w:tcBorders>
              <w:top w:val="nil"/>
              <w:left w:val="nil"/>
              <w:bottom w:val="single" w:sz="4" w:space="0" w:color="auto"/>
              <w:right w:val="single" w:sz="4" w:space="0" w:color="auto"/>
            </w:tcBorders>
            <w:shd w:val="clear" w:color="auto" w:fill="auto"/>
            <w:noWrap/>
            <w:vAlign w:val="bottom"/>
            <w:hideMark/>
          </w:tcPr>
          <w:p w14:paraId="4F0488C8"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0.5</w:t>
            </w:r>
          </w:p>
        </w:tc>
        <w:tc>
          <w:tcPr>
            <w:tcW w:w="1360" w:type="dxa"/>
            <w:tcBorders>
              <w:top w:val="nil"/>
              <w:left w:val="nil"/>
              <w:bottom w:val="single" w:sz="4" w:space="0" w:color="auto"/>
              <w:right w:val="single" w:sz="4" w:space="0" w:color="auto"/>
            </w:tcBorders>
            <w:shd w:val="clear" w:color="auto" w:fill="auto"/>
            <w:noWrap/>
            <w:vAlign w:val="bottom"/>
            <w:hideMark/>
          </w:tcPr>
          <w:p w14:paraId="7C0031BA"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xml:space="preserve">  2.8</w:t>
            </w:r>
          </w:p>
        </w:tc>
        <w:tc>
          <w:tcPr>
            <w:tcW w:w="1280" w:type="dxa"/>
            <w:tcBorders>
              <w:top w:val="nil"/>
              <w:left w:val="nil"/>
              <w:bottom w:val="single" w:sz="4" w:space="0" w:color="auto"/>
              <w:right w:val="single" w:sz="4" w:space="0" w:color="auto"/>
            </w:tcBorders>
            <w:shd w:val="clear" w:color="auto" w:fill="auto"/>
            <w:noWrap/>
            <w:vAlign w:val="bottom"/>
            <w:hideMark/>
          </w:tcPr>
          <w:p w14:paraId="2E809AF1"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16C4D875"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r>
      <w:tr w:rsidR="00F3296E" w:rsidRPr="00F3296E" w14:paraId="65192722" w14:textId="77777777" w:rsidTr="00F3296E">
        <w:trPr>
          <w:trHeight w:val="288"/>
        </w:trPr>
        <w:tc>
          <w:tcPr>
            <w:tcW w:w="1440" w:type="dxa"/>
            <w:vMerge/>
            <w:tcBorders>
              <w:top w:val="nil"/>
              <w:left w:val="single" w:sz="4" w:space="0" w:color="auto"/>
              <w:bottom w:val="single" w:sz="4" w:space="0" w:color="auto"/>
              <w:right w:val="single" w:sz="4" w:space="0" w:color="auto"/>
            </w:tcBorders>
            <w:vAlign w:val="center"/>
            <w:hideMark/>
          </w:tcPr>
          <w:p w14:paraId="52312519" w14:textId="77777777" w:rsidR="00F3296E" w:rsidRPr="00F3296E" w:rsidRDefault="00F3296E" w:rsidP="00F3296E">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42691CBA" w14:textId="77777777" w:rsidR="00F3296E" w:rsidRPr="00F3296E" w:rsidRDefault="00F3296E" w:rsidP="00F3296E">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557FF3F2" w14:textId="77777777" w:rsidR="00F3296E" w:rsidRPr="00F3296E" w:rsidRDefault="00F3296E" w:rsidP="00F3296E">
            <w:pPr>
              <w:spacing w:line="240" w:lineRule="auto"/>
              <w:contextualSpacing w:val="0"/>
              <w:jc w:val="right"/>
              <w:rPr>
                <w:rFonts w:ascii="Calibri" w:eastAsia="Times New Roman" w:hAnsi="Calibri" w:cs="Calibri"/>
                <w:color w:val="000000"/>
              </w:rPr>
            </w:pPr>
            <w:r w:rsidRPr="00F3296E">
              <w:rPr>
                <w:rFonts w:ascii="Calibri" w:eastAsia="Times New Roman" w:hAnsi="Calibri" w:cs="Calibri"/>
                <w:color w:val="000000"/>
              </w:rPr>
              <w:t>7/7/2020</w:t>
            </w:r>
          </w:p>
        </w:tc>
        <w:tc>
          <w:tcPr>
            <w:tcW w:w="1460" w:type="dxa"/>
            <w:tcBorders>
              <w:top w:val="nil"/>
              <w:left w:val="nil"/>
              <w:bottom w:val="single" w:sz="4" w:space="0" w:color="auto"/>
              <w:right w:val="single" w:sz="4" w:space="0" w:color="auto"/>
            </w:tcBorders>
            <w:shd w:val="clear" w:color="auto" w:fill="auto"/>
            <w:noWrap/>
            <w:vAlign w:val="bottom"/>
            <w:hideMark/>
          </w:tcPr>
          <w:p w14:paraId="28BE65BB"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22</w:t>
            </w:r>
          </w:p>
        </w:tc>
        <w:tc>
          <w:tcPr>
            <w:tcW w:w="1360" w:type="dxa"/>
            <w:tcBorders>
              <w:top w:val="nil"/>
              <w:left w:val="nil"/>
              <w:bottom w:val="single" w:sz="4" w:space="0" w:color="auto"/>
              <w:right w:val="single" w:sz="4" w:space="0" w:color="auto"/>
            </w:tcBorders>
            <w:shd w:val="clear" w:color="auto" w:fill="auto"/>
            <w:noWrap/>
            <w:vAlign w:val="bottom"/>
            <w:hideMark/>
          </w:tcPr>
          <w:p w14:paraId="2B51701B"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xml:space="preserve">  4.0</w:t>
            </w:r>
          </w:p>
        </w:tc>
        <w:tc>
          <w:tcPr>
            <w:tcW w:w="1280" w:type="dxa"/>
            <w:tcBorders>
              <w:top w:val="nil"/>
              <w:left w:val="nil"/>
              <w:bottom w:val="single" w:sz="4" w:space="0" w:color="auto"/>
              <w:right w:val="single" w:sz="4" w:space="0" w:color="auto"/>
            </w:tcBorders>
            <w:shd w:val="clear" w:color="auto" w:fill="auto"/>
            <w:noWrap/>
            <w:vAlign w:val="bottom"/>
            <w:hideMark/>
          </w:tcPr>
          <w:p w14:paraId="6E4685FC"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228F0E02"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r>
      <w:tr w:rsidR="00F3296E" w:rsidRPr="00F3296E" w14:paraId="33A47970" w14:textId="77777777" w:rsidTr="00F3296E">
        <w:trPr>
          <w:trHeight w:val="288"/>
        </w:trPr>
        <w:tc>
          <w:tcPr>
            <w:tcW w:w="1440" w:type="dxa"/>
            <w:vMerge/>
            <w:tcBorders>
              <w:top w:val="nil"/>
              <w:left w:val="single" w:sz="4" w:space="0" w:color="auto"/>
              <w:bottom w:val="single" w:sz="4" w:space="0" w:color="auto"/>
              <w:right w:val="single" w:sz="4" w:space="0" w:color="auto"/>
            </w:tcBorders>
            <w:vAlign w:val="center"/>
            <w:hideMark/>
          </w:tcPr>
          <w:p w14:paraId="10FF3D57" w14:textId="77777777" w:rsidR="00F3296E" w:rsidRPr="00F3296E" w:rsidRDefault="00F3296E" w:rsidP="00F3296E">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2AE0DAFE" w14:textId="77777777" w:rsidR="00F3296E" w:rsidRPr="00F3296E" w:rsidRDefault="00F3296E" w:rsidP="00F3296E">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0F3E1872" w14:textId="77777777" w:rsidR="00F3296E" w:rsidRPr="00F3296E" w:rsidRDefault="00F3296E" w:rsidP="00F3296E">
            <w:pPr>
              <w:spacing w:line="240" w:lineRule="auto"/>
              <w:contextualSpacing w:val="0"/>
              <w:jc w:val="right"/>
              <w:rPr>
                <w:rFonts w:ascii="Calibri" w:eastAsia="Times New Roman" w:hAnsi="Calibri" w:cs="Calibri"/>
                <w:color w:val="000000"/>
              </w:rPr>
            </w:pPr>
            <w:r w:rsidRPr="00F3296E">
              <w:rPr>
                <w:rFonts w:ascii="Calibri" w:eastAsia="Times New Roman" w:hAnsi="Calibri" w:cs="Calibri"/>
                <w:color w:val="000000"/>
              </w:rPr>
              <w:t>7/13/2020</w:t>
            </w:r>
          </w:p>
        </w:tc>
        <w:tc>
          <w:tcPr>
            <w:tcW w:w="1460" w:type="dxa"/>
            <w:tcBorders>
              <w:top w:val="nil"/>
              <w:left w:val="nil"/>
              <w:bottom w:val="single" w:sz="4" w:space="0" w:color="auto"/>
              <w:right w:val="single" w:sz="4" w:space="0" w:color="auto"/>
            </w:tcBorders>
            <w:shd w:val="clear" w:color="auto" w:fill="auto"/>
            <w:noWrap/>
            <w:vAlign w:val="bottom"/>
            <w:hideMark/>
          </w:tcPr>
          <w:p w14:paraId="5C3C7C8B"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0.5</w:t>
            </w:r>
          </w:p>
        </w:tc>
        <w:tc>
          <w:tcPr>
            <w:tcW w:w="1360" w:type="dxa"/>
            <w:tcBorders>
              <w:top w:val="nil"/>
              <w:left w:val="nil"/>
              <w:bottom w:val="single" w:sz="4" w:space="0" w:color="auto"/>
              <w:right w:val="single" w:sz="4" w:space="0" w:color="auto"/>
            </w:tcBorders>
            <w:shd w:val="clear" w:color="auto" w:fill="auto"/>
            <w:noWrap/>
            <w:vAlign w:val="bottom"/>
            <w:hideMark/>
          </w:tcPr>
          <w:p w14:paraId="1782C401"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xml:space="preserve">  4.0</w:t>
            </w:r>
          </w:p>
        </w:tc>
        <w:tc>
          <w:tcPr>
            <w:tcW w:w="1280" w:type="dxa"/>
            <w:tcBorders>
              <w:top w:val="nil"/>
              <w:left w:val="nil"/>
              <w:bottom w:val="single" w:sz="4" w:space="0" w:color="auto"/>
              <w:right w:val="single" w:sz="4" w:space="0" w:color="auto"/>
            </w:tcBorders>
            <w:shd w:val="clear" w:color="auto" w:fill="auto"/>
            <w:noWrap/>
            <w:vAlign w:val="bottom"/>
            <w:hideMark/>
          </w:tcPr>
          <w:p w14:paraId="0EA6163C"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14AFB44C"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r>
      <w:tr w:rsidR="00F3296E" w:rsidRPr="00F3296E" w14:paraId="0D03DD95" w14:textId="77777777" w:rsidTr="00F3296E">
        <w:trPr>
          <w:trHeight w:val="288"/>
        </w:trPr>
        <w:tc>
          <w:tcPr>
            <w:tcW w:w="1440" w:type="dxa"/>
            <w:vMerge/>
            <w:tcBorders>
              <w:top w:val="nil"/>
              <w:left w:val="single" w:sz="4" w:space="0" w:color="auto"/>
              <w:bottom w:val="single" w:sz="4" w:space="0" w:color="auto"/>
              <w:right w:val="single" w:sz="4" w:space="0" w:color="auto"/>
            </w:tcBorders>
            <w:vAlign w:val="center"/>
            <w:hideMark/>
          </w:tcPr>
          <w:p w14:paraId="47D38F82" w14:textId="77777777" w:rsidR="00F3296E" w:rsidRPr="00F3296E" w:rsidRDefault="00F3296E" w:rsidP="00F3296E">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1A35558E" w14:textId="77777777" w:rsidR="00F3296E" w:rsidRPr="00F3296E" w:rsidRDefault="00F3296E" w:rsidP="00F3296E">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0B1FEE93" w14:textId="77777777" w:rsidR="00F3296E" w:rsidRPr="00F3296E" w:rsidRDefault="00F3296E" w:rsidP="00F3296E">
            <w:pPr>
              <w:spacing w:line="240" w:lineRule="auto"/>
              <w:contextualSpacing w:val="0"/>
              <w:jc w:val="right"/>
              <w:rPr>
                <w:rFonts w:ascii="Calibri" w:eastAsia="Times New Roman" w:hAnsi="Calibri" w:cs="Calibri"/>
                <w:color w:val="000000"/>
              </w:rPr>
            </w:pPr>
            <w:r w:rsidRPr="00F3296E">
              <w:rPr>
                <w:rFonts w:ascii="Calibri" w:eastAsia="Times New Roman" w:hAnsi="Calibri" w:cs="Calibri"/>
                <w:color w:val="000000"/>
              </w:rPr>
              <w:t>7/20/2020</w:t>
            </w:r>
          </w:p>
        </w:tc>
        <w:tc>
          <w:tcPr>
            <w:tcW w:w="1460" w:type="dxa"/>
            <w:tcBorders>
              <w:top w:val="nil"/>
              <w:left w:val="nil"/>
              <w:bottom w:val="single" w:sz="4" w:space="0" w:color="auto"/>
              <w:right w:val="single" w:sz="4" w:space="0" w:color="auto"/>
            </w:tcBorders>
            <w:shd w:val="clear" w:color="auto" w:fill="auto"/>
            <w:noWrap/>
            <w:vAlign w:val="bottom"/>
            <w:hideMark/>
          </w:tcPr>
          <w:p w14:paraId="6310238A"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24</w:t>
            </w:r>
          </w:p>
        </w:tc>
        <w:tc>
          <w:tcPr>
            <w:tcW w:w="1360" w:type="dxa"/>
            <w:tcBorders>
              <w:top w:val="nil"/>
              <w:left w:val="nil"/>
              <w:bottom w:val="single" w:sz="4" w:space="0" w:color="auto"/>
              <w:right w:val="single" w:sz="4" w:space="0" w:color="auto"/>
            </w:tcBorders>
            <w:shd w:val="clear" w:color="auto" w:fill="auto"/>
            <w:noWrap/>
            <w:vAlign w:val="bottom"/>
            <w:hideMark/>
          </w:tcPr>
          <w:p w14:paraId="7D30506D"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xml:space="preserve">  4.5</w:t>
            </w:r>
          </w:p>
        </w:tc>
        <w:tc>
          <w:tcPr>
            <w:tcW w:w="1280" w:type="dxa"/>
            <w:tcBorders>
              <w:top w:val="nil"/>
              <w:left w:val="nil"/>
              <w:bottom w:val="single" w:sz="4" w:space="0" w:color="auto"/>
              <w:right w:val="single" w:sz="4" w:space="0" w:color="auto"/>
            </w:tcBorders>
            <w:shd w:val="clear" w:color="auto" w:fill="auto"/>
            <w:noWrap/>
            <w:vAlign w:val="bottom"/>
            <w:hideMark/>
          </w:tcPr>
          <w:p w14:paraId="418A69FF"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761133F9"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r>
      <w:tr w:rsidR="00F3296E" w:rsidRPr="00F3296E" w14:paraId="69026A0B" w14:textId="77777777" w:rsidTr="00F3296E">
        <w:trPr>
          <w:trHeight w:val="288"/>
        </w:trPr>
        <w:tc>
          <w:tcPr>
            <w:tcW w:w="1440" w:type="dxa"/>
            <w:vMerge/>
            <w:tcBorders>
              <w:top w:val="nil"/>
              <w:left w:val="single" w:sz="4" w:space="0" w:color="auto"/>
              <w:bottom w:val="single" w:sz="4" w:space="0" w:color="auto"/>
              <w:right w:val="single" w:sz="4" w:space="0" w:color="auto"/>
            </w:tcBorders>
            <w:vAlign w:val="center"/>
            <w:hideMark/>
          </w:tcPr>
          <w:p w14:paraId="685855FF" w14:textId="77777777" w:rsidR="00F3296E" w:rsidRPr="00F3296E" w:rsidRDefault="00F3296E" w:rsidP="00F3296E">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1FE812AC" w14:textId="77777777" w:rsidR="00F3296E" w:rsidRPr="00F3296E" w:rsidRDefault="00F3296E" w:rsidP="00F3296E">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25210DB4" w14:textId="77777777" w:rsidR="00F3296E" w:rsidRPr="00F3296E" w:rsidRDefault="00F3296E" w:rsidP="00F3296E">
            <w:pPr>
              <w:spacing w:line="240" w:lineRule="auto"/>
              <w:contextualSpacing w:val="0"/>
              <w:jc w:val="right"/>
              <w:rPr>
                <w:rFonts w:ascii="Calibri" w:eastAsia="Times New Roman" w:hAnsi="Calibri" w:cs="Calibri"/>
                <w:color w:val="000000"/>
              </w:rPr>
            </w:pPr>
            <w:r w:rsidRPr="00F3296E">
              <w:rPr>
                <w:rFonts w:ascii="Calibri" w:eastAsia="Times New Roman" w:hAnsi="Calibri" w:cs="Calibri"/>
                <w:color w:val="000000"/>
              </w:rPr>
              <w:t>7/27/2020</w:t>
            </w:r>
          </w:p>
        </w:tc>
        <w:tc>
          <w:tcPr>
            <w:tcW w:w="1460" w:type="dxa"/>
            <w:tcBorders>
              <w:top w:val="nil"/>
              <w:left w:val="nil"/>
              <w:bottom w:val="single" w:sz="4" w:space="0" w:color="auto"/>
              <w:right w:val="single" w:sz="4" w:space="0" w:color="auto"/>
            </w:tcBorders>
            <w:shd w:val="clear" w:color="auto" w:fill="auto"/>
            <w:noWrap/>
            <w:vAlign w:val="bottom"/>
            <w:hideMark/>
          </w:tcPr>
          <w:p w14:paraId="0017753B"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3</w:t>
            </w:r>
          </w:p>
        </w:tc>
        <w:tc>
          <w:tcPr>
            <w:tcW w:w="1360" w:type="dxa"/>
            <w:tcBorders>
              <w:top w:val="nil"/>
              <w:left w:val="nil"/>
              <w:bottom w:val="single" w:sz="4" w:space="0" w:color="auto"/>
              <w:right w:val="single" w:sz="4" w:space="0" w:color="auto"/>
            </w:tcBorders>
            <w:shd w:val="clear" w:color="auto" w:fill="auto"/>
            <w:noWrap/>
            <w:vAlign w:val="bottom"/>
            <w:hideMark/>
          </w:tcPr>
          <w:p w14:paraId="1EF90CD0"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xml:space="preserve">  3.3</w:t>
            </w:r>
          </w:p>
        </w:tc>
        <w:tc>
          <w:tcPr>
            <w:tcW w:w="1280" w:type="dxa"/>
            <w:tcBorders>
              <w:top w:val="nil"/>
              <w:left w:val="nil"/>
              <w:bottom w:val="single" w:sz="4" w:space="0" w:color="auto"/>
              <w:right w:val="single" w:sz="4" w:space="0" w:color="auto"/>
            </w:tcBorders>
            <w:shd w:val="clear" w:color="auto" w:fill="auto"/>
            <w:noWrap/>
            <w:vAlign w:val="bottom"/>
            <w:hideMark/>
          </w:tcPr>
          <w:p w14:paraId="536D39C4"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204DF024"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r>
      <w:tr w:rsidR="00F3296E" w:rsidRPr="00F3296E" w14:paraId="65586916" w14:textId="77777777" w:rsidTr="00F3296E">
        <w:trPr>
          <w:trHeight w:val="288"/>
        </w:trPr>
        <w:tc>
          <w:tcPr>
            <w:tcW w:w="1440" w:type="dxa"/>
            <w:vMerge/>
            <w:tcBorders>
              <w:top w:val="nil"/>
              <w:left w:val="single" w:sz="4" w:space="0" w:color="auto"/>
              <w:bottom w:val="single" w:sz="4" w:space="0" w:color="auto"/>
              <w:right w:val="single" w:sz="4" w:space="0" w:color="auto"/>
            </w:tcBorders>
            <w:vAlign w:val="center"/>
            <w:hideMark/>
          </w:tcPr>
          <w:p w14:paraId="1CAB2774" w14:textId="77777777" w:rsidR="00F3296E" w:rsidRPr="00F3296E" w:rsidRDefault="00F3296E" w:rsidP="00F3296E">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6D153F7D" w14:textId="77777777" w:rsidR="00F3296E" w:rsidRPr="00F3296E" w:rsidRDefault="00F3296E" w:rsidP="00F3296E">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6331A102" w14:textId="77777777" w:rsidR="00F3296E" w:rsidRPr="00F3296E" w:rsidRDefault="00F3296E" w:rsidP="00F3296E">
            <w:pPr>
              <w:spacing w:line="240" w:lineRule="auto"/>
              <w:contextualSpacing w:val="0"/>
              <w:jc w:val="right"/>
              <w:rPr>
                <w:rFonts w:ascii="Calibri" w:eastAsia="Times New Roman" w:hAnsi="Calibri" w:cs="Calibri"/>
                <w:color w:val="000000"/>
              </w:rPr>
            </w:pPr>
            <w:r w:rsidRPr="00F3296E">
              <w:rPr>
                <w:rFonts w:ascii="Calibri" w:eastAsia="Times New Roman" w:hAnsi="Calibri" w:cs="Calibri"/>
                <w:color w:val="000000"/>
              </w:rPr>
              <w:t>8/5/2020</w:t>
            </w:r>
          </w:p>
        </w:tc>
        <w:tc>
          <w:tcPr>
            <w:tcW w:w="1460" w:type="dxa"/>
            <w:tcBorders>
              <w:top w:val="nil"/>
              <w:left w:val="nil"/>
              <w:bottom w:val="single" w:sz="4" w:space="0" w:color="auto"/>
              <w:right w:val="single" w:sz="4" w:space="0" w:color="auto"/>
            </w:tcBorders>
            <w:shd w:val="clear" w:color="auto" w:fill="auto"/>
            <w:noWrap/>
            <w:vAlign w:val="bottom"/>
            <w:hideMark/>
          </w:tcPr>
          <w:p w14:paraId="01FABAA6"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8</w:t>
            </w:r>
          </w:p>
        </w:tc>
        <w:tc>
          <w:tcPr>
            <w:tcW w:w="1360" w:type="dxa"/>
            <w:tcBorders>
              <w:top w:val="nil"/>
              <w:left w:val="nil"/>
              <w:bottom w:val="single" w:sz="4" w:space="0" w:color="auto"/>
              <w:right w:val="single" w:sz="4" w:space="0" w:color="auto"/>
            </w:tcBorders>
            <w:shd w:val="clear" w:color="auto" w:fill="auto"/>
            <w:noWrap/>
            <w:vAlign w:val="bottom"/>
            <w:hideMark/>
          </w:tcPr>
          <w:p w14:paraId="0AD71B85"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xml:space="preserve">  5.8</w:t>
            </w:r>
          </w:p>
        </w:tc>
        <w:tc>
          <w:tcPr>
            <w:tcW w:w="1280" w:type="dxa"/>
            <w:tcBorders>
              <w:top w:val="nil"/>
              <w:left w:val="nil"/>
              <w:bottom w:val="single" w:sz="4" w:space="0" w:color="auto"/>
              <w:right w:val="single" w:sz="4" w:space="0" w:color="auto"/>
            </w:tcBorders>
            <w:shd w:val="clear" w:color="auto" w:fill="auto"/>
            <w:noWrap/>
            <w:vAlign w:val="bottom"/>
            <w:hideMark/>
          </w:tcPr>
          <w:p w14:paraId="79476D0B"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442F4AE1"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r>
      <w:tr w:rsidR="00F3296E" w:rsidRPr="00F3296E" w14:paraId="70637C96" w14:textId="77777777" w:rsidTr="00F3296E">
        <w:trPr>
          <w:trHeight w:val="288"/>
        </w:trPr>
        <w:tc>
          <w:tcPr>
            <w:tcW w:w="1440" w:type="dxa"/>
            <w:vMerge/>
            <w:tcBorders>
              <w:top w:val="nil"/>
              <w:left w:val="single" w:sz="4" w:space="0" w:color="auto"/>
              <w:bottom w:val="single" w:sz="4" w:space="0" w:color="auto"/>
              <w:right w:val="single" w:sz="4" w:space="0" w:color="auto"/>
            </w:tcBorders>
            <w:vAlign w:val="center"/>
            <w:hideMark/>
          </w:tcPr>
          <w:p w14:paraId="0BC4588C" w14:textId="77777777" w:rsidR="00F3296E" w:rsidRPr="00F3296E" w:rsidRDefault="00F3296E" w:rsidP="00F3296E">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0685A763" w14:textId="77777777" w:rsidR="00F3296E" w:rsidRPr="00F3296E" w:rsidRDefault="00F3296E" w:rsidP="00F3296E">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5073411A" w14:textId="77777777" w:rsidR="00F3296E" w:rsidRPr="00F3296E" w:rsidRDefault="00F3296E" w:rsidP="00F3296E">
            <w:pPr>
              <w:spacing w:line="240" w:lineRule="auto"/>
              <w:contextualSpacing w:val="0"/>
              <w:jc w:val="right"/>
              <w:rPr>
                <w:rFonts w:ascii="Calibri" w:eastAsia="Times New Roman" w:hAnsi="Calibri" w:cs="Calibri"/>
                <w:color w:val="000000"/>
              </w:rPr>
            </w:pPr>
            <w:r w:rsidRPr="00F3296E">
              <w:rPr>
                <w:rFonts w:ascii="Calibri" w:eastAsia="Times New Roman" w:hAnsi="Calibri" w:cs="Calibri"/>
                <w:color w:val="000000"/>
              </w:rPr>
              <w:t>8/11/2020</w:t>
            </w:r>
          </w:p>
        </w:tc>
        <w:tc>
          <w:tcPr>
            <w:tcW w:w="1460" w:type="dxa"/>
            <w:tcBorders>
              <w:top w:val="nil"/>
              <w:left w:val="nil"/>
              <w:bottom w:val="single" w:sz="4" w:space="0" w:color="auto"/>
              <w:right w:val="single" w:sz="4" w:space="0" w:color="auto"/>
            </w:tcBorders>
            <w:shd w:val="clear" w:color="auto" w:fill="auto"/>
            <w:noWrap/>
            <w:vAlign w:val="bottom"/>
            <w:hideMark/>
          </w:tcPr>
          <w:p w14:paraId="70956EDD"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2</w:t>
            </w:r>
          </w:p>
        </w:tc>
        <w:tc>
          <w:tcPr>
            <w:tcW w:w="1360" w:type="dxa"/>
            <w:tcBorders>
              <w:top w:val="nil"/>
              <w:left w:val="nil"/>
              <w:bottom w:val="single" w:sz="4" w:space="0" w:color="auto"/>
              <w:right w:val="single" w:sz="4" w:space="0" w:color="auto"/>
            </w:tcBorders>
            <w:shd w:val="clear" w:color="auto" w:fill="auto"/>
            <w:noWrap/>
            <w:vAlign w:val="bottom"/>
            <w:hideMark/>
          </w:tcPr>
          <w:p w14:paraId="2FCB0E1F"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xml:space="preserve">  3.6</w:t>
            </w:r>
          </w:p>
        </w:tc>
        <w:tc>
          <w:tcPr>
            <w:tcW w:w="1280" w:type="dxa"/>
            <w:tcBorders>
              <w:top w:val="nil"/>
              <w:left w:val="nil"/>
              <w:bottom w:val="single" w:sz="4" w:space="0" w:color="auto"/>
              <w:right w:val="single" w:sz="4" w:space="0" w:color="auto"/>
            </w:tcBorders>
            <w:shd w:val="clear" w:color="auto" w:fill="auto"/>
            <w:noWrap/>
            <w:vAlign w:val="bottom"/>
            <w:hideMark/>
          </w:tcPr>
          <w:p w14:paraId="1BE97C3A"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674F830D"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r>
      <w:tr w:rsidR="00F3296E" w:rsidRPr="00F3296E" w14:paraId="5C136133" w14:textId="77777777" w:rsidTr="00F3296E">
        <w:trPr>
          <w:trHeight w:val="288"/>
        </w:trPr>
        <w:tc>
          <w:tcPr>
            <w:tcW w:w="1440" w:type="dxa"/>
            <w:vMerge/>
            <w:tcBorders>
              <w:top w:val="nil"/>
              <w:left w:val="single" w:sz="4" w:space="0" w:color="auto"/>
              <w:bottom w:val="single" w:sz="4" w:space="0" w:color="auto"/>
              <w:right w:val="single" w:sz="4" w:space="0" w:color="auto"/>
            </w:tcBorders>
            <w:vAlign w:val="center"/>
            <w:hideMark/>
          </w:tcPr>
          <w:p w14:paraId="33AF71CA" w14:textId="77777777" w:rsidR="00F3296E" w:rsidRPr="00F3296E" w:rsidRDefault="00F3296E" w:rsidP="00F3296E">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6CAD306A" w14:textId="77777777" w:rsidR="00F3296E" w:rsidRPr="00F3296E" w:rsidRDefault="00F3296E" w:rsidP="00F3296E">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4B275123" w14:textId="77777777" w:rsidR="00F3296E" w:rsidRPr="00F3296E" w:rsidRDefault="00F3296E" w:rsidP="00F3296E">
            <w:pPr>
              <w:spacing w:line="240" w:lineRule="auto"/>
              <w:contextualSpacing w:val="0"/>
              <w:jc w:val="right"/>
              <w:rPr>
                <w:rFonts w:ascii="Calibri" w:eastAsia="Times New Roman" w:hAnsi="Calibri" w:cs="Calibri"/>
                <w:color w:val="000000"/>
              </w:rPr>
            </w:pPr>
            <w:r w:rsidRPr="00F3296E">
              <w:rPr>
                <w:rFonts w:ascii="Calibri" w:eastAsia="Times New Roman" w:hAnsi="Calibri" w:cs="Calibri"/>
                <w:color w:val="000000"/>
              </w:rPr>
              <w:t>8/18/2020</w:t>
            </w:r>
          </w:p>
        </w:tc>
        <w:tc>
          <w:tcPr>
            <w:tcW w:w="1460" w:type="dxa"/>
            <w:tcBorders>
              <w:top w:val="nil"/>
              <w:left w:val="nil"/>
              <w:bottom w:val="single" w:sz="4" w:space="0" w:color="auto"/>
              <w:right w:val="single" w:sz="4" w:space="0" w:color="auto"/>
            </w:tcBorders>
            <w:shd w:val="clear" w:color="auto" w:fill="auto"/>
            <w:noWrap/>
            <w:vAlign w:val="bottom"/>
            <w:hideMark/>
          </w:tcPr>
          <w:p w14:paraId="3E6084A8"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33</w:t>
            </w:r>
          </w:p>
        </w:tc>
        <w:tc>
          <w:tcPr>
            <w:tcW w:w="1360" w:type="dxa"/>
            <w:tcBorders>
              <w:top w:val="nil"/>
              <w:left w:val="nil"/>
              <w:bottom w:val="single" w:sz="4" w:space="0" w:color="auto"/>
              <w:right w:val="single" w:sz="4" w:space="0" w:color="auto"/>
            </w:tcBorders>
            <w:shd w:val="clear" w:color="auto" w:fill="auto"/>
            <w:noWrap/>
            <w:vAlign w:val="bottom"/>
            <w:hideMark/>
          </w:tcPr>
          <w:p w14:paraId="17CDEBD0"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xml:space="preserve">  8.2</w:t>
            </w:r>
          </w:p>
        </w:tc>
        <w:tc>
          <w:tcPr>
            <w:tcW w:w="1280" w:type="dxa"/>
            <w:tcBorders>
              <w:top w:val="nil"/>
              <w:left w:val="nil"/>
              <w:bottom w:val="single" w:sz="4" w:space="0" w:color="auto"/>
              <w:right w:val="single" w:sz="4" w:space="0" w:color="auto"/>
            </w:tcBorders>
            <w:shd w:val="clear" w:color="auto" w:fill="auto"/>
            <w:noWrap/>
            <w:vAlign w:val="bottom"/>
            <w:hideMark/>
          </w:tcPr>
          <w:p w14:paraId="51DC48AD"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0ADD04F2"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r>
      <w:tr w:rsidR="00F3296E" w:rsidRPr="00F3296E" w14:paraId="084EB43D" w14:textId="77777777" w:rsidTr="00F3296E">
        <w:trPr>
          <w:trHeight w:val="288"/>
        </w:trPr>
        <w:tc>
          <w:tcPr>
            <w:tcW w:w="1440" w:type="dxa"/>
            <w:vMerge/>
            <w:tcBorders>
              <w:top w:val="nil"/>
              <w:left w:val="single" w:sz="4" w:space="0" w:color="auto"/>
              <w:bottom w:val="single" w:sz="4" w:space="0" w:color="auto"/>
              <w:right w:val="single" w:sz="4" w:space="0" w:color="auto"/>
            </w:tcBorders>
            <w:vAlign w:val="center"/>
            <w:hideMark/>
          </w:tcPr>
          <w:p w14:paraId="6E84BE96" w14:textId="77777777" w:rsidR="00F3296E" w:rsidRPr="00F3296E" w:rsidRDefault="00F3296E" w:rsidP="00F3296E">
            <w:pPr>
              <w:spacing w:line="240" w:lineRule="auto"/>
              <w:contextualSpacing w:val="0"/>
              <w:rPr>
                <w:rFonts w:ascii="Calibri" w:eastAsia="Times New Roman" w:hAnsi="Calibri" w:cs="Calibri"/>
                <w:color w:val="000000"/>
              </w:rPr>
            </w:pPr>
          </w:p>
        </w:tc>
        <w:tc>
          <w:tcPr>
            <w:tcW w:w="2120" w:type="dxa"/>
            <w:vMerge w:val="restart"/>
            <w:tcBorders>
              <w:top w:val="nil"/>
              <w:left w:val="single" w:sz="4" w:space="0" w:color="auto"/>
              <w:bottom w:val="single" w:sz="4" w:space="0" w:color="auto"/>
              <w:right w:val="single" w:sz="4" w:space="0" w:color="auto"/>
            </w:tcBorders>
            <w:shd w:val="clear" w:color="auto" w:fill="auto"/>
            <w:hideMark/>
          </w:tcPr>
          <w:p w14:paraId="75907142"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North Kenai Beach 4</w:t>
            </w:r>
          </w:p>
        </w:tc>
        <w:tc>
          <w:tcPr>
            <w:tcW w:w="1180" w:type="dxa"/>
            <w:tcBorders>
              <w:top w:val="nil"/>
              <w:left w:val="nil"/>
              <w:bottom w:val="single" w:sz="4" w:space="0" w:color="auto"/>
              <w:right w:val="single" w:sz="4" w:space="0" w:color="auto"/>
            </w:tcBorders>
            <w:shd w:val="clear" w:color="auto" w:fill="auto"/>
            <w:noWrap/>
            <w:vAlign w:val="bottom"/>
            <w:hideMark/>
          </w:tcPr>
          <w:p w14:paraId="4155D90D" w14:textId="77777777" w:rsidR="00F3296E" w:rsidRPr="00F3296E" w:rsidRDefault="00F3296E" w:rsidP="00F3296E">
            <w:pPr>
              <w:spacing w:line="240" w:lineRule="auto"/>
              <w:contextualSpacing w:val="0"/>
              <w:jc w:val="right"/>
              <w:rPr>
                <w:rFonts w:ascii="Calibri" w:eastAsia="Times New Roman" w:hAnsi="Calibri" w:cs="Calibri"/>
                <w:color w:val="000000"/>
              </w:rPr>
            </w:pPr>
            <w:r w:rsidRPr="00F3296E">
              <w:rPr>
                <w:rFonts w:ascii="Calibri" w:eastAsia="Times New Roman" w:hAnsi="Calibri" w:cs="Calibri"/>
                <w:color w:val="000000"/>
              </w:rPr>
              <w:t>5/26/2020</w:t>
            </w:r>
          </w:p>
        </w:tc>
        <w:tc>
          <w:tcPr>
            <w:tcW w:w="1460" w:type="dxa"/>
            <w:tcBorders>
              <w:top w:val="nil"/>
              <w:left w:val="nil"/>
              <w:bottom w:val="single" w:sz="4" w:space="0" w:color="auto"/>
              <w:right w:val="single" w:sz="4" w:space="0" w:color="auto"/>
            </w:tcBorders>
            <w:shd w:val="clear" w:color="auto" w:fill="auto"/>
            <w:noWrap/>
            <w:vAlign w:val="bottom"/>
            <w:hideMark/>
          </w:tcPr>
          <w:p w14:paraId="1574AD1B"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2</w:t>
            </w:r>
          </w:p>
        </w:tc>
        <w:tc>
          <w:tcPr>
            <w:tcW w:w="1360" w:type="dxa"/>
            <w:tcBorders>
              <w:top w:val="nil"/>
              <w:left w:val="nil"/>
              <w:bottom w:val="single" w:sz="4" w:space="0" w:color="auto"/>
              <w:right w:val="single" w:sz="4" w:space="0" w:color="auto"/>
            </w:tcBorders>
            <w:shd w:val="clear" w:color="auto" w:fill="auto"/>
            <w:noWrap/>
            <w:vAlign w:val="bottom"/>
            <w:hideMark/>
          </w:tcPr>
          <w:p w14:paraId="38218F12"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7A7A6A18"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454522A4"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r>
      <w:tr w:rsidR="00F3296E" w:rsidRPr="00F3296E" w14:paraId="0C25AA7A" w14:textId="77777777" w:rsidTr="00F3296E">
        <w:trPr>
          <w:trHeight w:val="288"/>
        </w:trPr>
        <w:tc>
          <w:tcPr>
            <w:tcW w:w="1440" w:type="dxa"/>
            <w:vMerge/>
            <w:tcBorders>
              <w:top w:val="nil"/>
              <w:left w:val="single" w:sz="4" w:space="0" w:color="auto"/>
              <w:bottom w:val="single" w:sz="4" w:space="0" w:color="auto"/>
              <w:right w:val="single" w:sz="4" w:space="0" w:color="auto"/>
            </w:tcBorders>
            <w:vAlign w:val="center"/>
            <w:hideMark/>
          </w:tcPr>
          <w:p w14:paraId="4E6546A6" w14:textId="77777777" w:rsidR="00F3296E" w:rsidRPr="00F3296E" w:rsidRDefault="00F3296E" w:rsidP="00F3296E">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1E543AE1" w14:textId="77777777" w:rsidR="00F3296E" w:rsidRPr="00F3296E" w:rsidRDefault="00F3296E" w:rsidP="00F3296E">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206384C9" w14:textId="77777777" w:rsidR="00F3296E" w:rsidRPr="00F3296E" w:rsidRDefault="00F3296E" w:rsidP="00F3296E">
            <w:pPr>
              <w:spacing w:line="240" w:lineRule="auto"/>
              <w:contextualSpacing w:val="0"/>
              <w:jc w:val="right"/>
              <w:rPr>
                <w:rFonts w:ascii="Calibri" w:eastAsia="Times New Roman" w:hAnsi="Calibri" w:cs="Calibri"/>
                <w:color w:val="000000"/>
              </w:rPr>
            </w:pPr>
            <w:r w:rsidRPr="00F3296E">
              <w:rPr>
                <w:rFonts w:ascii="Calibri" w:eastAsia="Times New Roman" w:hAnsi="Calibri" w:cs="Calibri"/>
                <w:color w:val="000000"/>
              </w:rPr>
              <w:t>6/4/2020</w:t>
            </w:r>
          </w:p>
        </w:tc>
        <w:tc>
          <w:tcPr>
            <w:tcW w:w="1460" w:type="dxa"/>
            <w:tcBorders>
              <w:top w:val="nil"/>
              <w:left w:val="nil"/>
              <w:bottom w:val="single" w:sz="4" w:space="0" w:color="auto"/>
              <w:right w:val="single" w:sz="4" w:space="0" w:color="auto"/>
            </w:tcBorders>
            <w:shd w:val="clear" w:color="auto" w:fill="auto"/>
            <w:noWrap/>
            <w:vAlign w:val="bottom"/>
            <w:hideMark/>
          </w:tcPr>
          <w:p w14:paraId="24E9CB98"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27</w:t>
            </w:r>
          </w:p>
        </w:tc>
        <w:tc>
          <w:tcPr>
            <w:tcW w:w="1360" w:type="dxa"/>
            <w:tcBorders>
              <w:top w:val="nil"/>
              <w:left w:val="nil"/>
              <w:bottom w:val="single" w:sz="4" w:space="0" w:color="auto"/>
              <w:right w:val="single" w:sz="4" w:space="0" w:color="auto"/>
            </w:tcBorders>
            <w:shd w:val="clear" w:color="auto" w:fill="auto"/>
            <w:noWrap/>
            <w:vAlign w:val="bottom"/>
            <w:hideMark/>
          </w:tcPr>
          <w:p w14:paraId="38343F04"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47624A27"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20C3A1DF"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r>
      <w:tr w:rsidR="00F3296E" w:rsidRPr="00F3296E" w14:paraId="06EB8D9B" w14:textId="77777777" w:rsidTr="00F3296E">
        <w:trPr>
          <w:trHeight w:val="288"/>
        </w:trPr>
        <w:tc>
          <w:tcPr>
            <w:tcW w:w="1440" w:type="dxa"/>
            <w:vMerge/>
            <w:tcBorders>
              <w:top w:val="nil"/>
              <w:left w:val="single" w:sz="4" w:space="0" w:color="auto"/>
              <w:bottom w:val="single" w:sz="4" w:space="0" w:color="auto"/>
              <w:right w:val="single" w:sz="4" w:space="0" w:color="auto"/>
            </w:tcBorders>
            <w:vAlign w:val="center"/>
            <w:hideMark/>
          </w:tcPr>
          <w:p w14:paraId="1C09C238" w14:textId="77777777" w:rsidR="00F3296E" w:rsidRPr="00F3296E" w:rsidRDefault="00F3296E" w:rsidP="00F3296E">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3D6CA527" w14:textId="77777777" w:rsidR="00F3296E" w:rsidRPr="00F3296E" w:rsidRDefault="00F3296E" w:rsidP="00F3296E">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0C089599" w14:textId="77777777" w:rsidR="00F3296E" w:rsidRPr="00F3296E" w:rsidRDefault="00F3296E" w:rsidP="00F3296E">
            <w:pPr>
              <w:spacing w:line="240" w:lineRule="auto"/>
              <w:contextualSpacing w:val="0"/>
              <w:jc w:val="right"/>
              <w:rPr>
                <w:rFonts w:ascii="Calibri" w:eastAsia="Times New Roman" w:hAnsi="Calibri" w:cs="Calibri"/>
                <w:color w:val="000000"/>
              </w:rPr>
            </w:pPr>
            <w:r w:rsidRPr="00F3296E">
              <w:rPr>
                <w:rFonts w:ascii="Calibri" w:eastAsia="Times New Roman" w:hAnsi="Calibri" w:cs="Calibri"/>
                <w:color w:val="000000"/>
              </w:rPr>
              <w:t>6/9/2020</w:t>
            </w:r>
          </w:p>
        </w:tc>
        <w:tc>
          <w:tcPr>
            <w:tcW w:w="1460" w:type="dxa"/>
            <w:tcBorders>
              <w:top w:val="nil"/>
              <w:left w:val="nil"/>
              <w:bottom w:val="single" w:sz="4" w:space="0" w:color="auto"/>
              <w:right w:val="single" w:sz="4" w:space="0" w:color="auto"/>
            </w:tcBorders>
            <w:shd w:val="clear" w:color="auto" w:fill="auto"/>
            <w:noWrap/>
            <w:vAlign w:val="bottom"/>
            <w:hideMark/>
          </w:tcPr>
          <w:p w14:paraId="405FCC8C"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8</w:t>
            </w:r>
          </w:p>
        </w:tc>
        <w:tc>
          <w:tcPr>
            <w:tcW w:w="1360" w:type="dxa"/>
            <w:tcBorders>
              <w:top w:val="nil"/>
              <w:left w:val="nil"/>
              <w:bottom w:val="single" w:sz="4" w:space="0" w:color="auto"/>
              <w:right w:val="single" w:sz="4" w:space="0" w:color="auto"/>
            </w:tcBorders>
            <w:shd w:val="clear" w:color="auto" w:fill="auto"/>
            <w:noWrap/>
            <w:vAlign w:val="bottom"/>
            <w:hideMark/>
          </w:tcPr>
          <w:p w14:paraId="3636F904"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75FBE657"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5BC09A47"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r>
      <w:tr w:rsidR="00F3296E" w:rsidRPr="00F3296E" w14:paraId="57FD4155" w14:textId="77777777" w:rsidTr="00F3296E">
        <w:trPr>
          <w:trHeight w:val="288"/>
        </w:trPr>
        <w:tc>
          <w:tcPr>
            <w:tcW w:w="10060" w:type="dxa"/>
            <w:gridSpan w:val="7"/>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5A437CC"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r>
      <w:tr w:rsidR="00F3296E" w:rsidRPr="00F3296E" w14:paraId="5105238E" w14:textId="77777777" w:rsidTr="00F3296E">
        <w:trPr>
          <w:trHeight w:val="288"/>
        </w:trPr>
        <w:tc>
          <w:tcPr>
            <w:tcW w:w="10060" w:type="dxa"/>
            <w:gridSpan w:val="7"/>
            <w:tcBorders>
              <w:top w:val="single" w:sz="4" w:space="0" w:color="auto"/>
              <w:left w:val="single" w:sz="4" w:space="0" w:color="auto"/>
              <w:bottom w:val="single" w:sz="4" w:space="0" w:color="auto"/>
              <w:right w:val="single" w:sz="4" w:space="0" w:color="auto"/>
            </w:tcBorders>
            <w:shd w:val="clear" w:color="000000" w:fill="FFF2CC"/>
            <w:noWrap/>
            <w:vAlign w:val="bottom"/>
            <w:hideMark/>
          </w:tcPr>
          <w:p w14:paraId="29C04ADF" w14:textId="77777777" w:rsidR="00F3296E" w:rsidRPr="00F3296E" w:rsidRDefault="00F3296E" w:rsidP="00F3296E">
            <w:pPr>
              <w:spacing w:line="240" w:lineRule="auto"/>
              <w:contextualSpacing w:val="0"/>
              <w:jc w:val="center"/>
              <w:rPr>
                <w:rFonts w:ascii="Calibri" w:eastAsia="Times New Roman" w:hAnsi="Calibri" w:cs="Calibri"/>
                <w:b/>
                <w:bCs/>
              </w:rPr>
            </w:pPr>
            <w:r w:rsidRPr="00F3296E">
              <w:rPr>
                <w:rFonts w:ascii="Calibri" w:eastAsia="Times New Roman" w:hAnsi="Calibri" w:cs="Calibri"/>
                <w:b/>
                <w:bCs/>
              </w:rPr>
              <w:t>Individual Enterococci Samples &gt; 130 CFU/100 mL</w:t>
            </w:r>
          </w:p>
        </w:tc>
      </w:tr>
      <w:tr w:rsidR="00F3296E" w:rsidRPr="00F3296E" w14:paraId="0B1ACCDA" w14:textId="77777777" w:rsidTr="00F3296E">
        <w:trPr>
          <w:trHeight w:val="288"/>
        </w:trPr>
        <w:tc>
          <w:tcPr>
            <w:tcW w:w="10060" w:type="dxa"/>
            <w:gridSpan w:val="7"/>
            <w:tcBorders>
              <w:top w:val="single" w:sz="4" w:space="0" w:color="auto"/>
              <w:left w:val="single" w:sz="4" w:space="0" w:color="auto"/>
              <w:bottom w:val="single" w:sz="4" w:space="0" w:color="auto"/>
              <w:right w:val="single" w:sz="4" w:space="0" w:color="auto"/>
            </w:tcBorders>
            <w:shd w:val="clear" w:color="000000" w:fill="C6E0B4"/>
            <w:noWrap/>
            <w:vAlign w:val="bottom"/>
            <w:hideMark/>
          </w:tcPr>
          <w:p w14:paraId="4D31D08F" w14:textId="77777777" w:rsidR="00F3296E" w:rsidRPr="00F3296E" w:rsidRDefault="00F3296E" w:rsidP="00F3296E">
            <w:pPr>
              <w:spacing w:line="240" w:lineRule="auto"/>
              <w:contextualSpacing w:val="0"/>
              <w:jc w:val="center"/>
              <w:rPr>
                <w:rFonts w:ascii="Calibri" w:eastAsia="Times New Roman" w:hAnsi="Calibri" w:cs="Calibri"/>
                <w:b/>
                <w:bCs/>
                <w:color w:val="000000"/>
              </w:rPr>
            </w:pPr>
            <w:r w:rsidRPr="00F3296E">
              <w:rPr>
                <w:rFonts w:ascii="Calibri" w:eastAsia="Times New Roman" w:hAnsi="Calibri" w:cs="Calibri"/>
                <w:b/>
                <w:bCs/>
                <w:color w:val="000000"/>
              </w:rPr>
              <w:t>30 Day Geometric Mean Enterococci Value &gt; 35 CFU/100 mL</w:t>
            </w:r>
          </w:p>
        </w:tc>
      </w:tr>
    </w:tbl>
    <w:p w14:paraId="361BE44E" w14:textId="77777777" w:rsidR="00AB22E1" w:rsidRDefault="00AB22E1" w:rsidP="00D803E2"/>
    <w:p w14:paraId="000DB73B" w14:textId="0B8B7135" w:rsidR="00F3296E" w:rsidRPr="00491EAB" w:rsidRDefault="001A3074" w:rsidP="00D803E2">
      <w:pPr>
        <w:rPr>
          <w:rFonts w:ascii="Times New Roman" w:hAnsi="Times New Roman" w:cs="Times New Roman"/>
          <w:b/>
          <w:color w:val="2E74B5" w:themeColor="accent1" w:themeShade="BF"/>
          <w:sz w:val="40"/>
          <w:szCs w:val="40"/>
        </w:rPr>
      </w:pPr>
      <w:r w:rsidRPr="00491EAB">
        <w:rPr>
          <w:rFonts w:ascii="Times New Roman" w:hAnsi="Times New Roman" w:cs="Times New Roman"/>
          <w:b/>
          <w:color w:val="2E74B5" w:themeColor="accent1" w:themeShade="BF"/>
          <w:sz w:val="40"/>
          <w:szCs w:val="40"/>
        </w:rPr>
        <w:lastRenderedPageBreak/>
        <w:t xml:space="preserve">Appendix E: 2020 Sample Values and Exceedances </w:t>
      </w:r>
      <w:r w:rsidRPr="00491EAB">
        <w:rPr>
          <w:rFonts w:ascii="Times New Roman" w:hAnsi="Times New Roman" w:cs="Times New Roman"/>
          <w:b/>
          <w:color w:val="2E74B5" w:themeColor="accent1" w:themeShade="BF"/>
          <w:sz w:val="24"/>
          <w:szCs w:val="24"/>
        </w:rPr>
        <w:t>(</w:t>
      </w:r>
      <w:r w:rsidR="008A7865" w:rsidRPr="00491EAB">
        <w:rPr>
          <w:rFonts w:ascii="Times New Roman" w:hAnsi="Times New Roman" w:cs="Times New Roman"/>
          <w:b/>
          <w:color w:val="2E74B5" w:themeColor="accent1" w:themeShade="BF"/>
          <w:sz w:val="24"/>
          <w:szCs w:val="24"/>
        </w:rPr>
        <w:t>Page 2</w:t>
      </w:r>
      <w:r w:rsidRPr="00491EAB">
        <w:rPr>
          <w:rFonts w:ascii="Times New Roman" w:hAnsi="Times New Roman" w:cs="Times New Roman"/>
          <w:b/>
          <w:color w:val="2E74B5" w:themeColor="accent1" w:themeShade="BF"/>
          <w:sz w:val="24"/>
          <w:szCs w:val="24"/>
        </w:rPr>
        <w:t xml:space="preserve"> of </w:t>
      </w:r>
      <w:r w:rsidR="008A7865" w:rsidRPr="00491EAB">
        <w:rPr>
          <w:rFonts w:ascii="Times New Roman" w:hAnsi="Times New Roman" w:cs="Times New Roman"/>
          <w:b/>
          <w:color w:val="2E74B5" w:themeColor="accent1" w:themeShade="BF"/>
          <w:sz w:val="24"/>
          <w:szCs w:val="24"/>
        </w:rPr>
        <w:t>6</w:t>
      </w:r>
      <w:r w:rsidRPr="00491EAB">
        <w:rPr>
          <w:rFonts w:ascii="Times New Roman" w:hAnsi="Times New Roman" w:cs="Times New Roman"/>
          <w:b/>
          <w:color w:val="2E74B5" w:themeColor="accent1" w:themeShade="BF"/>
          <w:sz w:val="24"/>
          <w:szCs w:val="24"/>
        </w:rPr>
        <w:t>)</w:t>
      </w:r>
    </w:p>
    <w:p w14:paraId="7F82B9F8" w14:textId="77777777" w:rsidR="00C65B03" w:rsidRPr="001A3074" w:rsidRDefault="00C65B03" w:rsidP="00D803E2">
      <w:pPr>
        <w:rPr>
          <w:rFonts w:ascii="Times New Roman" w:hAnsi="Times New Roman" w:cs="Times New Roman"/>
          <w:b/>
          <w:sz w:val="24"/>
          <w:szCs w:val="24"/>
        </w:rPr>
      </w:pPr>
    </w:p>
    <w:tbl>
      <w:tblPr>
        <w:tblW w:w="10060" w:type="dxa"/>
        <w:tblInd w:w="-5" w:type="dxa"/>
        <w:tblLook w:val="04A0" w:firstRow="1" w:lastRow="0" w:firstColumn="1" w:lastColumn="0" w:noHBand="0" w:noVBand="1"/>
      </w:tblPr>
      <w:tblGrid>
        <w:gridCol w:w="1440"/>
        <w:gridCol w:w="2048"/>
        <w:gridCol w:w="1180"/>
        <w:gridCol w:w="1460"/>
        <w:gridCol w:w="1360"/>
        <w:gridCol w:w="1286"/>
        <w:gridCol w:w="1286"/>
      </w:tblGrid>
      <w:tr w:rsidR="001A3074" w:rsidRPr="001A3074" w14:paraId="3152ECC8" w14:textId="77777777" w:rsidTr="001A3074">
        <w:trPr>
          <w:trHeight w:val="1728"/>
        </w:trPr>
        <w:tc>
          <w:tcPr>
            <w:tcW w:w="14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FE00CDF" w14:textId="77777777" w:rsidR="001A3074" w:rsidRPr="001A3074" w:rsidRDefault="001A3074" w:rsidP="001A3074">
            <w:pPr>
              <w:spacing w:line="240" w:lineRule="auto"/>
              <w:contextualSpacing w:val="0"/>
              <w:jc w:val="center"/>
              <w:rPr>
                <w:rFonts w:ascii="Calibri" w:eastAsia="Times New Roman" w:hAnsi="Calibri" w:cs="Calibri"/>
                <w:b/>
                <w:bCs/>
                <w:color w:val="000000"/>
              </w:rPr>
            </w:pPr>
            <w:r w:rsidRPr="001A3074">
              <w:rPr>
                <w:rFonts w:ascii="Calibri" w:eastAsia="Times New Roman" w:hAnsi="Calibri" w:cs="Calibri"/>
                <w:b/>
                <w:bCs/>
                <w:color w:val="000000"/>
              </w:rPr>
              <w:t>Bacteria</w:t>
            </w:r>
          </w:p>
        </w:tc>
        <w:tc>
          <w:tcPr>
            <w:tcW w:w="2120" w:type="dxa"/>
            <w:tcBorders>
              <w:top w:val="single" w:sz="4" w:space="0" w:color="auto"/>
              <w:left w:val="nil"/>
              <w:bottom w:val="single" w:sz="4" w:space="0" w:color="auto"/>
              <w:right w:val="single" w:sz="4" w:space="0" w:color="auto"/>
            </w:tcBorders>
            <w:shd w:val="clear" w:color="auto" w:fill="auto"/>
            <w:vAlign w:val="center"/>
            <w:hideMark/>
          </w:tcPr>
          <w:p w14:paraId="715A79BC" w14:textId="77777777" w:rsidR="001A3074" w:rsidRPr="001A3074" w:rsidRDefault="001A3074" w:rsidP="001A3074">
            <w:pPr>
              <w:spacing w:line="240" w:lineRule="auto"/>
              <w:contextualSpacing w:val="0"/>
              <w:jc w:val="center"/>
              <w:rPr>
                <w:rFonts w:ascii="Calibri" w:eastAsia="Times New Roman" w:hAnsi="Calibri" w:cs="Calibri"/>
                <w:b/>
                <w:bCs/>
                <w:color w:val="000000"/>
              </w:rPr>
            </w:pPr>
            <w:r w:rsidRPr="001A3074">
              <w:rPr>
                <w:rFonts w:ascii="Calibri" w:eastAsia="Times New Roman" w:hAnsi="Calibri" w:cs="Calibri"/>
                <w:b/>
                <w:bCs/>
                <w:color w:val="000000"/>
              </w:rPr>
              <w:t>Location</w:t>
            </w:r>
          </w:p>
        </w:tc>
        <w:tc>
          <w:tcPr>
            <w:tcW w:w="1180" w:type="dxa"/>
            <w:tcBorders>
              <w:top w:val="single" w:sz="4" w:space="0" w:color="auto"/>
              <w:left w:val="nil"/>
              <w:bottom w:val="single" w:sz="4" w:space="0" w:color="auto"/>
              <w:right w:val="single" w:sz="4" w:space="0" w:color="auto"/>
            </w:tcBorders>
            <w:shd w:val="clear" w:color="auto" w:fill="auto"/>
            <w:vAlign w:val="center"/>
            <w:hideMark/>
          </w:tcPr>
          <w:p w14:paraId="36FD2060" w14:textId="77777777" w:rsidR="001A3074" w:rsidRPr="001A3074" w:rsidRDefault="001A3074" w:rsidP="001A3074">
            <w:pPr>
              <w:spacing w:line="240" w:lineRule="auto"/>
              <w:contextualSpacing w:val="0"/>
              <w:jc w:val="center"/>
              <w:rPr>
                <w:rFonts w:ascii="Calibri" w:eastAsia="Times New Roman" w:hAnsi="Calibri" w:cs="Calibri"/>
                <w:b/>
                <w:bCs/>
                <w:color w:val="000000"/>
              </w:rPr>
            </w:pPr>
            <w:r w:rsidRPr="001A3074">
              <w:rPr>
                <w:rFonts w:ascii="Calibri" w:eastAsia="Times New Roman" w:hAnsi="Calibri" w:cs="Calibri"/>
                <w:b/>
                <w:bCs/>
                <w:color w:val="000000"/>
              </w:rPr>
              <w:t>Date</w:t>
            </w:r>
          </w:p>
        </w:tc>
        <w:tc>
          <w:tcPr>
            <w:tcW w:w="1460" w:type="dxa"/>
            <w:tcBorders>
              <w:top w:val="single" w:sz="4" w:space="0" w:color="auto"/>
              <w:left w:val="nil"/>
              <w:bottom w:val="single" w:sz="4" w:space="0" w:color="auto"/>
              <w:right w:val="single" w:sz="4" w:space="0" w:color="auto"/>
            </w:tcBorders>
            <w:shd w:val="clear" w:color="auto" w:fill="auto"/>
            <w:vAlign w:val="center"/>
            <w:hideMark/>
          </w:tcPr>
          <w:p w14:paraId="27CFDF1D" w14:textId="77777777" w:rsidR="001A3074" w:rsidRPr="001A3074" w:rsidRDefault="001A3074" w:rsidP="001A3074">
            <w:pPr>
              <w:spacing w:line="240" w:lineRule="auto"/>
              <w:contextualSpacing w:val="0"/>
              <w:jc w:val="center"/>
              <w:rPr>
                <w:rFonts w:ascii="Calibri" w:eastAsia="Times New Roman" w:hAnsi="Calibri" w:cs="Calibri"/>
                <w:b/>
                <w:bCs/>
                <w:color w:val="000000"/>
              </w:rPr>
            </w:pPr>
            <w:r w:rsidRPr="001A3074">
              <w:rPr>
                <w:rFonts w:ascii="Calibri" w:eastAsia="Times New Roman" w:hAnsi="Calibri" w:cs="Calibri"/>
                <w:b/>
                <w:bCs/>
                <w:color w:val="000000"/>
              </w:rPr>
              <w:t>Individual Sample Value (CFU/100 mL)</w:t>
            </w:r>
          </w:p>
        </w:tc>
        <w:tc>
          <w:tcPr>
            <w:tcW w:w="1360" w:type="dxa"/>
            <w:tcBorders>
              <w:top w:val="single" w:sz="4" w:space="0" w:color="auto"/>
              <w:left w:val="nil"/>
              <w:bottom w:val="single" w:sz="4" w:space="0" w:color="auto"/>
              <w:right w:val="single" w:sz="4" w:space="0" w:color="auto"/>
            </w:tcBorders>
            <w:shd w:val="clear" w:color="auto" w:fill="auto"/>
            <w:vAlign w:val="center"/>
            <w:hideMark/>
          </w:tcPr>
          <w:p w14:paraId="6CAF2603" w14:textId="77777777" w:rsidR="001A3074" w:rsidRPr="001A3074" w:rsidRDefault="001A3074" w:rsidP="001A3074">
            <w:pPr>
              <w:spacing w:line="240" w:lineRule="auto"/>
              <w:contextualSpacing w:val="0"/>
              <w:jc w:val="center"/>
              <w:rPr>
                <w:rFonts w:ascii="Calibri" w:eastAsia="Times New Roman" w:hAnsi="Calibri" w:cs="Calibri"/>
                <w:b/>
                <w:bCs/>
                <w:color w:val="000000"/>
              </w:rPr>
            </w:pPr>
            <w:r w:rsidRPr="001A3074">
              <w:rPr>
                <w:rFonts w:ascii="Calibri" w:eastAsia="Times New Roman" w:hAnsi="Calibri" w:cs="Calibri"/>
                <w:b/>
                <w:bCs/>
                <w:color w:val="000000"/>
              </w:rPr>
              <w:t>30 Day Rolling Geometric Mean Value (CFU/100 mL)</w:t>
            </w:r>
          </w:p>
        </w:tc>
        <w:tc>
          <w:tcPr>
            <w:tcW w:w="1280" w:type="dxa"/>
            <w:tcBorders>
              <w:top w:val="single" w:sz="4" w:space="0" w:color="auto"/>
              <w:left w:val="nil"/>
              <w:bottom w:val="single" w:sz="4" w:space="0" w:color="auto"/>
              <w:right w:val="single" w:sz="4" w:space="0" w:color="auto"/>
            </w:tcBorders>
            <w:shd w:val="clear" w:color="auto" w:fill="auto"/>
            <w:vAlign w:val="center"/>
            <w:hideMark/>
          </w:tcPr>
          <w:p w14:paraId="16523010" w14:textId="77777777" w:rsidR="001A3074" w:rsidRPr="001A3074" w:rsidRDefault="001A3074" w:rsidP="001A3074">
            <w:pPr>
              <w:spacing w:line="240" w:lineRule="auto"/>
              <w:contextualSpacing w:val="0"/>
              <w:jc w:val="center"/>
              <w:rPr>
                <w:rFonts w:ascii="Calibri" w:eastAsia="Times New Roman" w:hAnsi="Calibri" w:cs="Calibri"/>
                <w:b/>
                <w:bCs/>
                <w:color w:val="000000"/>
              </w:rPr>
            </w:pPr>
            <w:r w:rsidRPr="001A3074">
              <w:rPr>
                <w:rFonts w:ascii="Calibri" w:eastAsia="Times New Roman" w:hAnsi="Calibri" w:cs="Calibri"/>
                <w:b/>
                <w:bCs/>
                <w:color w:val="000000"/>
              </w:rPr>
              <w:t>Individual Sample Value Exceedance</w:t>
            </w:r>
          </w:p>
        </w:tc>
        <w:tc>
          <w:tcPr>
            <w:tcW w:w="1220" w:type="dxa"/>
            <w:tcBorders>
              <w:top w:val="single" w:sz="4" w:space="0" w:color="auto"/>
              <w:left w:val="nil"/>
              <w:bottom w:val="single" w:sz="4" w:space="0" w:color="auto"/>
              <w:right w:val="single" w:sz="4" w:space="0" w:color="auto"/>
            </w:tcBorders>
            <w:shd w:val="clear" w:color="auto" w:fill="auto"/>
            <w:vAlign w:val="center"/>
            <w:hideMark/>
          </w:tcPr>
          <w:p w14:paraId="6A0A89BC" w14:textId="77777777" w:rsidR="001A3074" w:rsidRPr="001A3074" w:rsidRDefault="001A3074" w:rsidP="001A3074">
            <w:pPr>
              <w:spacing w:line="240" w:lineRule="auto"/>
              <w:contextualSpacing w:val="0"/>
              <w:jc w:val="center"/>
              <w:rPr>
                <w:rFonts w:ascii="Calibri" w:eastAsia="Times New Roman" w:hAnsi="Calibri" w:cs="Calibri"/>
                <w:b/>
                <w:bCs/>
                <w:color w:val="000000"/>
              </w:rPr>
            </w:pPr>
            <w:r w:rsidRPr="001A3074">
              <w:rPr>
                <w:rFonts w:ascii="Calibri" w:eastAsia="Times New Roman" w:hAnsi="Calibri" w:cs="Calibri"/>
                <w:b/>
                <w:bCs/>
                <w:color w:val="000000"/>
              </w:rPr>
              <w:t>30 Day Geometric Mean Exceedance</w:t>
            </w:r>
          </w:p>
        </w:tc>
      </w:tr>
      <w:tr w:rsidR="001A3074" w:rsidRPr="001A3074" w14:paraId="659C18A9" w14:textId="77777777" w:rsidTr="001A3074">
        <w:trPr>
          <w:trHeight w:val="288"/>
        </w:trPr>
        <w:tc>
          <w:tcPr>
            <w:tcW w:w="1440" w:type="dxa"/>
            <w:vMerge w:val="restart"/>
            <w:tcBorders>
              <w:top w:val="nil"/>
              <w:left w:val="single" w:sz="4" w:space="0" w:color="auto"/>
              <w:bottom w:val="single" w:sz="4" w:space="0" w:color="auto"/>
              <w:right w:val="single" w:sz="4" w:space="0" w:color="auto"/>
            </w:tcBorders>
            <w:shd w:val="clear" w:color="auto" w:fill="auto"/>
            <w:noWrap/>
            <w:hideMark/>
          </w:tcPr>
          <w:p w14:paraId="55527552"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Enterococci</w:t>
            </w:r>
          </w:p>
        </w:tc>
        <w:tc>
          <w:tcPr>
            <w:tcW w:w="2120" w:type="dxa"/>
            <w:vMerge w:val="restart"/>
            <w:tcBorders>
              <w:top w:val="nil"/>
              <w:left w:val="single" w:sz="4" w:space="0" w:color="auto"/>
              <w:bottom w:val="single" w:sz="4" w:space="0" w:color="auto"/>
              <w:right w:val="single" w:sz="4" w:space="0" w:color="auto"/>
            </w:tcBorders>
            <w:shd w:val="clear" w:color="auto" w:fill="auto"/>
            <w:hideMark/>
          </w:tcPr>
          <w:p w14:paraId="576B9B43"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North Kenai Beach 4</w:t>
            </w:r>
          </w:p>
        </w:tc>
        <w:tc>
          <w:tcPr>
            <w:tcW w:w="1180" w:type="dxa"/>
            <w:tcBorders>
              <w:top w:val="nil"/>
              <w:left w:val="nil"/>
              <w:bottom w:val="single" w:sz="4" w:space="0" w:color="auto"/>
              <w:right w:val="single" w:sz="4" w:space="0" w:color="auto"/>
            </w:tcBorders>
            <w:shd w:val="clear" w:color="auto" w:fill="auto"/>
            <w:noWrap/>
            <w:vAlign w:val="bottom"/>
            <w:hideMark/>
          </w:tcPr>
          <w:p w14:paraId="56303653" w14:textId="77777777" w:rsidR="001A3074" w:rsidRPr="001A3074" w:rsidRDefault="001A3074" w:rsidP="001A3074">
            <w:pPr>
              <w:spacing w:line="240" w:lineRule="auto"/>
              <w:contextualSpacing w:val="0"/>
              <w:jc w:val="right"/>
              <w:rPr>
                <w:rFonts w:ascii="Calibri" w:eastAsia="Times New Roman" w:hAnsi="Calibri" w:cs="Calibri"/>
                <w:color w:val="000000"/>
              </w:rPr>
            </w:pPr>
            <w:r w:rsidRPr="001A3074">
              <w:rPr>
                <w:rFonts w:ascii="Calibri" w:eastAsia="Times New Roman" w:hAnsi="Calibri" w:cs="Calibri"/>
                <w:color w:val="000000"/>
              </w:rPr>
              <w:t>6/18/2020</w:t>
            </w:r>
          </w:p>
        </w:tc>
        <w:tc>
          <w:tcPr>
            <w:tcW w:w="1460" w:type="dxa"/>
            <w:tcBorders>
              <w:top w:val="nil"/>
              <w:left w:val="nil"/>
              <w:bottom w:val="single" w:sz="4" w:space="0" w:color="auto"/>
              <w:right w:val="single" w:sz="4" w:space="0" w:color="auto"/>
            </w:tcBorders>
            <w:shd w:val="clear" w:color="auto" w:fill="auto"/>
            <w:noWrap/>
            <w:vAlign w:val="bottom"/>
            <w:hideMark/>
          </w:tcPr>
          <w:p w14:paraId="12A0F7F4"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13</w:t>
            </w:r>
          </w:p>
        </w:tc>
        <w:tc>
          <w:tcPr>
            <w:tcW w:w="1360" w:type="dxa"/>
            <w:tcBorders>
              <w:top w:val="nil"/>
              <w:left w:val="nil"/>
              <w:bottom w:val="single" w:sz="4" w:space="0" w:color="auto"/>
              <w:right w:val="single" w:sz="4" w:space="0" w:color="auto"/>
            </w:tcBorders>
            <w:shd w:val="clear" w:color="auto" w:fill="auto"/>
            <w:noWrap/>
            <w:vAlign w:val="bottom"/>
            <w:hideMark/>
          </w:tcPr>
          <w:p w14:paraId="44551166"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0E895405"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4568EEC0"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r>
      <w:tr w:rsidR="001A3074" w:rsidRPr="001A3074" w14:paraId="38CB8E1A" w14:textId="77777777" w:rsidTr="001A3074">
        <w:trPr>
          <w:trHeight w:val="288"/>
        </w:trPr>
        <w:tc>
          <w:tcPr>
            <w:tcW w:w="1440" w:type="dxa"/>
            <w:vMerge/>
            <w:tcBorders>
              <w:top w:val="nil"/>
              <w:left w:val="single" w:sz="4" w:space="0" w:color="auto"/>
              <w:bottom w:val="single" w:sz="4" w:space="0" w:color="auto"/>
              <w:right w:val="single" w:sz="4" w:space="0" w:color="auto"/>
            </w:tcBorders>
            <w:vAlign w:val="center"/>
            <w:hideMark/>
          </w:tcPr>
          <w:p w14:paraId="306AEE3A" w14:textId="77777777" w:rsidR="001A3074" w:rsidRPr="001A3074" w:rsidRDefault="001A3074" w:rsidP="001A3074">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1141F0F4" w14:textId="77777777" w:rsidR="001A3074" w:rsidRPr="001A3074" w:rsidRDefault="001A3074" w:rsidP="001A3074">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29C577DD" w14:textId="77777777" w:rsidR="001A3074" w:rsidRPr="001A3074" w:rsidRDefault="001A3074" w:rsidP="001A3074">
            <w:pPr>
              <w:spacing w:line="240" w:lineRule="auto"/>
              <w:contextualSpacing w:val="0"/>
              <w:jc w:val="right"/>
              <w:rPr>
                <w:rFonts w:ascii="Calibri" w:eastAsia="Times New Roman" w:hAnsi="Calibri" w:cs="Calibri"/>
                <w:color w:val="000000"/>
              </w:rPr>
            </w:pPr>
            <w:r w:rsidRPr="001A3074">
              <w:rPr>
                <w:rFonts w:ascii="Calibri" w:eastAsia="Times New Roman" w:hAnsi="Calibri" w:cs="Calibri"/>
                <w:color w:val="000000"/>
              </w:rPr>
              <w:t>6/23/2020</w:t>
            </w:r>
          </w:p>
        </w:tc>
        <w:tc>
          <w:tcPr>
            <w:tcW w:w="1460" w:type="dxa"/>
            <w:tcBorders>
              <w:top w:val="nil"/>
              <w:left w:val="nil"/>
              <w:bottom w:val="single" w:sz="4" w:space="0" w:color="auto"/>
              <w:right w:val="single" w:sz="4" w:space="0" w:color="auto"/>
            </w:tcBorders>
            <w:shd w:val="clear" w:color="auto" w:fill="auto"/>
            <w:noWrap/>
            <w:vAlign w:val="bottom"/>
            <w:hideMark/>
          </w:tcPr>
          <w:p w14:paraId="17942E1B"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18</w:t>
            </w:r>
          </w:p>
        </w:tc>
        <w:tc>
          <w:tcPr>
            <w:tcW w:w="1360" w:type="dxa"/>
            <w:tcBorders>
              <w:top w:val="nil"/>
              <w:left w:val="nil"/>
              <w:bottom w:val="single" w:sz="4" w:space="0" w:color="auto"/>
              <w:right w:val="single" w:sz="4" w:space="0" w:color="auto"/>
            </w:tcBorders>
            <w:shd w:val="clear" w:color="auto" w:fill="auto"/>
            <w:noWrap/>
            <w:vAlign w:val="bottom"/>
            <w:hideMark/>
          </w:tcPr>
          <w:p w14:paraId="2AB98CF7"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2B619A53"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5A6A3DA3"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r>
      <w:tr w:rsidR="001A3074" w:rsidRPr="001A3074" w14:paraId="2DB687F9" w14:textId="77777777" w:rsidTr="001A3074">
        <w:trPr>
          <w:trHeight w:val="288"/>
        </w:trPr>
        <w:tc>
          <w:tcPr>
            <w:tcW w:w="1440" w:type="dxa"/>
            <w:vMerge/>
            <w:tcBorders>
              <w:top w:val="nil"/>
              <w:left w:val="single" w:sz="4" w:space="0" w:color="auto"/>
              <w:bottom w:val="single" w:sz="4" w:space="0" w:color="auto"/>
              <w:right w:val="single" w:sz="4" w:space="0" w:color="auto"/>
            </w:tcBorders>
            <w:vAlign w:val="center"/>
            <w:hideMark/>
          </w:tcPr>
          <w:p w14:paraId="741746E5" w14:textId="77777777" w:rsidR="001A3074" w:rsidRPr="001A3074" w:rsidRDefault="001A3074" w:rsidP="001A3074">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3C07BC06" w14:textId="77777777" w:rsidR="001A3074" w:rsidRPr="001A3074" w:rsidRDefault="001A3074" w:rsidP="001A3074">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0FC4FD56" w14:textId="77777777" w:rsidR="001A3074" w:rsidRPr="001A3074" w:rsidRDefault="001A3074" w:rsidP="001A3074">
            <w:pPr>
              <w:spacing w:line="240" w:lineRule="auto"/>
              <w:contextualSpacing w:val="0"/>
              <w:jc w:val="right"/>
              <w:rPr>
                <w:rFonts w:ascii="Calibri" w:eastAsia="Times New Roman" w:hAnsi="Calibri" w:cs="Calibri"/>
                <w:color w:val="000000"/>
              </w:rPr>
            </w:pPr>
            <w:r w:rsidRPr="001A3074">
              <w:rPr>
                <w:rFonts w:ascii="Calibri" w:eastAsia="Times New Roman" w:hAnsi="Calibri" w:cs="Calibri"/>
                <w:color w:val="000000"/>
              </w:rPr>
              <w:t>6/29/2020</w:t>
            </w:r>
          </w:p>
        </w:tc>
        <w:tc>
          <w:tcPr>
            <w:tcW w:w="1460" w:type="dxa"/>
            <w:tcBorders>
              <w:top w:val="nil"/>
              <w:left w:val="nil"/>
              <w:bottom w:val="single" w:sz="4" w:space="0" w:color="auto"/>
              <w:right w:val="single" w:sz="4" w:space="0" w:color="auto"/>
            </w:tcBorders>
            <w:shd w:val="clear" w:color="auto" w:fill="auto"/>
            <w:noWrap/>
            <w:vAlign w:val="bottom"/>
            <w:hideMark/>
          </w:tcPr>
          <w:p w14:paraId="133786D7"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2</w:t>
            </w:r>
          </w:p>
        </w:tc>
        <w:tc>
          <w:tcPr>
            <w:tcW w:w="1360" w:type="dxa"/>
            <w:tcBorders>
              <w:top w:val="nil"/>
              <w:left w:val="nil"/>
              <w:bottom w:val="single" w:sz="4" w:space="0" w:color="auto"/>
              <w:right w:val="single" w:sz="4" w:space="0" w:color="auto"/>
            </w:tcBorders>
            <w:shd w:val="clear" w:color="auto" w:fill="auto"/>
            <w:noWrap/>
            <w:vAlign w:val="bottom"/>
            <w:hideMark/>
          </w:tcPr>
          <w:p w14:paraId="543C9B3B"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xml:space="preserve"> 10.0</w:t>
            </w:r>
          </w:p>
        </w:tc>
        <w:tc>
          <w:tcPr>
            <w:tcW w:w="1280" w:type="dxa"/>
            <w:tcBorders>
              <w:top w:val="nil"/>
              <w:left w:val="nil"/>
              <w:bottom w:val="single" w:sz="4" w:space="0" w:color="auto"/>
              <w:right w:val="single" w:sz="4" w:space="0" w:color="auto"/>
            </w:tcBorders>
            <w:shd w:val="clear" w:color="auto" w:fill="auto"/>
            <w:noWrap/>
            <w:vAlign w:val="bottom"/>
            <w:hideMark/>
          </w:tcPr>
          <w:p w14:paraId="341BF7F5"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30043D75"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r>
      <w:tr w:rsidR="001A3074" w:rsidRPr="001A3074" w14:paraId="04AE41DF" w14:textId="77777777" w:rsidTr="001A3074">
        <w:trPr>
          <w:trHeight w:val="288"/>
        </w:trPr>
        <w:tc>
          <w:tcPr>
            <w:tcW w:w="1440" w:type="dxa"/>
            <w:vMerge/>
            <w:tcBorders>
              <w:top w:val="nil"/>
              <w:left w:val="single" w:sz="4" w:space="0" w:color="auto"/>
              <w:bottom w:val="single" w:sz="4" w:space="0" w:color="auto"/>
              <w:right w:val="single" w:sz="4" w:space="0" w:color="auto"/>
            </w:tcBorders>
            <w:vAlign w:val="center"/>
            <w:hideMark/>
          </w:tcPr>
          <w:p w14:paraId="4E8B2676" w14:textId="77777777" w:rsidR="001A3074" w:rsidRPr="001A3074" w:rsidRDefault="001A3074" w:rsidP="001A3074">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4B4F4FE3" w14:textId="77777777" w:rsidR="001A3074" w:rsidRPr="001A3074" w:rsidRDefault="001A3074" w:rsidP="001A3074">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3CB89B32" w14:textId="77777777" w:rsidR="001A3074" w:rsidRPr="001A3074" w:rsidRDefault="001A3074" w:rsidP="001A3074">
            <w:pPr>
              <w:spacing w:line="240" w:lineRule="auto"/>
              <w:contextualSpacing w:val="0"/>
              <w:jc w:val="right"/>
              <w:rPr>
                <w:rFonts w:ascii="Calibri" w:eastAsia="Times New Roman" w:hAnsi="Calibri" w:cs="Calibri"/>
                <w:color w:val="000000"/>
              </w:rPr>
            </w:pPr>
            <w:r w:rsidRPr="001A3074">
              <w:rPr>
                <w:rFonts w:ascii="Calibri" w:eastAsia="Times New Roman" w:hAnsi="Calibri" w:cs="Calibri"/>
                <w:color w:val="000000"/>
              </w:rPr>
              <w:t>7/7/2020</w:t>
            </w:r>
          </w:p>
        </w:tc>
        <w:tc>
          <w:tcPr>
            <w:tcW w:w="1460" w:type="dxa"/>
            <w:tcBorders>
              <w:top w:val="nil"/>
              <w:left w:val="nil"/>
              <w:bottom w:val="single" w:sz="4" w:space="0" w:color="auto"/>
              <w:right w:val="single" w:sz="4" w:space="0" w:color="auto"/>
            </w:tcBorders>
            <w:shd w:val="clear" w:color="auto" w:fill="auto"/>
            <w:noWrap/>
            <w:vAlign w:val="bottom"/>
            <w:hideMark/>
          </w:tcPr>
          <w:p w14:paraId="11269DF1"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4</w:t>
            </w:r>
          </w:p>
        </w:tc>
        <w:tc>
          <w:tcPr>
            <w:tcW w:w="1360" w:type="dxa"/>
            <w:tcBorders>
              <w:top w:val="nil"/>
              <w:left w:val="nil"/>
              <w:bottom w:val="single" w:sz="4" w:space="0" w:color="auto"/>
              <w:right w:val="single" w:sz="4" w:space="0" w:color="auto"/>
            </w:tcBorders>
            <w:shd w:val="clear" w:color="auto" w:fill="auto"/>
            <w:noWrap/>
            <w:vAlign w:val="bottom"/>
            <w:hideMark/>
          </w:tcPr>
          <w:p w14:paraId="1185D2B0"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xml:space="preserve">  6.8</w:t>
            </w:r>
          </w:p>
        </w:tc>
        <w:tc>
          <w:tcPr>
            <w:tcW w:w="1280" w:type="dxa"/>
            <w:tcBorders>
              <w:top w:val="nil"/>
              <w:left w:val="nil"/>
              <w:bottom w:val="single" w:sz="4" w:space="0" w:color="auto"/>
              <w:right w:val="single" w:sz="4" w:space="0" w:color="auto"/>
            </w:tcBorders>
            <w:shd w:val="clear" w:color="auto" w:fill="auto"/>
            <w:noWrap/>
            <w:vAlign w:val="bottom"/>
            <w:hideMark/>
          </w:tcPr>
          <w:p w14:paraId="55F05CE3"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01285E17"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r>
      <w:tr w:rsidR="001A3074" w:rsidRPr="001A3074" w14:paraId="55774145" w14:textId="77777777" w:rsidTr="001A3074">
        <w:trPr>
          <w:trHeight w:val="288"/>
        </w:trPr>
        <w:tc>
          <w:tcPr>
            <w:tcW w:w="1440" w:type="dxa"/>
            <w:vMerge/>
            <w:tcBorders>
              <w:top w:val="nil"/>
              <w:left w:val="single" w:sz="4" w:space="0" w:color="auto"/>
              <w:bottom w:val="single" w:sz="4" w:space="0" w:color="auto"/>
              <w:right w:val="single" w:sz="4" w:space="0" w:color="auto"/>
            </w:tcBorders>
            <w:vAlign w:val="center"/>
            <w:hideMark/>
          </w:tcPr>
          <w:p w14:paraId="2C21AD41" w14:textId="77777777" w:rsidR="001A3074" w:rsidRPr="001A3074" w:rsidRDefault="001A3074" w:rsidP="001A3074">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23006027" w14:textId="77777777" w:rsidR="001A3074" w:rsidRPr="001A3074" w:rsidRDefault="001A3074" w:rsidP="001A3074">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607581EF" w14:textId="77777777" w:rsidR="001A3074" w:rsidRPr="001A3074" w:rsidRDefault="001A3074" w:rsidP="001A3074">
            <w:pPr>
              <w:spacing w:line="240" w:lineRule="auto"/>
              <w:contextualSpacing w:val="0"/>
              <w:jc w:val="right"/>
              <w:rPr>
                <w:rFonts w:ascii="Calibri" w:eastAsia="Times New Roman" w:hAnsi="Calibri" w:cs="Calibri"/>
                <w:color w:val="000000"/>
              </w:rPr>
            </w:pPr>
            <w:r w:rsidRPr="001A3074">
              <w:rPr>
                <w:rFonts w:ascii="Calibri" w:eastAsia="Times New Roman" w:hAnsi="Calibri" w:cs="Calibri"/>
                <w:color w:val="000000"/>
              </w:rPr>
              <w:t>7/13/2020</w:t>
            </w:r>
          </w:p>
        </w:tc>
        <w:tc>
          <w:tcPr>
            <w:tcW w:w="1460" w:type="dxa"/>
            <w:tcBorders>
              <w:top w:val="nil"/>
              <w:left w:val="nil"/>
              <w:bottom w:val="single" w:sz="4" w:space="0" w:color="auto"/>
              <w:right w:val="single" w:sz="4" w:space="0" w:color="auto"/>
            </w:tcBorders>
            <w:shd w:val="clear" w:color="auto" w:fill="auto"/>
            <w:noWrap/>
            <w:vAlign w:val="bottom"/>
            <w:hideMark/>
          </w:tcPr>
          <w:p w14:paraId="17069424"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5</w:t>
            </w:r>
          </w:p>
        </w:tc>
        <w:tc>
          <w:tcPr>
            <w:tcW w:w="1360" w:type="dxa"/>
            <w:tcBorders>
              <w:top w:val="nil"/>
              <w:left w:val="nil"/>
              <w:bottom w:val="single" w:sz="4" w:space="0" w:color="auto"/>
              <w:right w:val="single" w:sz="4" w:space="0" w:color="auto"/>
            </w:tcBorders>
            <w:shd w:val="clear" w:color="auto" w:fill="auto"/>
            <w:noWrap/>
            <w:vAlign w:val="bottom"/>
            <w:hideMark/>
          </w:tcPr>
          <w:p w14:paraId="726DF0DB"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xml:space="preserve">  6.2</w:t>
            </w:r>
          </w:p>
        </w:tc>
        <w:tc>
          <w:tcPr>
            <w:tcW w:w="1280" w:type="dxa"/>
            <w:tcBorders>
              <w:top w:val="nil"/>
              <w:left w:val="nil"/>
              <w:bottom w:val="single" w:sz="4" w:space="0" w:color="auto"/>
              <w:right w:val="single" w:sz="4" w:space="0" w:color="auto"/>
            </w:tcBorders>
            <w:shd w:val="clear" w:color="auto" w:fill="auto"/>
            <w:noWrap/>
            <w:vAlign w:val="bottom"/>
            <w:hideMark/>
          </w:tcPr>
          <w:p w14:paraId="7EBE0235"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5A67A6CF"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r>
      <w:tr w:rsidR="001A3074" w:rsidRPr="001A3074" w14:paraId="4C72E520" w14:textId="77777777" w:rsidTr="001A3074">
        <w:trPr>
          <w:trHeight w:val="288"/>
        </w:trPr>
        <w:tc>
          <w:tcPr>
            <w:tcW w:w="1440" w:type="dxa"/>
            <w:vMerge/>
            <w:tcBorders>
              <w:top w:val="nil"/>
              <w:left w:val="single" w:sz="4" w:space="0" w:color="auto"/>
              <w:bottom w:val="single" w:sz="4" w:space="0" w:color="auto"/>
              <w:right w:val="single" w:sz="4" w:space="0" w:color="auto"/>
            </w:tcBorders>
            <w:vAlign w:val="center"/>
            <w:hideMark/>
          </w:tcPr>
          <w:p w14:paraId="5B0FC763" w14:textId="77777777" w:rsidR="001A3074" w:rsidRPr="001A3074" w:rsidRDefault="001A3074" w:rsidP="001A3074">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0760FA35" w14:textId="77777777" w:rsidR="001A3074" w:rsidRPr="001A3074" w:rsidRDefault="001A3074" w:rsidP="001A3074">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2E6B838B" w14:textId="77777777" w:rsidR="001A3074" w:rsidRPr="001A3074" w:rsidRDefault="001A3074" w:rsidP="001A3074">
            <w:pPr>
              <w:spacing w:line="240" w:lineRule="auto"/>
              <w:contextualSpacing w:val="0"/>
              <w:jc w:val="right"/>
              <w:rPr>
                <w:rFonts w:ascii="Calibri" w:eastAsia="Times New Roman" w:hAnsi="Calibri" w:cs="Calibri"/>
                <w:color w:val="000000"/>
              </w:rPr>
            </w:pPr>
            <w:r w:rsidRPr="001A3074">
              <w:rPr>
                <w:rFonts w:ascii="Calibri" w:eastAsia="Times New Roman" w:hAnsi="Calibri" w:cs="Calibri"/>
                <w:color w:val="000000"/>
              </w:rPr>
              <w:t>7/20/2020</w:t>
            </w:r>
          </w:p>
        </w:tc>
        <w:tc>
          <w:tcPr>
            <w:tcW w:w="1460" w:type="dxa"/>
            <w:tcBorders>
              <w:top w:val="nil"/>
              <w:left w:val="nil"/>
              <w:bottom w:val="single" w:sz="4" w:space="0" w:color="auto"/>
              <w:right w:val="single" w:sz="4" w:space="0" w:color="auto"/>
            </w:tcBorders>
            <w:shd w:val="clear" w:color="auto" w:fill="auto"/>
            <w:noWrap/>
            <w:vAlign w:val="bottom"/>
            <w:hideMark/>
          </w:tcPr>
          <w:p w14:paraId="6DA23F7D"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6</w:t>
            </w:r>
          </w:p>
        </w:tc>
        <w:tc>
          <w:tcPr>
            <w:tcW w:w="1360" w:type="dxa"/>
            <w:tcBorders>
              <w:top w:val="nil"/>
              <w:left w:val="nil"/>
              <w:bottom w:val="single" w:sz="4" w:space="0" w:color="auto"/>
              <w:right w:val="single" w:sz="4" w:space="0" w:color="auto"/>
            </w:tcBorders>
            <w:shd w:val="clear" w:color="auto" w:fill="auto"/>
            <w:noWrap/>
            <w:vAlign w:val="bottom"/>
            <w:hideMark/>
          </w:tcPr>
          <w:p w14:paraId="046A9001"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xml:space="preserve">  5.3</w:t>
            </w:r>
          </w:p>
        </w:tc>
        <w:tc>
          <w:tcPr>
            <w:tcW w:w="1280" w:type="dxa"/>
            <w:tcBorders>
              <w:top w:val="nil"/>
              <w:left w:val="nil"/>
              <w:bottom w:val="single" w:sz="4" w:space="0" w:color="auto"/>
              <w:right w:val="single" w:sz="4" w:space="0" w:color="auto"/>
            </w:tcBorders>
            <w:shd w:val="clear" w:color="auto" w:fill="auto"/>
            <w:noWrap/>
            <w:vAlign w:val="bottom"/>
            <w:hideMark/>
          </w:tcPr>
          <w:p w14:paraId="072337EE"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6D255676"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r>
      <w:tr w:rsidR="001A3074" w:rsidRPr="001A3074" w14:paraId="4ECC3381" w14:textId="77777777" w:rsidTr="001A3074">
        <w:trPr>
          <w:trHeight w:val="288"/>
        </w:trPr>
        <w:tc>
          <w:tcPr>
            <w:tcW w:w="1440" w:type="dxa"/>
            <w:vMerge/>
            <w:tcBorders>
              <w:top w:val="nil"/>
              <w:left w:val="single" w:sz="4" w:space="0" w:color="auto"/>
              <w:bottom w:val="single" w:sz="4" w:space="0" w:color="auto"/>
              <w:right w:val="single" w:sz="4" w:space="0" w:color="auto"/>
            </w:tcBorders>
            <w:vAlign w:val="center"/>
            <w:hideMark/>
          </w:tcPr>
          <w:p w14:paraId="6ECCEAFE" w14:textId="77777777" w:rsidR="001A3074" w:rsidRPr="001A3074" w:rsidRDefault="001A3074" w:rsidP="001A3074">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46600178" w14:textId="77777777" w:rsidR="001A3074" w:rsidRPr="001A3074" w:rsidRDefault="001A3074" w:rsidP="001A3074">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6C252159" w14:textId="77777777" w:rsidR="001A3074" w:rsidRPr="001A3074" w:rsidRDefault="001A3074" w:rsidP="001A3074">
            <w:pPr>
              <w:spacing w:line="240" w:lineRule="auto"/>
              <w:contextualSpacing w:val="0"/>
              <w:jc w:val="right"/>
              <w:rPr>
                <w:rFonts w:ascii="Calibri" w:eastAsia="Times New Roman" w:hAnsi="Calibri" w:cs="Calibri"/>
                <w:color w:val="000000"/>
              </w:rPr>
            </w:pPr>
            <w:r w:rsidRPr="001A3074">
              <w:rPr>
                <w:rFonts w:ascii="Calibri" w:eastAsia="Times New Roman" w:hAnsi="Calibri" w:cs="Calibri"/>
                <w:color w:val="000000"/>
              </w:rPr>
              <w:t>7/27/2020</w:t>
            </w:r>
          </w:p>
        </w:tc>
        <w:tc>
          <w:tcPr>
            <w:tcW w:w="1460" w:type="dxa"/>
            <w:tcBorders>
              <w:top w:val="nil"/>
              <w:left w:val="nil"/>
              <w:bottom w:val="single" w:sz="4" w:space="0" w:color="auto"/>
              <w:right w:val="single" w:sz="4" w:space="0" w:color="auto"/>
            </w:tcBorders>
            <w:shd w:val="clear" w:color="auto" w:fill="auto"/>
            <w:noWrap/>
            <w:vAlign w:val="bottom"/>
            <w:hideMark/>
          </w:tcPr>
          <w:p w14:paraId="677D3B7B"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0.5</w:t>
            </w:r>
          </w:p>
        </w:tc>
        <w:tc>
          <w:tcPr>
            <w:tcW w:w="1360" w:type="dxa"/>
            <w:tcBorders>
              <w:top w:val="nil"/>
              <w:left w:val="nil"/>
              <w:bottom w:val="single" w:sz="4" w:space="0" w:color="auto"/>
              <w:right w:val="single" w:sz="4" w:space="0" w:color="auto"/>
            </w:tcBorders>
            <w:shd w:val="clear" w:color="auto" w:fill="auto"/>
            <w:noWrap/>
            <w:vAlign w:val="bottom"/>
            <w:hideMark/>
          </w:tcPr>
          <w:p w14:paraId="4A5FCA1B"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xml:space="preserve">  2.6</w:t>
            </w:r>
          </w:p>
        </w:tc>
        <w:tc>
          <w:tcPr>
            <w:tcW w:w="1280" w:type="dxa"/>
            <w:tcBorders>
              <w:top w:val="nil"/>
              <w:left w:val="nil"/>
              <w:bottom w:val="single" w:sz="4" w:space="0" w:color="auto"/>
              <w:right w:val="single" w:sz="4" w:space="0" w:color="auto"/>
            </w:tcBorders>
            <w:shd w:val="clear" w:color="auto" w:fill="auto"/>
            <w:noWrap/>
            <w:vAlign w:val="bottom"/>
            <w:hideMark/>
          </w:tcPr>
          <w:p w14:paraId="57D94147"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44AA27F8"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r>
      <w:tr w:rsidR="001A3074" w:rsidRPr="001A3074" w14:paraId="428E1C71" w14:textId="77777777" w:rsidTr="001A3074">
        <w:trPr>
          <w:trHeight w:val="288"/>
        </w:trPr>
        <w:tc>
          <w:tcPr>
            <w:tcW w:w="1440" w:type="dxa"/>
            <w:vMerge/>
            <w:tcBorders>
              <w:top w:val="nil"/>
              <w:left w:val="single" w:sz="4" w:space="0" w:color="auto"/>
              <w:bottom w:val="single" w:sz="4" w:space="0" w:color="auto"/>
              <w:right w:val="single" w:sz="4" w:space="0" w:color="auto"/>
            </w:tcBorders>
            <w:vAlign w:val="center"/>
            <w:hideMark/>
          </w:tcPr>
          <w:p w14:paraId="0AE0B09C" w14:textId="77777777" w:rsidR="001A3074" w:rsidRPr="001A3074" w:rsidRDefault="001A3074" w:rsidP="001A3074">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68E414DB" w14:textId="77777777" w:rsidR="001A3074" w:rsidRPr="001A3074" w:rsidRDefault="001A3074" w:rsidP="001A3074">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1100FAA4" w14:textId="77777777" w:rsidR="001A3074" w:rsidRPr="001A3074" w:rsidRDefault="001A3074" w:rsidP="001A3074">
            <w:pPr>
              <w:spacing w:line="240" w:lineRule="auto"/>
              <w:contextualSpacing w:val="0"/>
              <w:jc w:val="right"/>
              <w:rPr>
                <w:rFonts w:ascii="Calibri" w:eastAsia="Times New Roman" w:hAnsi="Calibri" w:cs="Calibri"/>
                <w:color w:val="000000"/>
              </w:rPr>
            </w:pPr>
            <w:r w:rsidRPr="001A3074">
              <w:rPr>
                <w:rFonts w:ascii="Calibri" w:eastAsia="Times New Roman" w:hAnsi="Calibri" w:cs="Calibri"/>
                <w:color w:val="000000"/>
              </w:rPr>
              <w:t>8/5/2020</w:t>
            </w:r>
          </w:p>
        </w:tc>
        <w:tc>
          <w:tcPr>
            <w:tcW w:w="1460" w:type="dxa"/>
            <w:tcBorders>
              <w:top w:val="nil"/>
              <w:left w:val="nil"/>
              <w:bottom w:val="single" w:sz="4" w:space="0" w:color="auto"/>
              <w:right w:val="single" w:sz="4" w:space="0" w:color="auto"/>
            </w:tcBorders>
            <w:shd w:val="clear" w:color="auto" w:fill="auto"/>
            <w:noWrap/>
            <w:vAlign w:val="bottom"/>
            <w:hideMark/>
          </w:tcPr>
          <w:p w14:paraId="6D9C1A53"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38</w:t>
            </w:r>
          </w:p>
        </w:tc>
        <w:tc>
          <w:tcPr>
            <w:tcW w:w="1360" w:type="dxa"/>
            <w:tcBorders>
              <w:top w:val="nil"/>
              <w:left w:val="nil"/>
              <w:bottom w:val="single" w:sz="4" w:space="0" w:color="auto"/>
              <w:right w:val="single" w:sz="4" w:space="0" w:color="auto"/>
            </w:tcBorders>
            <w:shd w:val="clear" w:color="auto" w:fill="auto"/>
            <w:noWrap/>
            <w:vAlign w:val="bottom"/>
            <w:hideMark/>
          </w:tcPr>
          <w:p w14:paraId="18AADD90"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xml:space="preserve">  4.7</w:t>
            </w:r>
          </w:p>
        </w:tc>
        <w:tc>
          <w:tcPr>
            <w:tcW w:w="1280" w:type="dxa"/>
            <w:tcBorders>
              <w:top w:val="nil"/>
              <w:left w:val="nil"/>
              <w:bottom w:val="single" w:sz="4" w:space="0" w:color="auto"/>
              <w:right w:val="single" w:sz="4" w:space="0" w:color="auto"/>
            </w:tcBorders>
            <w:shd w:val="clear" w:color="auto" w:fill="auto"/>
            <w:noWrap/>
            <w:vAlign w:val="bottom"/>
            <w:hideMark/>
          </w:tcPr>
          <w:p w14:paraId="6E029714"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746ADC30"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r>
      <w:tr w:rsidR="001A3074" w:rsidRPr="001A3074" w14:paraId="66C4EC86" w14:textId="77777777" w:rsidTr="001A3074">
        <w:trPr>
          <w:trHeight w:val="288"/>
        </w:trPr>
        <w:tc>
          <w:tcPr>
            <w:tcW w:w="1440" w:type="dxa"/>
            <w:vMerge/>
            <w:tcBorders>
              <w:top w:val="nil"/>
              <w:left w:val="single" w:sz="4" w:space="0" w:color="auto"/>
              <w:bottom w:val="single" w:sz="4" w:space="0" w:color="auto"/>
              <w:right w:val="single" w:sz="4" w:space="0" w:color="auto"/>
            </w:tcBorders>
            <w:vAlign w:val="center"/>
            <w:hideMark/>
          </w:tcPr>
          <w:p w14:paraId="60E5F064" w14:textId="77777777" w:rsidR="001A3074" w:rsidRPr="001A3074" w:rsidRDefault="001A3074" w:rsidP="001A3074">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70442842" w14:textId="77777777" w:rsidR="001A3074" w:rsidRPr="001A3074" w:rsidRDefault="001A3074" w:rsidP="001A3074">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01C95674" w14:textId="77777777" w:rsidR="001A3074" w:rsidRPr="001A3074" w:rsidRDefault="001A3074" w:rsidP="001A3074">
            <w:pPr>
              <w:spacing w:line="240" w:lineRule="auto"/>
              <w:contextualSpacing w:val="0"/>
              <w:jc w:val="right"/>
              <w:rPr>
                <w:rFonts w:ascii="Calibri" w:eastAsia="Times New Roman" w:hAnsi="Calibri" w:cs="Calibri"/>
                <w:color w:val="000000"/>
              </w:rPr>
            </w:pPr>
            <w:r w:rsidRPr="001A3074">
              <w:rPr>
                <w:rFonts w:ascii="Calibri" w:eastAsia="Times New Roman" w:hAnsi="Calibri" w:cs="Calibri"/>
                <w:color w:val="000000"/>
              </w:rPr>
              <w:t>8/11/2020</w:t>
            </w:r>
          </w:p>
        </w:tc>
        <w:tc>
          <w:tcPr>
            <w:tcW w:w="1460" w:type="dxa"/>
            <w:tcBorders>
              <w:top w:val="nil"/>
              <w:left w:val="nil"/>
              <w:bottom w:val="single" w:sz="4" w:space="0" w:color="auto"/>
              <w:right w:val="single" w:sz="4" w:space="0" w:color="auto"/>
            </w:tcBorders>
            <w:shd w:val="clear" w:color="auto" w:fill="auto"/>
            <w:noWrap/>
            <w:vAlign w:val="bottom"/>
            <w:hideMark/>
          </w:tcPr>
          <w:p w14:paraId="240657F7"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8</w:t>
            </w:r>
          </w:p>
        </w:tc>
        <w:tc>
          <w:tcPr>
            <w:tcW w:w="1360" w:type="dxa"/>
            <w:tcBorders>
              <w:top w:val="nil"/>
              <w:left w:val="nil"/>
              <w:bottom w:val="single" w:sz="4" w:space="0" w:color="auto"/>
              <w:right w:val="single" w:sz="4" w:space="0" w:color="auto"/>
            </w:tcBorders>
            <w:shd w:val="clear" w:color="auto" w:fill="auto"/>
            <w:noWrap/>
            <w:vAlign w:val="bottom"/>
            <w:hideMark/>
          </w:tcPr>
          <w:p w14:paraId="22695E93"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xml:space="preserve">  5.4</w:t>
            </w:r>
          </w:p>
        </w:tc>
        <w:tc>
          <w:tcPr>
            <w:tcW w:w="1280" w:type="dxa"/>
            <w:tcBorders>
              <w:top w:val="nil"/>
              <w:left w:val="nil"/>
              <w:bottom w:val="single" w:sz="4" w:space="0" w:color="auto"/>
              <w:right w:val="single" w:sz="4" w:space="0" w:color="auto"/>
            </w:tcBorders>
            <w:shd w:val="clear" w:color="auto" w:fill="auto"/>
            <w:noWrap/>
            <w:vAlign w:val="bottom"/>
            <w:hideMark/>
          </w:tcPr>
          <w:p w14:paraId="3F5DEE97"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1196F1BF"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r>
      <w:tr w:rsidR="001A3074" w:rsidRPr="001A3074" w14:paraId="4D6AE87F" w14:textId="77777777" w:rsidTr="001A3074">
        <w:trPr>
          <w:trHeight w:val="288"/>
        </w:trPr>
        <w:tc>
          <w:tcPr>
            <w:tcW w:w="1440" w:type="dxa"/>
            <w:vMerge/>
            <w:tcBorders>
              <w:top w:val="nil"/>
              <w:left w:val="single" w:sz="4" w:space="0" w:color="auto"/>
              <w:bottom w:val="single" w:sz="4" w:space="0" w:color="auto"/>
              <w:right w:val="single" w:sz="4" w:space="0" w:color="auto"/>
            </w:tcBorders>
            <w:vAlign w:val="center"/>
            <w:hideMark/>
          </w:tcPr>
          <w:p w14:paraId="2BB2BD1A" w14:textId="77777777" w:rsidR="001A3074" w:rsidRPr="001A3074" w:rsidRDefault="001A3074" w:rsidP="001A3074">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030D61EB" w14:textId="77777777" w:rsidR="001A3074" w:rsidRPr="001A3074" w:rsidRDefault="001A3074" w:rsidP="001A3074">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3372352F" w14:textId="77777777" w:rsidR="001A3074" w:rsidRPr="001A3074" w:rsidRDefault="001A3074" w:rsidP="001A3074">
            <w:pPr>
              <w:spacing w:line="240" w:lineRule="auto"/>
              <w:contextualSpacing w:val="0"/>
              <w:jc w:val="right"/>
              <w:rPr>
                <w:rFonts w:ascii="Calibri" w:eastAsia="Times New Roman" w:hAnsi="Calibri" w:cs="Calibri"/>
                <w:color w:val="000000"/>
              </w:rPr>
            </w:pPr>
            <w:r w:rsidRPr="001A3074">
              <w:rPr>
                <w:rFonts w:ascii="Calibri" w:eastAsia="Times New Roman" w:hAnsi="Calibri" w:cs="Calibri"/>
                <w:color w:val="000000"/>
              </w:rPr>
              <w:t>8/18/2020</w:t>
            </w:r>
          </w:p>
        </w:tc>
        <w:tc>
          <w:tcPr>
            <w:tcW w:w="1460" w:type="dxa"/>
            <w:tcBorders>
              <w:top w:val="nil"/>
              <w:left w:val="nil"/>
              <w:bottom w:val="single" w:sz="4" w:space="0" w:color="auto"/>
              <w:right w:val="single" w:sz="4" w:space="0" w:color="auto"/>
            </w:tcBorders>
            <w:shd w:val="clear" w:color="auto" w:fill="auto"/>
            <w:noWrap/>
            <w:vAlign w:val="bottom"/>
            <w:hideMark/>
          </w:tcPr>
          <w:p w14:paraId="3F6F2A7D"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23</w:t>
            </w:r>
          </w:p>
        </w:tc>
        <w:tc>
          <w:tcPr>
            <w:tcW w:w="1360" w:type="dxa"/>
            <w:tcBorders>
              <w:top w:val="nil"/>
              <w:left w:val="nil"/>
              <w:bottom w:val="single" w:sz="4" w:space="0" w:color="auto"/>
              <w:right w:val="single" w:sz="4" w:space="0" w:color="auto"/>
            </w:tcBorders>
            <w:shd w:val="clear" w:color="auto" w:fill="auto"/>
            <w:noWrap/>
            <w:vAlign w:val="bottom"/>
            <w:hideMark/>
          </w:tcPr>
          <w:p w14:paraId="26BDC2CC"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xml:space="preserve">  7.3</w:t>
            </w:r>
          </w:p>
        </w:tc>
        <w:tc>
          <w:tcPr>
            <w:tcW w:w="1280" w:type="dxa"/>
            <w:tcBorders>
              <w:top w:val="nil"/>
              <w:left w:val="nil"/>
              <w:bottom w:val="single" w:sz="4" w:space="0" w:color="auto"/>
              <w:right w:val="single" w:sz="4" w:space="0" w:color="auto"/>
            </w:tcBorders>
            <w:shd w:val="clear" w:color="auto" w:fill="auto"/>
            <w:noWrap/>
            <w:vAlign w:val="bottom"/>
            <w:hideMark/>
          </w:tcPr>
          <w:p w14:paraId="58E6C73A"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2875E1F9"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r>
      <w:tr w:rsidR="001A3074" w:rsidRPr="001A3074" w14:paraId="51358BC5" w14:textId="77777777" w:rsidTr="001A3074">
        <w:trPr>
          <w:trHeight w:val="288"/>
        </w:trPr>
        <w:tc>
          <w:tcPr>
            <w:tcW w:w="1440" w:type="dxa"/>
            <w:vMerge/>
            <w:tcBorders>
              <w:top w:val="nil"/>
              <w:left w:val="single" w:sz="4" w:space="0" w:color="auto"/>
              <w:bottom w:val="single" w:sz="4" w:space="0" w:color="auto"/>
              <w:right w:val="single" w:sz="4" w:space="0" w:color="auto"/>
            </w:tcBorders>
            <w:vAlign w:val="center"/>
            <w:hideMark/>
          </w:tcPr>
          <w:p w14:paraId="19661E37" w14:textId="77777777" w:rsidR="001A3074" w:rsidRPr="001A3074" w:rsidRDefault="001A3074" w:rsidP="001A3074">
            <w:pPr>
              <w:spacing w:line="240" w:lineRule="auto"/>
              <w:contextualSpacing w:val="0"/>
              <w:rPr>
                <w:rFonts w:ascii="Calibri" w:eastAsia="Times New Roman" w:hAnsi="Calibri" w:cs="Calibri"/>
                <w:color w:val="000000"/>
              </w:rPr>
            </w:pPr>
          </w:p>
        </w:tc>
        <w:tc>
          <w:tcPr>
            <w:tcW w:w="2120" w:type="dxa"/>
            <w:vMerge w:val="restart"/>
            <w:tcBorders>
              <w:top w:val="nil"/>
              <w:left w:val="single" w:sz="4" w:space="0" w:color="auto"/>
              <w:bottom w:val="single" w:sz="4" w:space="0" w:color="auto"/>
              <w:right w:val="single" w:sz="4" w:space="0" w:color="auto"/>
            </w:tcBorders>
            <w:shd w:val="clear" w:color="auto" w:fill="auto"/>
            <w:hideMark/>
          </w:tcPr>
          <w:p w14:paraId="7DA1E1CB"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South Kenai Beach 3</w:t>
            </w:r>
          </w:p>
        </w:tc>
        <w:tc>
          <w:tcPr>
            <w:tcW w:w="1180" w:type="dxa"/>
            <w:tcBorders>
              <w:top w:val="nil"/>
              <w:left w:val="nil"/>
              <w:bottom w:val="single" w:sz="4" w:space="0" w:color="auto"/>
              <w:right w:val="single" w:sz="4" w:space="0" w:color="auto"/>
            </w:tcBorders>
            <w:shd w:val="clear" w:color="auto" w:fill="auto"/>
            <w:noWrap/>
            <w:vAlign w:val="bottom"/>
            <w:hideMark/>
          </w:tcPr>
          <w:p w14:paraId="46602354" w14:textId="77777777" w:rsidR="001A3074" w:rsidRPr="001A3074" w:rsidRDefault="001A3074" w:rsidP="001A3074">
            <w:pPr>
              <w:spacing w:line="240" w:lineRule="auto"/>
              <w:contextualSpacing w:val="0"/>
              <w:jc w:val="right"/>
              <w:rPr>
                <w:rFonts w:ascii="Calibri" w:eastAsia="Times New Roman" w:hAnsi="Calibri" w:cs="Calibri"/>
                <w:color w:val="000000"/>
              </w:rPr>
            </w:pPr>
            <w:r w:rsidRPr="001A3074">
              <w:rPr>
                <w:rFonts w:ascii="Calibri" w:eastAsia="Times New Roman" w:hAnsi="Calibri" w:cs="Calibri"/>
                <w:color w:val="000000"/>
              </w:rPr>
              <w:t>5/26/2020</w:t>
            </w:r>
          </w:p>
        </w:tc>
        <w:tc>
          <w:tcPr>
            <w:tcW w:w="1460" w:type="dxa"/>
            <w:tcBorders>
              <w:top w:val="nil"/>
              <w:left w:val="nil"/>
              <w:bottom w:val="single" w:sz="4" w:space="0" w:color="auto"/>
              <w:right w:val="single" w:sz="4" w:space="0" w:color="auto"/>
            </w:tcBorders>
            <w:shd w:val="clear" w:color="auto" w:fill="auto"/>
            <w:noWrap/>
            <w:vAlign w:val="bottom"/>
            <w:hideMark/>
          </w:tcPr>
          <w:p w14:paraId="71382DA5"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2</w:t>
            </w:r>
          </w:p>
        </w:tc>
        <w:tc>
          <w:tcPr>
            <w:tcW w:w="1360" w:type="dxa"/>
            <w:tcBorders>
              <w:top w:val="nil"/>
              <w:left w:val="nil"/>
              <w:bottom w:val="single" w:sz="4" w:space="0" w:color="auto"/>
              <w:right w:val="single" w:sz="4" w:space="0" w:color="auto"/>
            </w:tcBorders>
            <w:shd w:val="clear" w:color="auto" w:fill="auto"/>
            <w:noWrap/>
            <w:vAlign w:val="bottom"/>
            <w:hideMark/>
          </w:tcPr>
          <w:p w14:paraId="133C14DF"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02F9614B"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34162927"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r>
      <w:tr w:rsidR="001A3074" w:rsidRPr="001A3074" w14:paraId="33382667" w14:textId="77777777" w:rsidTr="001A3074">
        <w:trPr>
          <w:trHeight w:val="288"/>
        </w:trPr>
        <w:tc>
          <w:tcPr>
            <w:tcW w:w="1440" w:type="dxa"/>
            <w:vMerge/>
            <w:tcBorders>
              <w:top w:val="nil"/>
              <w:left w:val="single" w:sz="4" w:space="0" w:color="auto"/>
              <w:bottom w:val="single" w:sz="4" w:space="0" w:color="auto"/>
              <w:right w:val="single" w:sz="4" w:space="0" w:color="auto"/>
            </w:tcBorders>
            <w:vAlign w:val="center"/>
            <w:hideMark/>
          </w:tcPr>
          <w:p w14:paraId="0E3FE3CE" w14:textId="77777777" w:rsidR="001A3074" w:rsidRPr="001A3074" w:rsidRDefault="001A3074" w:rsidP="001A3074">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44130424" w14:textId="77777777" w:rsidR="001A3074" w:rsidRPr="001A3074" w:rsidRDefault="001A3074" w:rsidP="001A3074">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2892BCA9" w14:textId="77777777" w:rsidR="001A3074" w:rsidRPr="001A3074" w:rsidRDefault="001A3074" w:rsidP="001A3074">
            <w:pPr>
              <w:spacing w:line="240" w:lineRule="auto"/>
              <w:contextualSpacing w:val="0"/>
              <w:jc w:val="right"/>
              <w:rPr>
                <w:rFonts w:ascii="Calibri" w:eastAsia="Times New Roman" w:hAnsi="Calibri" w:cs="Calibri"/>
                <w:color w:val="000000"/>
              </w:rPr>
            </w:pPr>
            <w:r w:rsidRPr="001A3074">
              <w:rPr>
                <w:rFonts w:ascii="Calibri" w:eastAsia="Times New Roman" w:hAnsi="Calibri" w:cs="Calibri"/>
                <w:color w:val="000000"/>
              </w:rPr>
              <w:t>6/4/2020</w:t>
            </w:r>
          </w:p>
        </w:tc>
        <w:tc>
          <w:tcPr>
            <w:tcW w:w="1460" w:type="dxa"/>
            <w:tcBorders>
              <w:top w:val="nil"/>
              <w:left w:val="nil"/>
              <w:bottom w:val="single" w:sz="4" w:space="0" w:color="auto"/>
              <w:right w:val="single" w:sz="4" w:space="0" w:color="auto"/>
            </w:tcBorders>
            <w:shd w:val="clear" w:color="auto" w:fill="auto"/>
            <w:noWrap/>
            <w:vAlign w:val="bottom"/>
            <w:hideMark/>
          </w:tcPr>
          <w:p w14:paraId="205C623C"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50</w:t>
            </w:r>
          </w:p>
        </w:tc>
        <w:tc>
          <w:tcPr>
            <w:tcW w:w="1360" w:type="dxa"/>
            <w:tcBorders>
              <w:top w:val="nil"/>
              <w:left w:val="nil"/>
              <w:bottom w:val="single" w:sz="4" w:space="0" w:color="auto"/>
              <w:right w:val="single" w:sz="4" w:space="0" w:color="auto"/>
            </w:tcBorders>
            <w:shd w:val="clear" w:color="auto" w:fill="auto"/>
            <w:noWrap/>
            <w:vAlign w:val="bottom"/>
            <w:hideMark/>
          </w:tcPr>
          <w:p w14:paraId="13314C2D"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65440C8C"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7EA24B85"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r>
      <w:tr w:rsidR="001A3074" w:rsidRPr="001A3074" w14:paraId="7043227C" w14:textId="77777777" w:rsidTr="001A3074">
        <w:trPr>
          <w:trHeight w:val="288"/>
        </w:trPr>
        <w:tc>
          <w:tcPr>
            <w:tcW w:w="1440" w:type="dxa"/>
            <w:vMerge/>
            <w:tcBorders>
              <w:top w:val="nil"/>
              <w:left w:val="single" w:sz="4" w:space="0" w:color="auto"/>
              <w:bottom w:val="single" w:sz="4" w:space="0" w:color="auto"/>
              <w:right w:val="single" w:sz="4" w:space="0" w:color="auto"/>
            </w:tcBorders>
            <w:vAlign w:val="center"/>
            <w:hideMark/>
          </w:tcPr>
          <w:p w14:paraId="0C260547" w14:textId="77777777" w:rsidR="001A3074" w:rsidRPr="001A3074" w:rsidRDefault="001A3074" w:rsidP="001A3074">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29A52FB0" w14:textId="77777777" w:rsidR="001A3074" w:rsidRPr="001A3074" w:rsidRDefault="001A3074" w:rsidP="001A3074">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412343EF" w14:textId="77777777" w:rsidR="001A3074" w:rsidRPr="001A3074" w:rsidRDefault="001A3074" w:rsidP="001A3074">
            <w:pPr>
              <w:spacing w:line="240" w:lineRule="auto"/>
              <w:contextualSpacing w:val="0"/>
              <w:jc w:val="right"/>
              <w:rPr>
                <w:rFonts w:ascii="Calibri" w:eastAsia="Times New Roman" w:hAnsi="Calibri" w:cs="Calibri"/>
                <w:color w:val="000000"/>
              </w:rPr>
            </w:pPr>
            <w:r w:rsidRPr="001A3074">
              <w:rPr>
                <w:rFonts w:ascii="Calibri" w:eastAsia="Times New Roman" w:hAnsi="Calibri" w:cs="Calibri"/>
                <w:color w:val="000000"/>
              </w:rPr>
              <w:t>6/9/2020</w:t>
            </w:r>
          </w:p>
        </w:tc>
        <w:tc>
          <w:tcPr>
            <w:tcW w:w="1460" w:type="dxa"/>
            <w:tcBorders>
              <w:top w:val="nil"/>
              <w:left w:val="nil"/>
              <w:bottom w:val="single" w:sz="4" w:space="0" w:color="auto"/>
              <w:right w:val="single" w:sz="4" w:space="0" w:color="auto"/>
            </w:tcBorders>
            <w:shd w:val="clear" w:color="auto" w:fill="auto"/>
            <w:noWrap/>
            <w:vAlign w:val="bottom"/>
            <w:hideMark/>
          </w:tcPr>
          <w:p w14:paraId="00F20F3B"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6</w:t>
            </w:r>
          </w:p>
        </w:tc>
        <w:tc>
          <w:tcPr>
            <w:tcW w:w="1360" w:type="dxa"/>
            <w:tcBorders>
              <w:top w:val="nil"/>
              <w:left w:val="nil"/>
              <w:bottom w:val="single" w:sz="4" w:space="0" w:color="auto"/>
              <w:right w:val="single" w:sz="4" w:space="0" w:color="auto"/>
            </w:tcBorders>
            <w:shd w:val="clear" w:color="auto" w:fill="auto"/>
            <w:noWrap/>
            <w:vAlign w:val="bottom"/>
            <w:hideMark/>
          </w:tcPr>
          <w:p w14:paraId="613EF105"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46B13B90"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1846D417"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r>
      <w:tr w:rsidR="001A3074" w:rsidRPr="001A3074" w14:paraId="3613B311" w14:textId="77777777" w:rsidTr="001A3074">
        <w:trPr>
          <w:trHeight w:val="288"/>
        </w:trPr>
        <w:tc>
          <w:tcPr>
            <w:tcW w:w="1440" w:type="dxa"/>
            <w:vMerge/>
            <w:tcBorders>
              <w:top w:val="nil"/>
              <w:left w:val="single" w:sz="4" w:space="0" w:color="auto"/>
              <w:bottom w:val="single" w:sz="4" w:space="0" w:color="auto"/>
              <w:right w:val="single" w:sz="4" w:space="0" w:color="auto"/>
            </w:tcBorders>
            <w:vAlign w:val="center"/>
            <w:hideMark/>
          </w:tcPr>
          <w:p w14:paraId="5A8EEEB9" w14:textId="77777777" w:rsidR="001A3074" w:rsidRPr="001A3074" w:rsidRDefault="001A3074" w:rsidP="001A3074">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38691CD4" w14:textId="77777777" w:rsidR="001A3074" w:rsidRPr="001A3074" w:rsidRDefault="001A3074" w:rsidP="001A3074">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3383C0E4" w14:textId="77777777" w:rsidR="001A3074" w:rsidRPr="001A3074" w:rsidRDefault="001A3074" w:rsidP="001A3074">
            <w:pPr>
              <w:spacing w:line="240" w:lineRule="auto"/>
              <w:contextualSpacing w:val="0"/>
              <w:jc w:val="right"/>
              <w:rPr>
                <w:rFonts w:ascii="Calibri" w:eastAsia="Times New Roman" w:hAnsi="Calibri" w:cs="Calibri"/>
                <w:color w:val="000000"/>
              </w:rPr>
            </w:pPr>
            <w:r w:rsidRPr="001A3074">
              <w:rPr>
                <w:rFonts w:ascii="Calibri" w:eastAsia="Times New Roman" w:hAnsi="Calibri" w:cs="Calibri"/>
                <w:color w:val="000000"/>
              </w:rPr>
              <w:t>6/18/2020</w:t>
            </w:r>
          </w:p>
        </w:tc>
        <w:tc>
          <w:tcPr>
            <w:tcW w:w="1460" w:type="dxa"/>
            <w:tcBorders>
              <w:top w:val="nil"/>
              <w:left w:val="nil"/>
              <w:bottom w:val="single" w:sz="4" w:space="0" w:color="auto"/>
              <w:right w:val="single" w:sz="4" w:space="0" w:color="auto"/>
            </w:tcBorders>
            <w:shd w:val="clear" w:color="auto" w:fill="auto"/>
            <w:noWrap/>
            <w:vAlign w:val="bottom"/>
            <w:hideMark/>
          </w:tcPr>
          <w:p w14:paraId="608BB66E"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38</w:t>
            </w:r>
          </w:p>
        </w:tc>
        <w:tc>
          <w:tcPr>
            <w:tcW w:w="1360" w:type="dxa"/>
            <w:tcBorders>
              <w:top w:val="nil"/>
              <w:left w:val="nil"/>
              <w:bottom w:val="single" w:sz="4" w:space="0" w:color="auto"/>
              <w:right w:val="single" w:sz="4" w:space="0" w:color="auto"/>
            </w:tcBorders>
            <w:shd w:val="clear" w:color="auto" w:fill="auto"/>
            <w:noWrap/>
            <w:vAlign w:val="bottom"/>
            <w:hideMark/>
          </w:tcPr>
          <w:p w14:paraId="6AE27E5D"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0E169EEA"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14DB247E"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r>
      <w:tr w:rsidR="001A3074" w:rsidRPr="001A3074" w14:paraId="1C986D99" w14:textId="77777777" w:rsidTr="001A3074">
        <w:trPr>
          <w:trHeight w:val="288"/>
        </w:trPr>
        <w:tc>
          <w:tcPr>
            <w:tcW w:w="1440" w:type="dxa"/>
            <w:vMerge/>
            <w:tcBorders>
              <w:top w:val="nil"/>
              <w:left w:val="single" w:sz="4" w:space="0" w:color="auto"/>
              <w:bottom w:val="single" w:sz="4" w:space="0" w:color="auto"/>
              <w:right w:val="single" w:sz="4" w:space="0" w:color="auto"/>
            </w:tcBorders>
            <w:vAlign w:val="center"/>
            <w:hideMark/>
          </w:tcPr>
          <w:p w14:paraId="2CC95CFB" w14:textId="77777777" w:rsidR="001A3074" w:rsidRPr="001A3074" w:rsidRDefault="001A3074" w:rsidP="001A3074">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4400DFCD" w14:textId="77777777" w:rsidR="001A3074" w:rsidRPr="001A3074" w:rsidRDefault="001A3074" w:rsidP="001A3074">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70969469" w14:textId="77777777" w:rsidR="001A3074" w:rsidRPr="001A3074" w:rsidRDefault="001A3074" w:rsidP="001A3074">
            <w:pPr>
              <w:spacing w:line="240" w:lineRule="auto"/>
              <w:contextualSpacing w:val="0"/>
              <w:jc w:val="right"/>
              <w:rPr>
                <w:rFonts w:ascii="Calibri" w:eastAsia="Times New Roman" w:hAnsi="Calibri" w:cs="Calibri"/>
                <w:color w:val="000000"/>
              </w:rPr>
            </w:pPr>
            <w:r w:rsidRPr="001A3074">
              <w:rPr>
                <w:rFonts w:ascii="Calibri" w:eastAsia="Times New Roman" w:hAnsi="Calibri" w:cs="Calibri"/>
                <w:color w:val="000000"/>
              </w:rPr>
              <w:t>6/23/2020</w:t>
            </w:r>
          </w:p>
        </w:tc>
        <w:tc>
          <w:tcPr>
            <w:tcW w:w="1460" w:type="dxa"/>
            <w:tcBorders>
              <w:top w:val="nil"/>
              <w:left w:val="nil"/>
              <w:bottom w:val="single" w:sz="4" w:space="0" w:color="auto"/>
              <w:right w:val="single" w:sz="4" w:space="0" w:color="auto"/>
            </w:tcBorders>
            <w:shd w:val="clear" w:color="auto" w:fill="auto"/>
            <w:noWrap/>
            <w:vAlign w:val="bottom"/>
            <w:hideMark/>
          </w:tcPr>
          <w:p w14:paraId="5BC87149"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25</w:t>
            </w:r>
          </w:p>
        </w:tc>
        <w:tc>
          <w:tcPr>
            <w:tcW w:w="1360" w:type="dxa"/>
            <w:tcBorders>
              <w:top w:val="nil"/>
              <w:left w:val="nil"/>
              <w:bottom w:val="single" w:sz="4" w:space="0" w:color="auto"/>
              <w:right w:val="single" w:sz="4" w:space="0" w:color="auto"/>
            </w:tcBorders>
            <w:shd w:val="clear" w:color="auto" w:fill="auto"/>
            <w:noWrap/>
            <w:vAlign w:val="bottom"/>
            <w:hideMark/>
          </w:tcPr>
          <w:p w14:paraId="33AEE226"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5726A378"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005A205E"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r>
      <w:tr w:rsidR="001A3074" w:rsidRPr="001A3074" w14:paraId="766FE2FD" w14:textId="77777777" w:rsidTr="001A3074">
        <w:trPr>
          <w:trHeight w:val="288"/>
        </w:trPr>
        <w:tc>
          <w:tcPr>
            <w:tcW w:w="1440" w:type="dxa"/>
            <w:vMerge/>
            <w:tcBorders>
              <w:top w:val="nil"/>
              <w:left w:val="single" w:sz="4" w:space="0" w:color="auto"/>
              <w:bottom w:val="single" w:sz="4" w:space="0" w:color="auto"/>
              <w:right w:val="single" w:sz="4" w:space="0" w:color="auto"/>
            </w:tcBorders>
            <w:vAlign w:val="center"/>
            <w:hideMark/>
          </w:tcPr>
          <w:p w14:paraId="1EB149F2" w14:textId="77777777" w:rsidR="001A3074" w:rsidRPr="001A3074" w:rsidRDefault="001A3074" w:rsidP="001A3074">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126E9618" w14:textId="77777777" w:rsidR="001A3074" w:rsidRPr="001A3074" w:rsidRDefault="001A3074" w:rsidP="001A3074">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3780CDA4" w14:textId="77777777" w:rsidR="001A3074" w:rsidRPr="001A3074" w:rsidRDefault="001A3074" w:rsidP="001A3074">
            <w:pPr>
              <w:spacing w:line="240" w:lineRule="auto"/>
              <w:contextualSpacing w:val="0"/>
              <w:jc w:val="right"/>
              <w:rPr>
                <w:rFonts w:ascii="Calibri" w:eastAsia="Times New Roman" w:hAnsi="Calibri" w:cs="Calibri"/>
                <w:color w:val="000000"/>
              </w:rPr>
            </w:pPr>
            <w:r w:rsidRPr="001A3074">
              <w:rPr>
                <w:rFonts w:ascii="Calibri" w:eastAsia="Times New Roman" w:hAnsi="Calibri" w:cs="Calibri"/>
                <w:color w:val="000000"/>
              </w:rPr>
              <w:t>6/29/2020</w:t>
            </w:r>
          </w:p>
        </w:tc>
        <w:tc>
          <w:tcPr>
            <w:tcW w:w="1460" w:type="dxa"/>
            <w:tcBorders>
              <w:top w:val="nil"/>
              <w:left w:val="nil"/>
              <w:bottom w:val="single" w:sz="4" w:space="0" w:color="auto"/>
              <w:right w:val="single" w:sz="4" w:space="0" w:color="auto"/>
            </w:tcBorders>
            <w:shd w:val="clear" w:color="auto" w:fill="auto"/>
            <w:noWrap/>
            <w:vAlign w:val="bottom"/>
            <w:hideMark/>
          </w:tcPr>
          <w:p w14:paraId="635DEBE3"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38</w:t>
            </w:r>
          </w:p>
        </w:tc>
        <w:tc>
          <w:tcPr>
            <w:tcW w:w="1360" w:type="dxa"/>
            <w:tcBorders>
              <w:top w:val="nil"/>
              <w:left w:val="nil"/>
              <w:bottom w:val="single" w:sz="4" w:space="0" w:color="auto"/>
              <w:right w:val="single" w:sz="4" w:space="0" w:color="auto"/>
            </w:tcBorders>
            <w:shd w:val="clear" w:color="auto" w:fill="auto"/>
            <w:noWrap/>
            <w:vAlign w:val="bottom"/>
            <w:hideMark/>
          </w:tcPr>
          <w:p w14:paraId="252F3F1B"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xml:space="preserve"> 25.5</w:t>
            </w:r>
          </w:p>
        </w:tc>
        <w:tc>
          <w:tcPr>
            <w:tcW w:w="1280" w:type="dxa"/>
            <w:tcBorders>
              <w:top w:val="nil"/>
              <w:left w:val="nil"/>
              <w:bottom w:val="single" w:sz="4" w:space="0" w:color="auto"/>
              <w:right w:val="single" w:sz="4" w:space="0" w:color="auto"/>
            </w:tcBorders>
            <w:shd w:val="clear" w:color="auto" w:fill="auto"/>
            <w:noWrap/>
            <w:vAlign w:val="bottom"/>
            <w:hideMark/>
          </w:tcPr>
          <w:p w14:paraId="2094A7E8"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01FA327F"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r>
      <w:tr w:rsidR="001A3074" w:rsidRPr="001A3074" w14:paraId="6FEAA8A7" w14:textId="77777777" w:rsidTr="001A3074">
        <w:trPr>
          <w:trHeight w:val="288"/>
        </w:trPr>
        <w:tc>
          <w:tcPr>
            <w:tcW w:w="1440" w:type="dxa"/>
            <w:vMerge/>
            <w:tcBorders>
              <w:top w:val="nil"/>
              <w:left w:val="single" w:sz="4" w:space="0" w:color="auto"/>
              <w:bottom w:val="single" w:sz="4" w:space="0" w:color="auto"/>
              <w:right w:val="single" w:sz="4" w:space="0" w:color="auto"/>
            </w:tcBorders>
            <w:vAlign w:val="center"/>
            <w:hideMark/>
          </w:tcPr>
          <w:p w14:paraId="3D63EE3C" w14:textId="77777777" w:rsidR="001A3074" w:rsidRPr="001A3074" w:rsidRDefault="001A3074" w:rsidP="001A3074">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3DB75AF9" w14:textId="77777777" w:rsidR="001A3074" w:rsidRPr="001A3074" w:rsidRDefault="001A3074" w:rsidP="001A3074">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3E29E0DE" w14:textId="77777777" w:rsidR="001A3074" w:rsidRPr="001A3074" w:rsidRDefault="001A3074" w:rsidP="001A3074">
            <w:pPr>
              <w:spacing w:line="240" w:lineRule="auto"/>
              <w:contextualSpacing w:val="0"/>
              <w:jc w:val="right"/>
              <w:rPr>
                <w:rFonts w:ascii="Calibri" w:eastAsia="Times New Roman" w:hAnsi="Calibri" w:cs="Calibri"/>
                <w:color w:val="000000"/>
              </w:rPr>
            </w:pPr>
            <w:r w:rsidRPr="001A3074">
              <w:rPr>
                <w:rFonts w:ascii="Calibri" w:eastAsia="Times New Roman" w:hAnsi="Calibri" w:cs="Calibri"/>
                <w:color w:val="000000"/>
              </w:rPr>
              <w:t>7/7/2020</w:t>
            </w:r>
          </w:p>
        </w:tc>
        <w:tc>
          <w:tcPr>
            <w:tcW w:w="1460" w:type="dxa"/>
            <w:tcBorders>
              <w:top w:val="nil"/>
              <w:left w:val="nil"/>
              <w:bottom w:val="single" w:sz="4" w:space="0" w:color="auto"/>
              <w:right w:val="single" w:sz="4" w:space="0" w:color="auto"/>
            </w:tcBorders>
            <w:shd w:val="clear" w:color="auto" w:fill="auto"/>
            <w:noWrap/>
            <w:vAlign w:val="bottom"/>
            <w:hideMark/>
          </w:tcPr>
          <w:p w14:paraId="67A47964"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3</w:t>
            </w:r>
          </w:p>
        </w:tc>
        <w:tc>
          <w:tcPr>
            <w:tcW w:w="1360" w:type="dxa"/>
            <w:tcBorders>
              <w:top w:val="nil"/>
              <w:left w:val="nil"/>
              <w:bottom w:val="single" w:sz="4" w:space="0" w:color="auto"/>
              <w:right w:val="single" w:sz="4" w:space="0" w:color="auto"/>
            </w:tcBorders>
            <w:shd w:val="clear" w:color="auto" w:fill="auto"/>
            <w:noWrap/>
            <w:vAlign w:val="bottom"/>
            <w:hideMark/>
          </w:tcPr>
          <w:p w14:paraId="2BD1DBE1"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xml:space="preserve"> 14.5</w:t>
            </w:r>
          </w:p>
        </w:tc>
        <w:tc>
          <w:tcPr>
            <w:tcW w:w="1280" w:type="dxa"/>
            <w:tcBorders>
              <w:top w:val="nil"/>
              <w:left w:val="nil"/>
              <w:bottom w:val="single" w:sz="4" w:space="0" w:color="auto"/>
              <w:right w:val="single" w:sz="4" w:space="0" w:color="auto"/>
            </w:tcBorders>
            <w:shd w:val="clear" w:color="auto" w:fill="auto"/>
            <w:noWrap/>
            <w:vAlign w:val="bottom"/>
            <w:hideMark/>
          </w:tcPr>
          <w:p w14:paraId="2CED0574"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1BF70E42"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r>
      <w:tr w:rsidR="001A3074" w:rsidRPr="001A3074" w14:paraId="0E8C17D5" w14:textId="77777777" w:rsidTr="001A3074">
        <w:trPr>
          <w:trHeight w:val="288"/>
        </w:trPr>
        <w:tc>
          <w:tcPr>
            <w:tcW w:w="1440" w:type="dxa"/>
            <w:vMerge/>
            <w:tcBorders>
              <w:top w:val="nil"/>
              <w:left w:val="single" w:sz="4" w:space="0" w:color="auto"/>
              <w:bottom w:val="single" w:sz="4" w:space="0" w:color="auto"/>
              <w:right w:val="single" w:sz="4" w:space="0" w:color="auto"/>
            </w:tcBorders>
            <w:vAlign w:val="center"/>
            <w:hideMark/>
          </w:tcPr>
          <w:p w14:paraId="18551518" w14:textId="77777777" w:rsidR="001A3074" w:rsidRPr="001A3074" w:rsidRDefault="001A3074" w:rsidP="001A3074">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1316E81A" w14:textId="77777777" w:rsidR="001A3074" w:rsidRPr="001A3074" w:rsidRDefault="001A3074" w:rsidP="001A3074">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70D2F1A1" w14:textId="77777777" w:rsidR="001A3074" w:rsidRPr="001A3074" w:rsidRDefault="001A3074" w:rsidP="001A3074">
            <w:pPr>
              <w:spacing w:line="240" w:lineRule="auto"/>
              <w:contextualSpacing w:val="0"/>
              <w:jc w:val="right"/>
              <w:rPr>
                <w:rFonts w:ascii="Calibri" w:eastAsia="Times New Roman" w:hAnsi="Calibri" w:cs="Calibri"/>
                <w:color w:val="000000"/>
              </w:rPr>
            </w:pPr>
            <w:r w:rsidRPr="001A3074">
              <w:rPr>
                <w:rFonts w:ascii="Calibri" w:eastAsia="Times New Roman" w:hAnsi="Calibri" w:cs="Calibri"/>
                <w:color w:val="000000"/>
              </w:rPr>
              <w:t>7/13/2020</w:t>
            </w:r>
          </w:p>
        </w:tc>
        <w:tc>
          <w:tcPr>
            <w:tcW w:w="1460" w:type="dxa"/>
            <w:tcBorders>
              <w:top w:val="nil"/>
              <w:left w:val="nil"/>
              <w:bottom w:val="single" w:sz="4" w:space="0" w:color="auto"/>
              <w:right w:val="single" w:sz="4" w:space="0" w:color="auto"/>
            </w:tcBorders>
            <w:shd w:val="clear" w:color="auto" w:fill="auto"/>
            <w:noWrap/>
            <w:vAlign w:val="bottom"/>
            <w:hideMark/>
          </w:tcPr>
          <w:p w14:paraId="678C9291"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178</w:t>
            </w:r>
          </w:p>
        </w:tc>
        <w:tc>
          <w:tcPr>
            <w:tcW w:w="1360" w:type="dxa"/>
            <w:tcBorders>
              <w:top w:val="nil"/>
              <w:left w:val="nil"/>
              <w:bottom w:val="single" w:sz="4" w:space="0" w:color="auto"/>
              <w:right w:val="single" w:sz="4" w:space="0" w:color="auto"/>
            </w:tcBorders>
            <w:shd w:val="clear" w:color="auto" w:fill="auto"/>
            <w:noWrap/>
            <w:vAlign w:val="bottom"/>
            <w:hideMark/>
          </w:tcPr>
          <w:p w14:paraId="16DF9FDE"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xml:space="preserve"> 28.6</w:t>
            </w:r>
          </w:p>
        </w:tc>
        <w:tc>
          <w:tcPr>
            <w:tcW w:w="1280" w:type="dxa"/>
            <w:tcBorders>
              <w:top w:val="single" w:sz="4" w:space="0" w:color="auto"/>
              <w:left w:val="single" w:sz="4" w:space="0" w:color="auto"/>
              <w:bottom w:val="single" w:sz="4" w:space="0" w:color="auto"/>
              <w:right w:val="single" w:sz="4" w:space="0" w:color="auto"/>
            </w:tcBorders>
            <w:shd w:val="clear" w:color="000000" w:fill="FFF2CC"/>
            <w:noWrap/>
            <w:vAlign w:val="bottom"/>
            <w:hideMark/>
          </w:tcPr>
          <w:p w14:paraId="1C04BD4D"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&gt; 130</w:t>
            </w:r>
          </w:p>
        </w:tc>
        <w:tc>
          <w:tcPr>
            <w:tcW w:w="1220" w:type="dxa"/>
            <w:tcBorders>
              <w:top w:val="nil"/>
              <w:left w:val="nil"/>
              <w:bottom w:val="single" w:sz="4" w:space="0" w:color="auto"/>
              <w:right w:val="single" w:sz="4" w:space="0" w:color="auto"/>
            </w:tcBorders>
            <w:shd w:val="clear" w:color="auto" w:fill="auto"/>
            <w:noWrap/>
            <w:vAlign w:val="bottom"/>
            <w:hideMark/>
          </w:tcPr>
          <w:p w14:paraId="7CDEE88B"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r>
      <w:tr w:rsidR="001A3074" w:rsidRPr="001A3074" w14:paraId="486A43E0" w14:textId="77777777" w:rsidTr="001A3074">
        <w:trPr>
          <w:trHeight w:val="288"/>
        </w:trPr>
        <w:tc>
          <w:tcPr>
            <w:tcW w:w="1440" w:type="dxa"/>
            <w:vMerge/>
            <w:tcBorders>
              <w:top w:val="nil"/>
              <w:left w:val="single" w:sz="4" w:space="0" w:color="auto"/>
              <w:bottom w:val="single" w:sz="4" w:space="0" w:color="auto"/>
              <w:right w:val="single" w:sz="4" w:space="0" w:color="auto"/>
            </w:tcBorders>
            <w:vAlign w:val="center"/>
            <w:hideMark/>
          </w:tcPr>
          <w:p w14:paraId="2F7AF942" w14:textId="77777777" w:rsidR="001A3074" w:rsidRPr="001A3074" w:rsidRDefault="001A3074" w:rsidP="001A3074">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1BB91945" w14:textId="77777777" w:rsidR="001A3074" w:rsidRPr="001A3074" w:rsidRDefault="001A3074" w:rsidP="001A3074">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270B19B3" w14:textId="77777777" w:rsidR="001A3074" w:rsidRPr="001A3074" w:rsidRDefault="001A3074" w:rsidP="001A3074">
            <w:pPr>
              <w:spacing w:line="240" w:lineRule="auto"/>
              <w:contextualSpacing w:val="0"/>
              <w:jc w:val="right"/>
              <w:rPr>
                <w:rFonts w:ascii="Calibri" w:eastAsia="Times New Roman" w:hAnsi="Calibri" w:cs="Calibri"/>
                <w:color w:val="000000"/>
              </w:rPr>
            </w:pPr>
            <w:r w:rsidRPr="001A3074">
              <w:rPr>
                <w:rFonts w:ascii="Calibri" w:eastAsia="Times New Roman" w:hAnsi="Calibri" w:cs="Calibri"/>
                <w:color w:val="000000"/>
              </w:rPr>
              <w:t>7/20/2020</w:t>
            </w:r>
          </w:p>
        </w:tc>
        <w:tc>
          <w:tcPr>
            <w:tcW w:w="1460" w:type="dxa"/>
            <w:tcBorders>
              <w:top w:val="nil"/>
              <w:left w:val="nil"/>
              <w:bottom w:val="single" w:sz="4" w:space="0" w:color="auto"/>
              <w:right w:val="single" w:sz="4" w:space="0" w:color="auto"/>
            </w:tcBorders>
            <w:shd w:val="clear" w:color="auto" w:fill="auto"/>
            <w:noWrap/>
            <w:vAlign w:val="bottom"/>
            <w:hideMark/>
          </w:tcPr>
          <w:p w14:paraId="6FE5B341"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87</w:t>
            </w:r>
          </w:p>
        </w:tc>
        <w:tc>
          <w:tcPr>
            <w:tcW w:w="1360" w:type="dxa"/>
            <w:tcBorders>
              <w:top w:val="nil"/>
              <w:left w:val="nil"/>
              <w:bottom w:val="single" w:sz="4" w:space="0" w:color="auto"/>
              <w:right w:val="single" w:sz="4" w:space="0" w:color="auto"/>
            </w:tcBorders>
            <w:shd w:val="clear" w:color="auto" w:fill="auto"/>
            <w:noWrap/>
            <w:vAlign w:val="bottom"/>
            <w:hideMark/>
          </w:tcPr>
          <w:p w14:paraId="5A1AAC8A"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xml:space="preserve"> 33.8</w:t>
            </w:r>
          </w:p>
        </w:tc>
        <w:tc>
          <w:tcPr>
            <w:tcW w:w="1280" w:type="dxa"/>
            <w:tcBorders>
              <w:top w:val="nil"/>
              <w:left w:val="nil"/>
              <w:bottom w:val="single" w:sz="4" w:space="0" w:color="auto"/>
              <w:right w:val="single" w:sz="4" w:space="0" w:color="auto"/>
            </w:tcBorders>
            <w:shd w:val="clear" w:color="auto" w:fill="auto"/>
            <w:noWrap/>
            <w:vAlign w:val="bottom"/>
            <w:hideMark/>
          </w:tcPr>
          <w:p w14:paraId="4C5A0193"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33FB3D45"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r>
      <w:tr w:rsidR="001A3074" w:rsidRPr="001A3074" w14:paraId="13C126C6" w14:textId="77777777" w:rsidTr="001A3074">
        <w:trPr>
          <w:trHeight w:val="288"/>
        </w:trPr>
        <w:tc>
          <w:tcPr>
            <w:tcW w:w="1440" w:type="dxa"/>
            <w:vMerge/>
            <w:tcBorders>
              <w:top w:val="nil"/>
              <w:left w:val="single" w:sz="4" w:space="0" w:color="auto"/>
              <w:bottom w:val="single" w:sz="4" w:space="0" w:color="auto"/>
              <w:right w:val="single" w:sz="4" w:space="0" w:color="auto"/>
            </w:tcBorders>
            <w:vAlign w:val="center"/>
            <w:hideMark/>
          </w:tcPr>
          <w:p w14:paraId="2FBAD0FA" w14:textId="77777777" w:rsidR="001A3074" w:rsidRPr="001A3074" w:rsidRDefault="001A3074" w:rsidP="001A3074">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2CEFD02D" w14:textId="77777777" w:rsidR="001A3074" w:rsidRPr="001A3074" w:rsidRDefault="001A3074" w:rsidP="001A3074">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07122186" w14:textId="77777777" w:rsidR="001A3074" w:rsidRPr="001A3074" w:rsidRDefault="001A3074" w:rsidP="001A3074">
            <w:pPr>
              <w:spacing w:line="240" w:lineRule="auto"/>
              <w:contextualSpacing w:val="0"/>
              <w:jc w:val="right"/>
              <w:rPr>
                <w:rFonts w:ascii="Calibri" w:eastAsia="Times New Roman" w:hAnsi="Calibri" w:cs="Calibri"/>
                <w:color w:val="000000"/>
              </w:rPr>
            </w:pPr>
            <w:r w:rsidRPr="001A3074">
              <w:rPr>
                <w:rFonts w:ascii="Calibri" w:eastAsia="Times New Roman" w:hAnsi="Calibri" w:cs="Calibri"/>
                <w:color w:val="000000"/>
              </w:rPr>
              <w:t>7/27/2020</w:t>
            </w:r>
          </w:p>
        </w:tc>
        <w:tc>
          <w:tcPr>
            <w:tcW w:w="1460" w:type="dxa"/>
            <w:tcBorders>
              <w:top w:val="nil"/>
              <w:left w:val="nil"/>
              <w:bottom w:val="single" w:sz="4" w:space="0" w:color="auto"/>
              <w:right w:val="single" w:sz="4" w:space="0" w:color="auto"/>
            </w:tcBorders>
            <w:shd w:val="clear" w:color="auto" w:fill="auto"/>
            <w:noWrap/>
            <w:vAlign w:val="bottom"/>
            <w:hideMark/>
          </w:tcPr>
          <w:p w14:paraId="5D9CB69E"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4</w:t>
            </w:r>
          </w:p>
        </w:tc>
        <w:tc>
          <w:tcPr>
            <w:tcW w:w="1360" w:type="dxa"/>
            <w:tcBorders>
              <w:top w:val="nil"/>
              <w:left w:val="nil"/>
              <w:bottom w:val="single" w:sz="4" w:space="0" w:color="auto"/>
              <w:right w:val="single" w:sz="4" w:space="0" w:color="auto"/>
            </w:tcBorders>
            <w:shd w:val="clear" w:color="auto" w:fill="auto"/>
            <w:noWrap/>
            <w:vAlign w:val="bottom"/>
            <w:hideMark/>
          </w:tcPr>
          <w:p w14:paraId="6016BA4A"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xml:space="preserve"> 23.4</w:t>
            </w:r>
          </w:p>
        </w:tc>
        <w:tc>
          <w:tcPr>
            <w:tcW w:w="1280" w:type="dxa"/>
            <w:tcBorders>
              <w:top w:val="nil"/>
              <w:left w:val="nil"/>
              <w:bottom w:val="single" w:sz="4" w:space="0" w:color="auto"/>
              <w:right w:val="single" w:sz="4" w:space="0" w:color="auto"/>
            </w:tcBorders>
            <w:shd w:val="clear" w:color="auto" w:fill="auto"/>
            <w:noWrap/>
            <w:vAlign w:val="bottom"/>
            <w:hideMark/>
          </w:tcPr>
          <w:p w14:paraId="62F5A27D"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04678E0C"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r>
      <w:tr w:rsidR="001A3074" w:rsidRPr="001A3074" w14:paraId="468970DA" w14:textId="77777777" w:rsidTr="001A3074">
        <w:trPr>
          <w:trHeight w:val="288"/>
        </w:trPr>
        <w:tc>
          <w:tcPr>
            <w:tcW w:w="1440" w:type="dxa"/>
            <w:vMerge/>
            <w:tcBorders>
              <w:top w:val="nil"/>
              <w:left w:val="single" w:sz="4" w:space="0" w:color="auto"/>
              <w:bottom w:val="single" w:sz="4" w:space="0" w:color="auto"/>
              <w:right w:val="single" w:sz="4" w:space="0" w:color="auto"/>
            </w:tcBorders>
            <w:vAlign w:val="center"/>
            <w:hideMark/>
          </w:tcPr>
          <w:p w14:paraId="73F9272F" w14:textId="77777777" w:rsidR="001A3074" w:rsidRPr="001A3074" w:rsidRDefault="001A3074" w:rsidP="001A3074">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38612B30" w14:textId="77777777" w:rsidR="001A3074" w:rsidRPr="001A3074" w:rsidRDefault="001A3074" w:rsidP="001A3074">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02C2A6AF" w14:textId="77777777" w:rsidR="001A3074" w:rsidRPr="001A3074" w:rsidRDefault="001A3074" w:rsidP="001A3074">
            <w:pPr>
              <w:spacing w:line="240" w:lineRule="auto"/>
              <w:contextualSpacing w:val="0"/>
              <w:jc w:val="right"/>
              <w:rPr>
                <w:rFonts w:ascii="Calibri" w:eastAsia="Times New Roman" w:hAnsi="Calibri" w:cs="Calibri"/>
                <w:color w:val="000000"/>
              </w:rPr>
            </w:pPr>
            <w:r w:rsidRPr="001A3074">
              <w:rPr>
                <w:rFonts w:ascii="Calibri" w:eastAsia="Times New Roman" w:hAnsi="Calibri" w:cs="Calibri"/>
                <w:color w:val="000000"/>
              </w:rPr>
              <w:t>8/5/2020</w:t>
            </w:r>
          </w:p>
        </w:tc>
        <w:tc>
          <w:tcPr>
            <w:tcW w:w="1460" w:type="dxa"/>
            <w:tcBorders>
              <w:top w:val="nil"/>
              <w:left w:val="nil"/>
              <w:bottom w:val="single" w:sz="4" w:space="0" w:color="auto"/>
              <w:right w:val="single" w:sz="4" w:space="0" w:color="auto"/>
            </w:tcBorders>
            <w:shd w:val="clear" w:color="auto" w:fill="auto"/>
            <w:noWrap/>
            <w:vAlign w:val="bottom"/>
            <w:hideMark/>
          </w:tcPr>
          <w:p w14:paraId="00813DAD"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178</w:t>
            </w:r>
          </w:p>
        </w:tc>
        <w:tc>
          <w:tcPr>
            <w:tcW w:w="1360" w:type="dxa"/>
            <w:tcBorders>
              <w:top w:val="nil"/>
              <w:left w:val="nil"/>
              <w:bottom w:val="single" w:sz="4" w:space="0" w:color="auto"/>
              <w:right w:val="single" w:sz="4" w:space="0" w:color="auto"/>
            </w:tcBorders>
            <w:shd w:val="clear" w:color="auto" w:fill="auto"/>
            <w:noWrap/>
            <w:vAlign w:val="bottom"/>
            <w:hideMark/>
          </w:tcPr>
          <w:p w14:paraId="7927CEDE"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xml:space="preserve"> 31.9</w:t>
            </w:r>
          </w:p>
        </w:tc>
        <w:tc>
          <w:tcPr>
            <w:tcW w:w="1280" w:type="dxa"/>
            <w:tcBorders>
              <w:top w:val="single" w:sz="4" w:space="0" w:color="auto"/>
              <w:left w:val="single" w:sz="4" w:space="0" w:color="auto"/>
              <w:bottom w:val="single" w:sz="4" w:space="0" w:color="auto"/>
              <w:right w:val="single" w:sz="4" w:space="0" w:color="auto"/>
            </w:tcBorders>
            <w:shd w:val="clear" w:color="000000" w:fill="FFF2CC"/>
            <w:noWrap/>
            <w:vAlign w:val="bottom"/>
            <w:hideMark/>
          </w:tcPr>
          <w:p w14:paraId="07381441"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&gt; 130</w:t>
            </w:r>
          </w:p>
        </w:tc>
        <w:tc>
          <w:tcPr>
            <w:tcW w:w="1220" w:type="dxa"/>
            <w:tcBorders>
              <w:top w:val="nil"/>
              <w:left w:val="nil"/>
              <w:bottom w:val="single" w:sz="4" w:space="0" w:color="auto"/>
              <w:right w:val="single" w:sz="4" w:space="0" w:color="auto"/>
            </w:tcBorders>
            <w:shd w:val="clear" w:color="auto" w:fill="auto"/>
            <w:noWrap/>
            <w:vAlign w:val="bottom"/>
            <w:hideMark/>
          </w:tcPr>
          <w:p w14:paraId="0D6DC0C8"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r>
      <w:tr w:rsidR="001A3074" w:rsidRPr="001A3074" w14:paraId="72630311" w14:textId="77777777" w:rsidTr="001A3074">
        <w:trPr>
          <w:trHeight w:val="288"/>
        </w:trPr>
        <w:tc>
          <w:tcPr>
            <w:tcW w:w="1440" w:type="dxa"/>
            <w:vMerge/>
            <w:tcBorders>
              <w:top w:val="nil"/>
              <w:left w:val="single" w:sz="4" w:space="0" w:color="auto"/>
              <w:bottom w:val="single" w:sz="4" w:space="0" w:color="auto"/>
              <w:right w:val="single" w:sz="4" w:space="0" w:color="auto"/>
            </w:tcBorders>
            <w:vAlign w:val="center"/>
            <w:hideMark/>
          </w:tcPr>
          <w:p w14:paraId="21BB3DE1" w14:textId="77777777" w:rsidR="001A3074" w:rsidRPr="001A3074" w:rsidRDefault="001A3074" w:rsidP="001A3074">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27419CAF" w14:textId="77777777" w:rsidR="001A3074" w:rsidRPr="001A3074" w:rsidRDefault="001A3074" w:rsidP="001A3074">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1B24A50B" w14:textId="77777777" w:rsidR="001A3074" w:rsidRPr="001A3074" w:rsidRDefault="001A3074" w:rsidP="001A3074">
            <w:pPr>
              <w:spacing w:line="240" w:lineRule="auto"/>
              <w:contextualSpacing w:val="0"/>
              <w:jc w:val="right"/>
              <w:rPr>
                <w:rFonts w:ascii="Calibri" w:eastAsia="Times New Roman" w:hAnsi="Calibri" w:cs="Calibri"/>
                <w:color w:val="000000"/>
              </w:rPr>
            </w:pPr>
            <w:r w:rsidRPr="001A3074">
              <w:rPr>
                <w:rFonts w:ascii="Calibri" w:eastAsia="Times New Roman" w:hAnsi="Calibri" w:cs="Calibri"/>
                <w:color w:val="000000"/>
              </w:rPr>
              <w:t>8/11/2020</w:t>
            </w:r>
          </w:p>
        </w:tc>
        <w:tc>
          <w:tcPr>
            <w:tcW w:w="1460" w:type="dxa"/>
            <w:tcBorders>
              <w:top w:val="nil"/>
              <w:left w:val="nil"/>
              <w:bottom w:val="single" w:sz="4" w:space="0" w:color="auto"/>
              <w:right w:val="single" w:sz="4" w:space="0" w:color="auto"/>
            </w:tcBorders>
            <w:shd w:val="clear" w:color="auto" w:fill="auto"/>
            <w:noWrap/>
            <w:vAlign w:val="bottom"/>
            <w:hideMark/>
          </w:tcPr>
          <w:p w14:paraId="67DC44B3"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9</w:t>
            </w:r>
          </w:p>
        </w:tc>
        <w:tc>
          <w:tcPr>
            <w:tcW w:w="1360" w:type="dxa"/>
            <w:tcBorders>
              <w:top w:val="nil"/>
              <w:left w:val="nil"/>
              <w:bottom w:val="single" w:sz="4" w:space="0" w:color="auto"/>
              <w:right w:val="single" w:sz="4" w:space="0" w:color="auto"/>
            </w:tcBorders>
            <w:shd w:val="clear" w:color="auto" w:fill="auto"/>
            <w:noWrap/>
            <w:vAlign w:val="bottom"/>
            <w:hideMark/>
          </w:tcPr>
          <w:p w14:paraId="08447F97"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xml:space="preserve"> 39.7</w:t>
            </w:r>
          </w:p>
        </w:tc>
        <w:tc>
          <w:tcPr>
            <w:tcW w:w="1280" w:type="dxa"/>
            <w:tcBorders>
              <w:top w:val="nil"/>
              <w:left w:val="nil"/>
              <w:bottom w:val="single" w:sz="4" w:space="0" w:color="auto"/>
              <w:right w:val="single" w:sz="4" w:space="0" w:color="auto"/>
            </w:tcBorders>
            <w:shd w:val="clear" w:color="auto" w:fill="auto"/>
            <w:noWrap/>
            <w:vAlign w:val="bottom"/>
            <w:hideMark/>
          </w:tcPr>
          <w:p w14:paraId="46DF814C"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20" w:type="dxa"/>
            <w:tcBorders>
              <w:top w:val="single" w:sz="4" w:space="0" w:color="auto"/>
              <w:left w:val="single" w:sz="4" w:space="0" w:color="auto"/>
              <w:bottom w:val="single" w:sz="4" w:space="0" w:color="auto"/>
              <w:right w:val="single" w:sz="4" w:space="0" w:color="auto"/>
            </w:tcBorders>
            <w:shd w:val="clear" w:color="000000" w:fill="C6E0B4"/>
            <w:noWrap/>
            <w:vAlign w:val="bottom"/>
            <w:hideMark/>
          </w:tcPr>
          <w:p w14:paraId="0770185B"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&gt; 35</w:t>
            </w:r>
          </w:p>
        </w:tc>
      </w:tr>
      <w:tr w:rsidR="001A3074" w:rsidRPr="001A3074" w14:paraId="02CAE9AD" w14:textId="77777777" w:rsidTr="001A3074">
        <w:trPr>
          <w:trHeight w:val="288"/>
        </w:trPr>
        <w:tc>
          <w:tcPr>
            <w:tcW w:w="1440" w:type="dxa"/>
            <w:vMerge/>
            <w:tcBorders>
              <w:top w:val="nil"/>
              <w:left w:val="single" w:sz="4" w:space="0" w:color="auto"/>
              <w:bottom w:val="single" w:sz="4" w:space="0" w:color="auto"/>
              <w:right w:val="single" w:sz="4" w:space="0" w:color="auto"/>
            </w:tcBorders>
            <w:vAlign w:val="center"/>
            <w:hideMark/>
          </w:tcPr>
          <w:p w14:paraId="5B79A33A" w14:textId="77777777" w:rsidR="001A3074" w:rsidRPr="001A3074" w:rsidRDefault="001A3074" w:rsidP="001A3074">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6477D23E" w14:textId="77777777" w:rsidR="001A3074" w:rsidRPr="001A3074" w:rsidRDefault="001A3074" w:rsidP="001A3074">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63C97D1F" w14:textId="77777777" w:rsidR="001A3074" w:rsidRPr="001A3074" w:rsidRDefault="001A3074" w:rsidP="001A3074">
            <w:pPr>
              <w:spacing w:line="240" w:lineRule="auto"/>
              <w:contextualSpacing w:val="0"/>
              <w:jc w:val="right"/>
              <w:rPr>
                <w:rFonts w:ascii="Calibri" w:eastAsia="Times New Roman" w:hAnsi="Calibri" w:cs="Calibri"/>
                <w:color w:val="000000"/>
              </w:rPr>
            </w:pPr>
            <w:r w:rsidRPr="001A3074">
              <w:rPr>
                <w:rFonts w:ascii="Calibri" w:eastAsia="Times New Roman" w:hAnsi="Calibri" w:cs="Calibri"/>
                <w:color w:val="000000"/>
              </w:rPr>
              <w:t>8/18/2020</w:t>
            </w:r>
          </w:p>
        </w:tc>
        <w:tc>
          <w:tcPr>
            <w:tcW w:w="1460" w:type="dxa"/>
            <w:tcBorders>
              <w:top w:val="nil"/>
              <w:left w:val="nil"/>
              <w:bottom w:val="single" w:sz="4" w:space="0" w:color="auto"/>
              <w:right w:val="single" w:sz="4" w:space="0" w:color="auto"/>
            </w:tcBorders>
            <w:shd w:val="clear" w:color="auto" w:fill="auto"/>
            <w:noWrap/>
            <w:vAlign w:val="bottom"/>
            <w:hideMark/>
          </w:tcPr>
          <w:p w14:paraId="43D1FDFB"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96</w:t>
            </w:r>
          </w:p>
        </w:tc>
        <w:tc>
          <w:tcPr>
            <w:tcW w:w="1360" w:type="dxa"/>
            <w:tcBorders>
              <w:top w:val="nil"/>
              <w:left w:val="nil"/>
              <w:bottom w:val="single" w:sz="4" w:space="0" w:color="auto"/>
              <w:right w:val="single" w:sz="4" w:space="0" w:color="auto"/>
            </w:tcBorders>
            <w:shd w:val="clear" w:color="auto" w:fill="auto"/>
            <w:noWrap/>
            <w:vAlign w:val="bottom"/>
            <w:hideMark/>
          </w:tcPr>
          <w:p w14:paraId="6A09595A"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xml:space="preserve"> 35.1</w:t>
            </w:r>
          </w:p>
        </w:tc>
        <w:tc>
          <w:tcPr>
            <w:tcW w:w="1280" w:type="dxa"/>
            <w:tcBorders>
              <w:top w:val="nil"/>
              <w:left w:val="nil"/>
              <w:bottom w:val="single" w:sz="4" w:space="0" w:color="auto"/>
              <w:right w:val="single" w:sz="4" w:space="0" w:color="auto"/>
            </w:tcBorders>
            <w:shd w:val="clear" w:color="auto" w:fill="auto"/>
            <w:noWrap/>
            <w:vAlign w:val="bottom"/>
            <w:hideMark/>
          </w:tcPr>
          <w:p w14:paraId="03B5C35E"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20" w:type="dxa"/>
            <w:tcBorders>
              <w:top w:val="single" w:sz="4" w:space="0" w:color="auto"/>
              <w:left w:val="single" w:sz="4" w:space="0" w:color="auto"/>
              <w:bottom w:val="single" w:sz="4" w:space="0" w:color="auto"/>
              <w:right w:val="single" w:sz="4" w:space="0" w:color="auto"/>
            </w:tcBorders>
            <w:shd w:val="clear" w:color="000000" w:fill="C6E0B4"/>
            <w:noWrap/>
            <w:vAlign w:val="bottom"/>
            <w:hideMark/>
          </w:tcPr>
          <w:p w14:paraId="6F148F50"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&gt; 35</w:t>
            </w:r>
          </w:p>
        </w:tc>
      </w:tr>
      <w:tr w:rsidR="001A3074" w:rsidRPr="001A3074" w14:paraId="6F1E3A1F" w14:textId="77777777" w:rsidTr="001A3074">
        <w:trPr>
          <w:trHeight w:val="288"/>
        </w:trPr>
        <w:tc>
          <w:tcPr>
            <w:tcW w:w="1440" w:type="dxa"/>
            <w:vMerge/>
            <w:tcBorders>
              <w:top w:val="nil"/>
              <w:left w:val="single" w:sz="4" w:space="0" w:color="auto"/>
              <w:bottom w:val="single" w:sz="4" w:space="0" w:color="auto"/>
              <w:right w:val="single" w:sz="4" w:space="0" w:color="auto"/>
            </w:tcBorders>
            <w:vAlign w:val="center"/>
            <w:hideMark/>
          </w:tcPr>
          <w:p w14:paraId="3D733DD5" w14:textId="77777777" w:rsidR="001A3074" w:rsidRPr="001A3074" w:rsidRDefault="001A3074" w:rsidP="001A3074">
            <w:pPr>
              <w:spacing w:line="240" w:lineRule="auto"/>
              <w:contextualSpacing w:val="0"/>
              <w:rPr>
                <w:rFonts w:ascii="Calibri" w:eastAsia="Times New Roman" w:hAnsi="Calibri" w:cs="Calibri"/>
                <w:color w:val="000000"/>
              </w:rPr>
            </w:pPr>
          </w:p>
        </w:tc>
        <w:tc>
          <w:tcPr>
            <w:tcW w:w="2120" w:type="dxa"/>
            <w:vMerge w:val="restart"/>
            <w:tcBorders>
              <w:top w:val="nil"/>
              <w:left w:val="single" w:sz="4" w:space="0" w:color="auto"/>
              <w:bottom w:val="single" w:sz="4" w:space="0" w:color="auto"/>
              <w:right w:val="single" w:sz="4" w:space="0" w:color="auto"/>
            </w:tcBorders>
            <w:shd w:val="clear" w:color="auto" w:fill="auto"/>
            <w:hideMark/>
          </w:tcPr>
          <w:p w14:paraId="0917DFC3"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Warren Ames Bridge</w:t>
            </w:r>
          </w:p>
        </w:tc>
        <w:tc>
          <w:tcPr>
            <w:tcW w:w="1180" w:type="dxa"/>
            <w:tcBorders>
              <w:top w:val="nil"/>
              <w:left w:val="nil"/>
              <w:bottom w:val="single" w:sz="4" w:space="0" w:color="auto"/>
              <w:right w:val="single" w:sz="4" w:space="0" w:color="auto"/>
            </w:tcBorders>
            <w:shd w:val="clear" w:color="auto" w:fill="auto"/>
            <w:noWrap/>
            <w:vAlign w:val="bottom"/>
            <w:hideMark/>
          </w:tcPr>
          <w:p w14:paraId="73EFFBFA" w14:textId="77777777" w:rsidR="001A3074" w:rsidRPr="001A3074" w:rsidRDefault="001A3074" w:rsidP="001A3074">
            <w:pPr>
              <w:spacing w:line="240" w:lineRule="auto"/>
              <w:contextualSpacing w:val="0"/>
              <w:jc w:val="right"/>
              <w:rPr>
                <w:rFonts w:ascii="Calibri" w:eastAsia="Times New Roman" w:hAnsi="Calibri" w:cs="Calibri"/>
                <w:color w:val="000000"/>
              </w:rPr>
            </w:pPr>
            <w:r w:rsidRPr="001A3074">
              <w:rPr>
                <w:rFonts w:ascii="Calibri" w:eastAsia="Times New Roman" w:hAnsi="Calibri" w:cs="Calibri"/>
                <w:color w:val="000000"/>
              </w:rPr>
              <w:t>5/26/2020</w:t>
            </w:r>
          </w:p>
        </w:tc>
        <w:tc>
          <w:tcPr>
            <w:tcW w:w="1460" w:type="dxa"/>
            <w:tcBorders>
              <w:top w:val="nil"/>
              <w:left w:val="nil"/>
              <w:bottom w:val="single" w:sz="4" w:space="0" w:color="auto"/>
              <w:right w:val="single" w:sz="4" w:space="0" w:color="auto"/>
            </w:tcBorders>
            <w:shd w:val="clear" w:color="auto" w:fill="auto"/>
            <w:noWrap/>
            <w:vAlign w:val="bottom"/>
            <w:hideMark/>
          </w:tcPr>
          <w:p w14:paraId="58A2923E"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1</w:t>
            </w:r>
          </w:p>
        </w:tc>
        <w:tc>
          <w:tcPr>
            <w:tcW w:w="1360" w:type="dxa"/>
            <w:tcBorders>
              <w:top w:val="nil"/>
              <w:left w:val="nil"/>
              <w:bottom w:val="single" w:sz="4" w:space="0" w:color="auto"/>
              <w:right w:val="single" w:sz="4" w:space="0" w:color="auto"/>
            </w:tcBorders>
            <w:shd w:val="clear" w:color="auto" w:fill="auto"/>
            <w:noWrap/>
            <w:vAlign w:val="bottom"/>
            <w:hideMark/>
          </w:tcPr>
          <w:p w14:paraId="6FD12811"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45FB0252"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4994DE3A"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r>
      <w:tr w:rsidR="001A3074" w:rsidRPr="001A3074" w14:paraId="796A8B26" w14:textId="77777777" w:rsidTr="001A3074">
        <w:trPr>
          <w:trHeight w:val="288"/>
        </w:trPr>
        <w:tc>
          <w:tcPr>
            <w:tcW w:w="1440" w:type="dxa"/>
            <w:vMerge/>
            <w:tcBorders>
              <w:top w:val="nil"/>
              <w:left w:val="single" w:sz="4" w:space="0" w:color="auto"/>
              <w:bottom w:val="single" w:sz="4" w:space="0" w:color="auto"/>
              <w:right w:val="single" w:sz="4" w:space="0" w:color="auto"/>
            </w:tcBorders>
            <w:vAlign w:val="center"/>
            <w:hideMark/>
          </w:tcPr>
          <w:p w14:paraId="75A8BC68" w14:textId="77777777" w:rsidR="001A3074" w:rsidRPr="001A3074" w:rsidRDefault="001A3074" w:rsidP="001A3074">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6550D971" w14:textId="77777777" w:rsidR="001A3074" w:rsidRPr="001A3074" w:rsidRDefault="001A3074" w:rsidP="001A3074">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69B2A109" w14:textId="77777777" w:rsidR="001A3074" w:rsidRPr="001A3074" w:rsidRDefault="001A3074" w:rsidP="001A3074">
            <w:pPr>
              <w:spacing w:line="240" w:lineRule="auto"/>
              <w:contextualSpacing w:val="0"/>
              <w:jc w:val="right"/>
              <w:rPr>
                <w:rFonts w:ascii="Calibri" w:eastAsia="Times New Roman" w:hAnsi="Calibri" w:cs="Calibri"/>
                <w:color w:val="000000"/>
              </w:rPr>
            </w:pPr>
            <w:r w:rsidRPr="001A3074">
              <w:rPr>
                <w:rFonts w:ascii="Calibri" w:eastAsia="Times New Roman" w:hAnsi="Calibri" w:cs="Calibri"/>
                <w:color w:val="000000"/>
              </w:rPr>
              <w:t>6/4/2020</w:t>
            </w:r>
          </w:p>
        </w:tc>
        <w:tc>
          <w:tcPr>
            <w:tcW w:w="1460" w:type="dxa"/>
            <w:tcBorders>
              <w:top w:val="nil"/>
              <w:left w:val="nil"/>
              <w:bottom w:val="single" w:sz="4" w:space="0" w:color="auto"/>
              <w:right w:val="single" w:sz="4" w:space="0" w:color="auto"/>
            </w:tcBorders>
            <w:shd w:val="clear" w:color="auto" w:fill="auto"/>
            <w:noWrap/>
            <w:vAlign w:val="bottom"/>
            <w:hideMark/>
          </w:tcPr>
          <w:p w14:paraId="04D8C012"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6</w:t>
            </w:r>
          </w:p>
        </w:tc>
        <w:tc>
          <w:tcPr>
            <w:tcW w:w="1360" w:type="dxa"/>
            <w:tcBorders>
              <w:top w:val="nil"/>
              <w:left w:val="nil"/>
              <w:bottom w:val="single" w:sz="4" w:space="0" w:color="auto"/>
              <w:right w:val="single" w:sz="4" w:space="0" w:color="auto"/>
            </w:tcBorders>
            <w:shd w:val="clear" w:color="auto" w:fill="auto"/>
            <w:noWrap/>
            <w:vAlign w:val="bottom"/>
            <w:hideMark/>
          </w:tcPr>
          <w:p w14:paraId="0A4D384D"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4F759992"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6D914755"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r>
      <w:tr w:rsidR="001A3074" w:rsidRPr="001A3074" w14:paraId="76632E1A" w14:textId="77777777" w:rsidTr="001A3074">
        <w:trPr>
          <w:trHeight w:val="288"/>
        </w:trPr>
        <w:tc>
          <w:tcPr>
            <w:tcW w:w="1440" w:type="dxa"/>
            <w:vMerge/>
            <w:tcBorders>
              <w:top w:val="nil"/>
              <w:left w:val="single" w:sz="4" w:space="0" w:color="auto"/>
              <w:bottom w:val="single" w:sz="4" w:space="0" w:color="auto"/>
              <w:right w:val="single" w:sz="4" w:space="0" w:color="auto"/>
            </w:tcBorders>
            <w:vAlign w:val="center"/>
            <w:hideMark/>
          </w:tcPr>
          <w:p w14:paraId="07693A01" w14:textId="77777777" w:rsidR="001A3074" w:rsidRPr="001A3074" w:rsidRDefault="001A3074" w:rsidP="001A3074">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6AE2DBF4" w14:textId="77777777" w:rsidR="001A3074" w:rsidRPr="001A3074" w:rsidRDefault="001A3074" w:rsidP="001A3074">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1C1D0432" w14:textId="77777777" w:rsidR="001A3074" w:rsidRPr="001A3074" w:rsidRDefault="001A3074" w:rsidP="001A3074">
            <w:pPr>
              <w:spacing w:line="240" w:lineRule="auto"/>
              <w:contextualSpacing w:val="0"/>
              <w:jc w:val="right"/>
              <w:rPr>
                <w:rFonts w:ascii="Calibri" w:eastAsia="Times New Roman" w:hAnsi="Calibri" w:cs="Calibri"/>
                <w:color w:val="000000"/>
              </w:rPr>
            </w:pPr>
            <w:r w:rsidRPr="001A3074">
              <w:rPr>
                <w:rFonts w:ascii="Calibri" w:eastAsia="Times New Roman" w:hAnsi="Calibri" w:cs="Calibri"/>
                <w:color w:val="000000"/>
              </w:rPr>
              <w:t>6/9/2020</w:t>
            </w:r>
          </w:p>
        </w:tc>
        <w:tc>
          <w:tcPr>
            <w:tcW w:w="1460" w:type="dxa"/>
            <w:tcBorders>
              <w:top w:val="nil"/>
              <w:left w:val="nil"/>
              <w:bottom w:val="single" w:sz="4" w:space="0" w:color="auto"/>
              <w:right w:val="single" w:sz="4" w:space="0" w:color="auto"/>
            </w:tcBorders>
            <w:shd w:val="clear" w:color="auto" w:fill="auto"/>
            <w:noWrap/>
            <w:vAlign w:val="bottom"/>
            <w:hideMark/>
          </w:tcPr>
          <w:p w14:paraId="2036C304"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2</w:t>
            </w:r>
          </w:p>
        </w:tc>
        <w:tc>
          <w:tcPr>
            <w:tcW w:w="1360" w:type="dxa"/>
            <w:tcBorders>
              <w:top w:val="nil"/>
              <w:left w:val="nil"/>
              <w:bottom w:val="single" w:sz="4" w:space="0" w:color="auto"/>
              <w:right w:val="single" w:sz="4" w:space="0" w:color="auto"/>
            </w:tcBorders>
            <w:shd w:val="clear" w:color="auto" w:fill="auto"/>
            <w:noWrap/>
            <w:vAlign w:val="bottom"/>
            <w:hideMark/>
          </w:tcPr>
          <w:p w14:paraId="6FE4238D"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1E34D3C8"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6BAD675C"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r>
      <w:tr w:rsidR="001A3074" w:rsidRPr="001A3074" w14:paraId="033A3389" w14:textId="77777777" w:rsidTr="001A3074">
        <w:trPr>
          <w:trHeight w:val="288"/>
        </w:trPr>
        <w:tc>
          <w:tcPr>
            <w:tcW w:w="1440" w:type="dxa"/>
            <w:vMerge/>
            <w:tcBorders>
              <w:top w:val="nil"/>
              <w:left w:val="single" w:sz="4" w:space="0" w:color="auto"/>
              <w:bottom w:val="single" w:sz="4" w:space="0" w:color="auto"/>
              <w:right w:val="single" w:sz="4" w:space="0" w:color="auto"/>
            </w:tcBorders>
            <w:vAlign w:val="center"/>
            <w:hideMark/>
          </w:tcPr>
          <w:p w14:paraId="55EC9B0C" w14:textId="77777777" w:rsidR="001A3074" w:rsidRPr="001A3074" w:rsidRDefault="001A3074" w:rsidP="001A3074">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71050215" w14:textId="77777777" w:rsidR="001A3074" w:rsidRPr="001A3074" w:rsidRDefault="001A3074" w:rsidP="001A3074">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682DE0F4" w14:textId="77777777" w:rsidR="001A3074" w:rsidRPr="001A3074" w:rsidRDefault="001A3074" w:rsidP="001A3074">
            <w:pPr>
              <w:spacing w:line="240" w:lineRule="auto"/>
              <w:contextualSpacing w:val="0"/>
              <w:jc w:val="right"/>
              <w:rPr>
                <w:rFonts w:ascii="Calibri" w:eastAsia="Times New Roman" w:hAnsi="Calibri" w:cs="Calibri"/>
                <w:color w:val="000000"/>
              </w:rPr>
            </w:pPr>
            <w:r w:rsidRPr="001A3074">
              <w:rPr>
                <w:rFonts w:ascii="Calibri" w:eastAsia="Times New Roman" w:hAnsi="Calibri" w:cs="Calibri"/>
                <w:color w:val="000000"/>
              </w:rPr>
              <w:t>6/18/2020</w:t>
            </w:r>
          </w:p>
        </w:tc>
        <w:tc>
          <w:tcPr>
            <w:tcW w:w="1460" w:type="dxa"/>
            <w:tcBorders>
              <w:top w:val="nil"/>
              <w:left w:val="nil"/>
              <w:bottom w:val="single" w:sz="4" w:space="0" w:color="auto"/>
              <w:right w:val="single" w:sz="4" w:space="0" w:color="auto"/>
            </w:tcBorders>
            <w:shd w:val="clear" w:color="auto" w:fill="auto"/>
            <w:noWrap/>
            <w:vAlign w:val="bottom"/>
            <w:hideMark/>
          </w:tcPr>
          <w:p w14:paraId="431BDE43"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1</w:t>
            </w:r>
          </w:p>
        </w:tc>
        <w:tc>
          <w:tcPr>
            <w:tcW w:w="1360" w:type="dxa"/>
            <w:tcBorders>
              <w:top w:val="nil"/>
              <w:left w:val="nil"/>
              <w:bottom w:val="single" w:sz="4" w:space="0" w:color="auto"/>
              <w:right w:val="single" w:sz="4" w:space="0" w:color="auto"/>
            </w:tcBorders>
            <w:shd w:val="clear" w:color="auto" w:fill="auto"/>
            <w:noWrap/>
            <w:vAlign w:val="bottom"/>
            <w:hideMark/>
          </w:tcPr>
          <w:p w14:paraId="1F2A8037"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3C858995"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69FBFD88"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r>
      <w:tr w:rsidR="001A3074" w:rsidRPr="001A3074" w14:paraId="05D462C0" w14:textId="77777777" w:rsidTr="001A3074">
        <w:trPr>
          <w:trHeight w:val="288"/>
        </w:trPr>
        <w:tc>
          <w:tcPr>
            <w:tcW w:w="1440" w:type="dxa"/>
            <w:vMerge/>
            <w:tcBorders>
              <w:top w:val="nil"/>
              <w:left w:val="single" w:sz="4" w:space="0" w:color="auto"/>
              <w:bottom w:val="single" w:sz="4" w:space="0" w:color="auto"/>
              <w:right w:val="single" w:sz="4" w:space="0" w:color="auto"/>
            </w:tcBorders>
            <w:vAlign w:val="center"/>
            <w:hideMark/>
          </w:tcPr>
          <w:p w14:paraId="6AD7BC2C" w14:textId="77777777" w:rsidR="001A3074" w:rsidRPr="001A3074" w:rsidRDefault="001A3074" w:rsidP="001A3074">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715AE709" w14:textId="77777777" w:rsidR="001A3074" w:rsidRPr="001A3074" w:rsidRDefault="001A3074" w:rsidP="001A3074">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475E2933" w14:textId="77777777" w:rsidR="001A3074" w:rsidRPr="001A3074" w:rsidRDefault="001A3074" w:rsidP="001A3074">
            <w:pPr>
              <w:spacing w:line="240" w:lineRule="auto"/>
              <w:contextualSpacing w:val="0"/>
              <w:jc w:val="right"/>
              <w:rPr>
                <w:rFonts w:ascii="Calibri" w:eastAsia="Times New Roman" w:hAnsi="Calibri" w:cs="Calibri"/>
                <w:color w:val="000000"/>
              </w:rPr>
            </w:pPr>
            <w:r w:rsidRPr="001A3074">
              <w:rPr>
                <w:rFonts w:ascii="Calibri" w:eastAsia="Times New Roman" w:hAnsi="Calibri" w:cs="Calibri"/>
                <w:color w:val="000000"/>
              </w:rPr>
              <w:t>6/23/2020</w:t>
            </w:r>
          </w:p>
        </w:tc>
        <w:tc>
          <w:tcPr>
            <w:tcW w:w="1460" w:type="dxa"/>
            <w:tcBorders>
              <w:top w:val="nil"/>
              <w:left w:val="nil"/>
              <w:bottom w:val="single" w:sz="4" w:space="0" w:color="auto"/>
              <w:right w:val="single" w:sz="4" w:space="0" w:color="auto"/>
            </w:tcBorders>
            <w:shd w:val="clear" w:color="auto" w:fill="auto"/>
            <w:noWrap/>
            <w:vAlign w:val="bottom"/>
            <w:hideMark/>
          </w:tcPr>
          <w:p w14:paraId="025F56C8"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2</w:t>
            </w:r>
          </w:p>
        </w:tc>
        <w:tc>
          <w:tcPr>
            <w:tcW w:w="1360" w:type="dxa"/>
            <w:tcBorders>
              <w:top w:val="nil"/>
              <w:left w:val="nil"/>
              <w:bottom w:val="single" w:sz="4" w:space="0" w:color="auto"/>
              <w:right w:val="single" w:sz="4" w:space="0" w:color="auto"/>
            </w:tcBorders>
            <w:shd w:val="clear" w:color="auto" w:fill="auto"/>
            <w:noWrap/>
            <w:vAlign w:val="bottom"/>
            <w:hideMark/>
          </w:tcPr>
          <w:p w14:paraId="1E90F48D"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3A027A0D"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0C111161"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r>
      <w:tr w:rsidR="001A3074" w:rsidRPr="001A3074" w14:paraId="61B32D50" w14:textId="77777777" w:rsidTr="001A3074">
        <w:trPr>
          <w:trHeight w:val="288"/>
        </w:trPr>
        <w:tc>
          <w:tcPr>
            <w:tcW w:w="1440" w:type="dxa"/>
            <w:vMerge/>
            <w:tcBorders>
              <w:top w:val="nil"/>
              <w:left w:val="single" w:sz="4" w:space="0" w:color="auto"/>
              <w:bottom w:val="single" w:sz="4" w:space="0" w:color="auto"/>
              <w:right w:val="single" w:sz="4" w:space="0" w:color="auto"/>
            </w:tcBorders>
            <w:vAlign w:val="center"/>
            <w:hideMark/>
          </w:tcPr>
          <w:p w14:paraId="3FDD0F2E" w14:textId="77777777" w:rsidR="001A3074" w:rsidRPr="001A3074" w:rsidRDefault="001A3074" w:rsidP="001A3074">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1E9C30BA" w14:textId="77777777" w:rsidR="001A3074" w:rsidRPr="001A3074" w:rsidRDefault="001A3074" w:rsidP="001A3074">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69062151" w14:textId="77777777" w:rsidR="001A3074" w:rsidRPr="001A3074" w:rsidRDefault="001A3074" w:rsidP="001A3074">
            <w:pPr>
              <w:spacing w:line="240" w:lineRule="auto"/>
              <w:contextualSpacing w:val="0"/>
              <w:jc w:val="right"/>
              <w:rPr>
                <w:rFonts w:ascii="Calibri" w:eastAsia="Times New Roman" w:hAnsi="Calibri" w:cs="Calibri"/>
                <w:color w:val="000000"/>
              </w:rPr>
            </w:pPr>
            <w:r w:rsidRPr="001A3074">
              <w:rPr>
                <w:rFonts w:ascii="Calibri" w:eastAsia="Times New Roman" w:hAnsi="Calibri" w:cs="Calibri"/>
                <w:color w:val="000000"/>
              </w:rPr>
              <w:t>6/29/2020</w:t>
            </w:r>
          </w:p>
        </w:tc>
        <w:tc>
          <w:tcPr>
            <w:tcW w:w="1460" w:type="dxa"/>
            <w:tcBorders>
              <w:top w:val="nil"/>
              <w:left w:val="nil"/>
              <w:bottom w:val="single" w:sz="4" w:space="0" w:color="auto"/>
              <w:right w:val="single" w:sz="4" w:space="0" w:color="auto"/>
            </w:tcBorders>
            <w:shd w:val="clear" w:color="auto" w:fill="auto"/>
            <w:noWrap/>
            <w:vAlign w:val="bottom"/>
            <w:hideMark/>
          </w:tcPr>
          <w:p w14:paraId="2B3900C9"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1</w:t>
            </w:r>
          </w:p>
        </w:tc>
        <w:tc>
          <w:tcPr>
            <w:tcW w:w="1360" w:type="dxa"/>
            <w:tcBorders>
              <w:top w:val="nil"/>
              <w:left w:val="nil"/>
              <w:bottom w:val="single" w:sz="4" w:space="0" w:color="auto"/>
              <w:right w:val="single" w:sz="4" w:space="0" w:color="auto"/>
            </w:tcBorders>
            <w:shd w:val="clear" w:color="auto" w:fill="auto"/>
            <w:noWrap/>
            <w:vAlign w:val="bottom"/>
            <w:hideMark/>
          </w:tcPr>
          <w:p w14:paraId="44DFE920"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xml:space="preserve">  1.9</w:t>
            </w:r>
          </w:p>
        </w:tc>
        <w:tc>
          <w:tcPr>
            <w:tcW w:w="1280" w:type="dxa"/>
            <w:tcBorders>
              <w:top w:val="nil"/>
              <w:left w:val="nil"/>
              <w:bottom w:val="single" w:sz="4" w:space="0" w:color="auto"/>
              <w:right w:val="single" w:sz="4" w:space="0" w:color="auto"/>
            </w:tcBorders>
            <w:shd w:val="clear" w:color="auto" w:fill="auto"/>
            <w:noWrap/>
            <w:vAlign w:val="bottom"/>
            <w:hideMark/>
          </w:tcPr>
          <w:p w14:paraId="5CFF3CC0"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46CA8092"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r>
      <w:tr w:rsidR="001A3074" w:rsidRPr="001A3074" w14:paraId="391C0653" w14:textId="77777777" w:rsidTr="001A3074">
        <w:trPr>
          <w:trHeight w:val="288"/>
        </w:trPr>
        <w:tc>
          <w:tcPr>
            <w:tcW w:w="10060" w:type="dxa"/>
            <w:gridSpan w:val="7"/>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1DE52D2"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r>
      <w:tr w:rsidR="001A3074" w:rsidRPr="001A3074" w14:paraId="353FA19A" w14:textId="77777777" w:rsidTr="001A3074">
        <w:trPr>
          <w:trHeight w:val="288"/>
        </w:trPr>
        <w:tc>
          <w:tcPr>
            <w:tcW w:w="10060" w:type="dxa"/>
            <w:gridSpan w:val="7"/>
            <w:tcBorders>
              <w:top w:val="single" w:sz="4" w:space="0" w:color="auto"/>
              <w:left w:val="single" w:sz="4" w:space="0" w:color="auto"/>
              <w:bottom w:val="single" w:sz="4" w:space="0" w:color="auto"/>
              <w:right w:val="single" w:sz="4" w:space="0" w:color="auto"/>
            </w:tcBorders>
            <w:shd w:val="clear" w:color="000000" w:fill="FFF2CC"/>
            <w:noWrap/>
            <w:vAlign w:val="bottom"/>
            <w:hideMark/>
          </w:tcPr>
          <w:p w14:paraId="032B754C" w14:textId="77777777" w:rsidR="001A3074" w:rsidRPr="001A3074" w:rsidRDefault="001A3074" w:rsidP="001A3074">
            <w:pPr>
              <w:spacing w:line="240" w:lineRule="auto"/>
              <w:contextualSpacing w:val="0"/>
              <w:jc w:val="center"/>
              <w:rPr>
                <w:rFonts w:ascii="Calibri" w:eastAsia="Times New Roman" w:hAnsi="Calibri" w:cs="Calibri"/>
                <w:b/>
                <w:bCs/>
              </w:rPr>
            </w:pPr>
            <w:r w:rsidRPr="001A3074">
              <w:rPr>
                <w:rFonts w:ascii="Calibri" w:eastAsia="Times New Roman" w:hAnsi="Calibri" w:cs="Calibri"/>
                <w:b/>
                <w:bCs/>
              </w:rPr>
              <w:t>Individual Enterococci Samples &gt; 130 CFU/100 mL</w:t>
            </w:r>
          </w:p>
        </w:tc>
      </w:tr>
      <w:tr w:rsidR="001A3074" w:rsidRPr="001A3074" w14:paraId="3363D344" w14:textId="77777777" w:rsidTr="001A3074">
        <w:trPr>
          <w:trHeight w:val="288"/>
        </w:trPr>
        <w:tc>
          <w:tcPr>
            <w:tcW w:w="10060" w:type="dxa"/>
            <w:gridSpan w:val="7"/>
            <w:tcBorders>
              <w:top w:val="single" w:sz="4" w:space="0" w:color="auto"/>
              <w:left w:val="single" w:sz="4" w:space="0" w:color="auto"/>
              <w:bottom w:val="single" w:sz="4" w:space="0" w:color="auto"/>
              <w:right w:val="single" w:sz="4" w:space="0" w:color="auto"/>
            </w:tcBorders>
            <w:shd w:val="clear" w:color="000000" w:fill="C6E0B4"/>
            <w:noWrap/>
            <w:vAlign w:val="bottom"/>
            <w:hideMark/>
          </w:tcPr>
          <w:p w14:paraId="6527653D" w14:textId="77777777" w:rsidR="001A3074" w:rsidRPr="001A3074" w:rsidRDefault="001A3074" w:rsidP="001A3074">
            <w:pPr>
              <w:spacing w:line="240" w:lineRule="auto"/>
              <w:contextualSpacing w:val="0"/>
              <w:jc w:val="center"/>
              <w:rPr>
                <w:rFonts w:ascii="Calibri" w:eastAsia="Times New Roman" w:hAnsi="Calibri" w:cs="Calibri"/>
                <w:b/>
                <w:bCs/>
                <w:color w:val="000000"/>
              </w:rPr>
            </w:pPr>
            <w:r w:rsidRPr="001A3074">
              <w:rPr>
                <w:rFonts w:ascii="Calibri" w:eastAsia="Times New Roman" w:hAnsi="Calibri" w:cs="Calibri"/>
                <w:b/>
                <w:bCs/>
                <w:color w:val="000000"/>
              </w:rPr>
              <w:t>30 Day Geometric Mean Enterococci Value &gt; 35 CFU/100 mL</w:t>
            </w:r>
          </w:p>
        </w:tc>
      </w:tr>
    </w:tbl>
    <w:p w14:paraId="1CA7115D" w14:textId="77777777" w:rsidR="00491EAB" w:rsidRDefault="00491EAB" w:rsidP="00D803E2"/>
    <w:p w14:paraId="3AF53D92" w14:textId="77777777" w:rsidR="00491EAB" w:rsidRPr="00491EAB" w:rsidRDefault="00BF35E4" w:rsidP="00D803E2">
      <w:pPr>
        <w:rPr>
          <w:rFonts w:ascii="Times New Roman" w:hAnsi="Times New Roman" w:cs="Times New Roman"/>
          <w:b/>
          <w:color w:val="2E74B5" w:themeColor="accent1" w:themeShade="BF"/>
          <w:sz w:val="40"/>
          <w:szCs w:val="40"/>
        </w:rPr>
      </w:pPr>
      <w:r w:rsidRPr="00491EAB">
        <w:rPr>
          <w:rFonts w:ascii="Times New Roman" w:hAnsi="Times New Roman" w:cs="Times New Roman"/>
          <w:b/>
          <w:color w:val="2E74B5" w:themeColor="accent1" w:themeShade="BF"/>
          <w:sz w:val="40"/>
          <w:szCs w:val="40"/>
        </w:rPr>
        <w:lastRenderedPageBreak/>
        <w:t>Appendix E: 2020 Sampl</w:t>
      </w:r>
      <w:r w:rsidR="00491EAB" w:rsidRPr="00491EAB">
        <w:rPr>
          <w:rFonts w:ascii="Times New Roman" w:hAnsi="Times New Roman" w:cs="Times New Roman"/>
          <w:b/>
          <w:color w:val="2E74B5" w:themeColor="accent1" w:themeShade="BF"/>
          <w:sz w:val="40"/>
          <w:szCs w:val="40"/>
        </w:rPr>
        <w:t>e Values and Exceedances</w:t>
      </w:r>
    </w:p>
    <w:p w14:paraId="2AAE7235" w14:textId="4C6ADEE1" w:rsidR="008E527D" w:rsidRPr="00491EAB" w:rsidRDefault="005D2B60" w:rsidP="00D803E2">
      <w:pPr>
        <w:rPr>
          <w:rFonts w:ascii="Times New Roman" w:hAnsi="Times New Roman" w:cs="Times New Roman"/>
          <w:b/>
          <w:color w:val="2E74B5" w:themeColor="accent1" w:themeShade="BF"/>
          <w:sz w:val="24"/>
          <w:szCs w:val="24"/>
        </w:rPr>
      </w:pPr>
      <w:r w:rsidRPr="00491EAB">
        <w:rPr>
          <w:rFonts w:ascii="Times New Roman" w:hAnsi="Times New Roman" w:cs="Times New Roman"/>
          <w:b/>
          <w:color w:val="2E74B5" w:themeColor="accent1" w:themeShade="BF"/>
          <w:sz w:val="24"/>
          <w:szCs w:val="24"/>
        </w:rPr>
        <w:t>(Page 3</w:t>
      </w:r>
      <w:r w:rsidR="00BF35E4" w:rsidRPr="00491EAB">
        <w:rPr>
          <w:rFonts w:ascii="Times New Roman" w:hAnsi="Times New Roman" w:cs="Times New Roman"/>
          <w:b/>
          <w:color w:val="2E74B5" w:themeColor="accent1" w:themeShade="BF"/>
          <w:sz w:val="24"/>
          <w:szCs w:val="24"/>
        </w:rPr>
        <w:t xml:space="preserve"> of </w:t>
      </w:r>
      <w:r w:rsidR="008A7865" w:rsidRPr="00491EAB">
        <w:rPr>
          <w:rFonts w:ascii="Times New Roman" w:hAnsi="Times New Roman" w:cs="Times New Roman"/>
          <w:b/>
          <w:color w:val="2E74B5" w:themeColor="accent1" w:themeShade="BF"/>
          <w:sz w:val="24"/>
          <w:szCs w:val="24"/>
        </w:rPr>
        <w:t>6</w:t>
      </w:r>
      <w:r w:rsidR="00BF35E4" w:rsidRPr="00491EAB">
        <w:rPr>
          <w:rFonts w:ascii="Times New Roman" w:hAnsi="Times New Roman" w:cs="Times New Roman"/>
          <w:b/>
          <w:color w:val="2E74B5" w:themeColor="accent1" w:themeShade="BF"/>
          <w:sz w:val="24"/>
          <w:szCs w:val="24"/>
        </w:rPr>
        <w:t>)</w:t>
      </w:r>
    </w:p>
    <w:p w14:paraId="71068981" w14:textId="77777777" w:rsidR="00C65B03" w:rsidRPr="00BF35E4" w:rsidRDefault="00C65B03" w:rsidP="00D803E2">
      <w:pPr>
        <w:rPr>
          <w:rFonts w:ascii="Times New Roman" w:hAnsi="Times New Roman" w:cs="Times New Roman"/>
          <w:b/>
          <w:sz w:val="24"/>
          <w:szCs w:val="24"/>
        </w:rPr>
      </w:pPr>
    </w:p>
    <w:tbl>
      <w:tblPr>
        <w:tblW w:w="10060" w:type="dxa"/>
        <w:tblInd w:w="-5" w:type="dxa"/>
        <w:tblLook w:val="04A0" w:firstRow="1" w:lastRow="0" w:firstColumn="1" w:lastColumn="0" w:noHBand="0" w:noVBand="1"/>
      </w:tblPr>
      <w:tblGrid>
        <w:gridCol w:w="1440"/>
        <w:gridCol w:w="2048"/>
        <w:gridCol w:w="1180"/>
        <w:gridCol w:w="1460"/>
        <w:gridCol w:w="1360"/>
        <w:gridCol w:w="1286"/>
        <w:gridCol w:w="1286"/>
      </w:tblGrid>
      <w:tr w:rsidR="00BF35E4" w:rsidRPr="00BF35E4" w14:paraId="0A061CDF" w14:textId="77777777" w:rsidTr="00BF35E4">
        <w:trPr>
          <w:trHeight w:val="1452"/>
        </w:trPr>
        <w:tc>
          <w:tcPr>
            <w:tcW w:w="14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C4160D0" w14:textId="77777777" w:rsidR="00BF35E4" w:rsidRPr="00BF35E4" w:rsidRDefault="00BF35E4" w:rsidP="00BF35E4">
            <w:pPr>
              <w:spacing w:line="240" w:lineRule="auto"/>
              <w:contextualSpacing w:val="0"/>
              <w:jc w:val="center"/>
              <w:rPr>
                <w:rFonts w:ascii="Calibri" w:eastAsia="Times New Roman" w:hAnsi="Calibri" w:cs="Calibri"/>
                <w:b/>
                <w:bCs/>
                <w:color w:val="000000"/>
              </w:rPr>
            </w:pPr>
            <w:r w:rsidRPr="00BF35E4">
              <w:rPr>
                <w:rFonts w:ascii="Calibri" w:eastAsia="Times New Roman" w:hAnsi="Calibri" w:cs="Calibri"/>
                <w:b/>
                <w:bCs/>
                <w:color w:val="000000"/>
              </w:rPr>
              <w:t>Bacteria</w:t>
            </w:r>
          </w:p>
        </w:tc>
        <w:tc>
          <w:tcPr>
            <w:tcW w:w="2120" w:type="dxa"/>
            <w:tcBorders>
              <w:top w:val="single" w:sz="4" w:space="0" w:color="auto"/>
              <w:left w:val="nil"/>
              <w:bottom w:val="single" w:sz="4" w:space="0" w:color="auto"/>
              <w:right w:val="single" w:sz="4" w:space="0" w:color="auto"/>
            </w:tcBorders>
            <w:shd w:val="clear" w:color="auto" w:fill="auto"/>
            <w:vAlign w:val="center"/>
            <w:hideMark/>
          </w:tcPr>
          <w:p w14:paraId="332BCFE6" w14:textId="77777777" w:rsidR="00BF35E4" w:rsidRPr="00BF35E4" w:rsidRDefault="00BF35E4" w:rsidP="00BF35E4">
            <w:pPr>
              <w:spacing w:line="240" w:lineRule="auto"/>
              <w:contextualSpacing w:val="0"/>
              <w:jc w:val="center"/>
              <w:rPr>
                <w:rFonts w:ascii="Calibri" w:eastAsia="Times New Roman" w:hAnsi="Calibri" w:cs="Calibri"/>
                <w:b/>
                <w:bCs/>
                <w:color w:val="000000"/>
              </w:rPr>
            </w:pPr>
            <w:r w:rsidRPr="00BF35E4">
              <w:rPr>
                <w:rFonts w:ascii="Calibri" w:eastAsia="Times New Roman" w:hAnsi="Calibri" w:cs="Calibri"/>
                <w:b/>
                <w:bCs/>
                <w:color w:val="000000"/>
              </w:rPr>
              <w:t>Location</w:t>
            </w:r>
          </w:p>
        </w:tc>
        <w:tc>
          <w:tcPr>
            <w:tcW w:w="1180" w:type="dxa"/>
            <w:tcBorders>
              <w:top w:val="single" w:sz="4" w:space="0" w:color="auto"/>
              <w:left w:val="nil"/>
              <w:bottom w:val="single" w:sz="4" w:space="0" w:color="auto"/>
              <w:right w:val="single" w:sz="4" w:space="0" w:color="auto"/>
            </w:tcBorders>
            <w:shd w:val="clear" w:color="auto" w:fill="auto"/>
            <w:vAlign w:val="center"/>
            <w:hideMark/>
          </w:tcPr>
          <w:p w14:paraId="32D37735" w14:textId="77777777" w:rsidR="00BF35E4" w:rsidRPr="00BF35E4" w:rsidRDefault="00BF35E4" w:rsidP="00BF35E4">
            <w:pPr>
              <w:spacing w:line="240" w:lineRule="auto"/>
              <w:contextualSpacing w:val="0"/>
              <w:jc w:val="center"/>
              <w:rPr>
                <w:rFonts w:ascii="Calibri" w:eastAsia="Times New Roman" w:hAnsi="Calibri" w:cs="Calibri"/>
                <w:b/>
                <w:bCs/>
                <w:color w:val="000000"/>
              </w:rPr>
            </w:pPr>
            <w:r w:rsidRPr="00BF35E4">
              <w:rPr>
                <w:rFonts w:ascii="Calibri" w:eastAsia="Times New Roman" w:hAnsi="Calibri" w:cs="Calibri"/>
                <w:b/>
                <w:bCs/>
                <w:color w:val="000000"/>
              </w:rPr>
              <w:t>Date</w:t>
            </w:r>
          </w:p>
        </w:tc>
        <w:tc>
          <w:tcPr>
            <w:tcW w:w="1460" w:type="dxa"/>
            <w:tcBorders>
              <w:top w:val="single" w:sz="4" w:space="0" w:color="auto"/>
              <w:left w:val="nil"/>
              <w:bottom w:val="single" w:sz="4" w:space="0" w:color="auto"/>
              <w:right w:val="single" w:sz="4" w:space="0" w:color="auto"/>
            </w:tcBorders>
            <w:shd w:val="clear" w:color="auto" w:fill="auto"/>
            <w:vAlign w:val="center"/>
            <w:hideMark/>
          </w:tcPr>
          <w:p w14:paraId="7590FF1F" w14:textId="77777777" w:rsidR="00BF35E4" w:rsidRPr="00BF35E4" w:rsidRDefault="00BF35E4" w:rsidP="00BF35E4">
            <w:pPr>
              <w:spacing w:line="240" w:lineRule="auto"/>
              <w:contextualSpacing w:val="0"/>
              <w:jc w:val="center"/>
              <w:rPr>
                <w:rFonts w:ascii="Calibri" w:eastAsia="Times New Roman" w:hAnsi="Calibri" w:cs="Calibri"/>
                <w:b/>
                <w:bCs/>
                <w:color w:val="000000"/>
              </w:rPr>
            </w:pPr>
            <w:r w:rsidRPr="00BF35E4">
              <w:rPr>
                <w:rFonts w:ascii="Calibri" w:eastAsia="Times New Roman" w:hAnsi="Calibri" w:cs="Calibri"/>
                <w:b/>
                <w:bCs/>
                <w:color w:val="000000"/>
              </w:rPr>
              <w:t>Individual Sample Value (CFU/100 mL)</w:t>
            </w:r>
          </w:p>
        </w:tc>
        <w:tc>
          <w:tcPr>
            <w:tcW w:w="1360" w:type="dxa"/>
            <w:tcBorders>
              <w:top w:val="single" w:sz="4" w:space="0" w:color="auto"/>
              <w:left w:val="nil"/>
              <w:bottom w:val="single" w:sz="4" w:space="0" w:color="auto"/>
              <w:right w:val="single" w:sz="4" w:space="0" w:color="auto"/>
            </w:tcBorders>
            <w:shd w:val="clear" w:color="auto" w:fill="auto"/>
            <w:vAlign w:val="center"/>
            <w:hideMark/>
          </w:tcPr>
          <w:p w14:paraId="5698446B" w14:textId="77777777" w:rsidR="00BF35E4" w:rsidRPr="00BF35E4" w:rsidRDefault="00BF35E4" w:rsidP="00BF35E4">
            <w:pPr>
              <w:spacing w:line="240" w:lineRule="auto"/>
              <w:contextualSpacing w:val="0"/>
              <w:jc w:val="center"/>
              <w:rPr>
                <w:rFonts w:ascii="Calibri" w:eastAsia="Times New Roman" w:hAnsi="Calibri" w:cs="Calibri"/>
                <w:b/>
                <w:bCs/>
                <w:color w:val="000000"/>
              </w:rPr>
            </w:pPr>
            <w:r w:rsidRPr="00BF35E4">
              <w:rPr>
                <w:rFonts w:ascii="Calibri" w:eastAsia="Times New Roman" w:hAnsi="Calibri" w:cs="Calibri"/>
                <w:b/>
                <w:bCs/>
                <w:color w:val="000000"/>
              </w:rPr>
              <w:t>30 Day Rolling Geometric Mean Value (CFU/100 mL)</w:t>
            </w:r>
          </w:p>
        </w:tc>
        <w:tc>
          <w:tcPr>
            <w:tcW w:w="1280" w:type="dxa"/>
            <w:tcBorders>
              <w:top w:val="single" w:sz="4" w:space="0" w:color="auto"/>
              <w:left w:val="nil"/>
              <w:bottom w:val="single" w:sz="4" w:space="0" w:color="auto"/>
              <w:right w:val="single" w:sz="4" w:space="0" w:color="auto"/>
            </w:tcBorders>
            <w:shd w:val="clear" w:color="auto" w:fill="auto"/>
            <w:vAlign w:val="center"/>
            <w:hideMark/>
          </w:tcPr>
          <w:p w14:paraId="2A8595F6" w14:textId="77777777" w:rsidR="00BF35E4" w:rsidRPr="00BF35E4" w:rsidRDefault="00BF35E4" w:rsidP="00BF35E4">
            <w:pPr>
              <w:spacing w:line="240" w:lineRule="auto"/>
              <w:contextualSpacing w:val="0"/>
              <w:jc w:val="center"/>
              <w:rPr>
                <w:rFonts w:ascii="Calibri" w:eastAsia="Times New Roman" w:hAnsi="Calibri" w:cs="Calibri"/>
                <w:b/>
                <w:bCs/>
                <w:color w:val="000000"/>
              </w:rPr>
            </w:pPr>
            <w:r w:rsidRPr="00BF35E4">
              <w:rPr>
                <w:rFonts w:ascii="Calibri" w:eastAsia="Times New Roman" w:hAnsi="Calibri" w:cs="Calibri"/>
                <w:b/>
                <w:bCs/>
                <w:color w:val="000000"/>
              </w:rPr>
              <w:t>Individual Sample Value Exceedance</w:t>
            </w:r>
          </w:p>
        </w:tc>
        <w:tc>
          <w:tcPr>
            <w:tcW w:w="1220" w:type="dxa"/>
            <w:tcBorders>
              <w:top w:val="single" w:sz="4" w:space="0" w:color="auto"/>
              <w:left w:val="nil"/>
              <w:bottom w:val="single" w:sz="4" w:space="0" w:color="auto"/>
              <w:right w:val="single" w:sz="4" w:space="0" w:color="auto"/>
            </w:tcBorders>
            <w:shd w:val="clear" w:color="auto" w:fill="auto"/>
            <w:vAlign w:val="center"/>
            <w:hideMark/>
          </w:tcPr>
          <w:p w14:paraId="61D6D715" w14:textId="77777777" w:rsidR="00BF35E4" w:rsidRPr="00BF35E4" w:rsidRDefault="00BF35E4" w:rsidP="00BF35E4">
            <w:pPr>
              <w:spacing w:line="240" w:lineRule="auto"/>
              <w:contextualSpacing w:val="0"/>
              <w:jc w:val="center"/>
              <w:rPr>
                <w:rFonts w:ascii="Calibri" w:eastAsia="Times New Roman" w:hAnsi="Calibri" w:cs="Calibri"/>
                <w:b/>
                <w:bCs/>
                <w:color w:val="000000"/>
              </w:rPr>
            </w:pPr>
            <w:r w:rsidRPr="00BF35E4">
              <w:rPr>
                <w:rFonts w:ascii="Calibri" w:eastAsia="Times New Roman" w:hAnsi="Calibri" w:cs="Calibri"/>
                <w:b/>
                <w:bCs/>
                <w:color w:val="000000"/>
              </w:rPr>
              <w:t>30 Day Geometric Mean Exceedance</w:t>
            </w:r>
          </w:p>
        </w:tc>
      </w:tr>
      <w:tr w:rsidR="00BF35E4" w:rsidRPr="00BF35E4" w14:paraId="298B636D" w14:textId="77777777" w:rsidTr="00BF35E4">
        <w:trPr>
          <w:trHeight w:val="288"/>
        </w:trPr>
        <w:tc>
          <w:tcPr>
            <w:tcW w:w="1440" w:type="dxa"/>
            <w:vMerge w:val="restart"/>
            <w:tcBorders>
              <w:top w:val="nil"/>
              <w:left w:val="single" w:sz="4" w:space="0" w:color="auto"/>
              <w:bottom w:val="single" w:sz="4" w:space="0" w:color="auto"/>
              <w:right w:val="single" w:sz="4" w:space="0" w:color="auto"/>
            </w:tcBorders>
            <w:shd w:val="clear" w:color="auto" w:fill="auto"/>
            <w:noWrap/>
            <w:hideMark/>
          </w:tcPr>
          <w:p w14:paraId="278E3B21" w14:textId="77777777" w:rsidR="00BF35E4" w:rsidRPr="00BF35E4" w:rsidRDefault="00BF35E4" w:rsidP="00BF35E4">
            <w:pPr>
              <w:spacing w:line="240" w:lineRule="auto"/>
              <w:contextualSpacing w:val="0"/>
              <w:jc w:val="center"/>
              <w:rPr>
                <w:rFonts w:ascii="Calibri" w:eastAsia="Times New Roman" w:hAnsi="Calibri" w:cs="Calibri"/>
                <w:color w:val="000000"/>
              </w:rPr>
            </w:pPr>
            <w:r w:rsidRPr="00BF35E4">
              <w:rPr>
                <w:rFonts w:ascii="Calibri" w:eastAsia="Times New Roman" w:hAnsi="Calibri" w:cs="Calibri"/>
                <w:color w:val="000000"/>
              </w:rPr>
              <w:t>Enterococci</w:t>
            </w:r>
          </w:p>
        </w:tc>
        <w:tc>
          <w:tcPr>
            <w:tcW w:w="2120" w:type="dxa"/>
            <w:vMerge w:val="restart"/>
            <w:tcBorders>
              <w:top w:val="nil"/>
              <w:left w:val="single" w:sz="4" w:space="0" w:color="auto"/>
              <w:bottom w:val="single" w:sz="4" w:space="0" w:color="auto"/>
              <w:right w:val="single" w:sz="4" w:space="0" w:color="auto"/>
            </w:tcBorders>
            <w:shd w:val="clear" w:color="auto" w:fill="auto"/>
            <w:hideMark/>
          </w:tcPr>
          <w:p w14:paraId="167F2999" w14:textId="77777777" w:rsidR="00BF35E4" w:rsidRPr="00BF35E4" w:rsidRDefault="00BF35E4" w:rsidP="00BF35E4">
            <w:pPr>
              <w:spacing w:line="240" w:lineRule="auto"/>
              <w:contextualSpacing w:val="0"/>
              <w:jc w:val="center"/>
              <w:rPr>
                <w:rFonts w:ascii="Calibri" w:eastAsia="Times New Roman" w:hAnsi="Calibri" w:cs="Calibri"/>
                <w:color w:val="000000"/>
              </w:rPr>
            </w:pPr>
            <w:r w:rsidRPr="00BF35E4">
              <w:rPr>
                <w:rFonts w:ascii="Calibri" w:eastAsia="Times New Roman" w:hAnsi="Calibri" w:cs="Calibri"/>
                <w:color w:val="000000"/>
              </w:rPr>
              <w:t>Warren Ames Bridge</w:t>
            </w:r>
          </w:p>
        </w:tc>
        <w:tc>
          <w:tcPr>
            <w:tcW w:w="1180" w:type="dxa"/>
            <w:tcBorders>
              <w:top w:val="nil"/>
              <w:left w:val="nil"/>
              <w:bottom w:val="single" w:sz="4" w:space="0" w:color="auto"/>
              <w:right w:val="single" w:sz="4" w:space="0" w:color="auto"/>
            </w:tcBorders>
            <w:shd w:val="clear" w:color="auto" w:fill="auto"/>
            <w:noWrap/>
            <w:vAlign w:val="bottom"/>
            <w:hideMark/>
          </w:tcPr>
          <w:p w14:paraId="276B866F" w14:textId="77777777" w:rsidR="00BF35E4" w:rsidRPr="00BF35E4" w:rsidRDefault="00BF35E4" w:rsidP="00BF35E4">
            <w:pPr>
              <w:spacing w:line="240" w:lineRule="auto"/>
              <w:contextualSpacing w:val="0"/>
              <w:jc w:val="right"/>
              <w:rPr>
                <w:rFonts w:ascii="Calibri" w:eastAsia="Times New Roman" w:hAnsi="Calibri" w:cs="Calibri"/>
                <w:color w:val="000000"/>
              </w:rPr>
            </w:pPr>
            <w:r w:rsidRPr="00BF35E4">
              <w:rPr>
                <w:rFonts w:ascii="Calibri" w:eastAsia="Times New Roman" w:hAnsi="Calibri" w:cs="Calibri"/>
                <w:color w:val="000000"/>
              </w:rPr>
              <w:t>7/7/2020</w:t>
            </w:r>
          </w:p>
        </w:tc>
        <w:tc>
          <w:tcPr>
            <w:tcW w:w="1460" w:type="dxa"/>
            <w:tcBorders>
              <w:top w:val="nil"/>
              <w:left w:val="nil"/>
              <w:bottom w:val="single" w:sz="4" w:space="0" w:color="auto"/>
              <w:right w:val="single" w:sz="4" w:space="0" w:color="auto"/>
            </w:tcBorders>
            <w:shd w:val="clear" w:color="auto" w:fill="auto"/>
            <w:noWrap/>
            <w:vAlign w:val="bottom"/>
            <w:hideMark/>
          </w:tcPr>
          <w:p w14:paraId="63111E79" w14:textId="77777777" w:rsidR="00BF35E4" w:rsidRPr="00BF35E4" w:rsidRDefault="00BF35E4" w:rsidP="00BF35E4">
            <w:pPr>
              <w:spacing w:line="240" w:lineRule="auto"/>
              <w:contextualSpacing w:val="0"/>
              <w:jc w:val="center"/>
              <w:rPr>
                <w:rFonts w:ascii="Calibri" w:eastAsia="Times New Roman" w:hAnsi="Calibri" w:cs="Calibri"/>
                <w:color w:val="000000"/>
              </w:rPr>
            </w:pPr>
            <w:r w:rsidRPr="00BF35E4">
              <w:rPr>
                <w:rFonts w:ascii="Calibri" w:eastAsia="Times New Roman" w:hAnsi="Calibri" w:cs="Calibri"/>
                <w:color w:val="000000"/>
              </w:rPr>
              <w:t>3</w:t>
            </w:r>
          </w:p>
        </w:tc>
        <w:tc>
          <w:tcPr>
            <w:tcW w:w="1360" w:type="dxa"/>
            <w:tcBorders>
              <w:top w:val="nil"/>
              <w:left w:val="nil"/>
              <w:bottom w:val="single" w:sz="4" w:space="0" w:color="auto"/>
              <w:right w:val="single" w:sz="4" w:space="0" w:color="auto"/>
            </w:tcBorders>
            <w:shd w:val="clear" w:color="auto" w:fill="auto"/>
            <w:noWrap/>
            <w:vAlign w:val="bottom"/>
            <w:hideMark/>
          </w:tcPr>
          <w:p w14:paraId="22CAF31B" w14:textId="77777777" w:rsidR="00BF35E4" w:rsidRPr="00BF35E4" w:rsidRDefault="00BF35E4" w:rsidP="00BF35E4">
            <w:pPr>
              <w:spacing w:line="240" w:lineRule="auto"/>
              <w:contextualSpacing w:val="0"/>
              <w:jc w:val="center"/>
              <w:rPr>
                <w:rFonts w:ascii="Calibri" w:eastAsia="Times New Roman" w:hAnsi="Calibri" w:cs="Calibri"/>
                <w:color w:val="000000"/>
              </w:rPr>
            </w:pPr>
            <w:r w:rsidRPr="00BF35E4">
              <w:rPr>
                <w:rFonts w:ascii="Calibri" w:eastAsia="Times New Roman" w:hAnsi="Calibri" w:cs="Calibri"/>
                <w:color w:val="000000"/>
              </w:rPr>
              <w:t xml:space="preserve">  1.6</w:t>
            </w:r>
          </w:p>
        </w:tc>
        <w:tc>
          <w:tcPr>
            <w:tcW w:w="1280" w:type="dxa"/>
            <w:tcBorders>
              <w:top w:val="nil"/>
              <w:left w:val="nil"/>
              <w:bottom w:val="single" w:sz="4" w:space="0" w:color="auto"/>
              <w:right w:val="single" w:sz="4" w:space="0" w:color="auto"/>
            </w:tcBorders>
            <w:shd w:val="clear" w:color="auto" w:fill="auto"/>
            <w:noWrap/>
            <w:vAlign w:val="bottom"/>
            <w:hideMark/>
          </w:tcPr>
          <w:p w14:paraId="5EDD22E8" w14:textId="77777777" w:rsidR="00BF35E4" w:rsidRPr="00BF35E4" w:rsidRDefault="00BF35E4" w:rsidP="00BF35E4">
            <w:pPr>
              <w:spacing w:line="240" w:lineRule="auto"/>
              <w:contextualSpacing w:val="0"/>
              <w:jc w:val="center"/>
              <w:rPr>
                <w:rFonts w:ascii="Calibri" w:eastAsia="Times New Roman" w:hAnsi="Calibri" w:cs="Calibri"/>
                <w:color w:val="000000"/>
              </w:rPr>
            </w:pPr>
            <w:r w:rsidRPr="00BF35E4">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6490FEC9" w14:textId="77777777" w:rsidR="00BF35E4" w:rsidRPr="00BF35E4" w:rsidRDefault="00BF35E4" w:rsidP="00BF35E4">
            <w:pPr>
              <w:spacing w:line="240" w:lineRule="auto"/>
              <w:contextualSpacing w:val="0"/>
              <w:jc w:val="center"/>
              <w:rPr>
                <w:rFonts w:ascii="Calibri" w:eastAsia="Times New Roman" w:hAnsi="Calibri" w:cs="Calibri"/>
                <w:color w:val="000000"/>
              </w:rPr>
            </w:pPr>
            <w:r w:rsidRPr="00BF35E4">
              <w:rPr>
                <w:rFonts w:ascii="Calibri" w:eastAsia="Times New Roman" w:hAnsi="Calibri" w:cs="Calibri"/>
                <w:color w:val="000000"/>
              </w:rPr>
              <w:t> </w:t>
            </w:r>
          </w:p>
        </w:tc>
      </w:tr>
      <w:tr w:rsidR="00BF35E4" w:rsidRPr="00BF35E4" w14:paraId="7B38FA1F" w14:textId="77777777" w:rsidTr="00BF35E4">
        <w:trPr>
          <w:trHeight w:val="288"/>
        </w:trPr>
        <w:tc>
          <w:tcPr>
            <w:tcW w:w="1440" w:type="dxa"/>
            <w:vMerge/>
            <w:tcBorders>
              <w:top w:val="nil"/>
              <w:left w:val="single" w:sz="4" w:space="0" w:color="auto"/>
              <w:bottom w:val="single" w:sz="4" w:space="0" w:color="auto"/>
              <w:right w:val="single" w:sz="4" w:space="0" w:color="auto"/>
            </w:tcBorders>
            <w:vAlign w:val="center"/>
            <w:hideMark/>
          </w:tcPr>
          <w:p w14:paraId="6372107B" w14:textId="77777777" w:rsidR="00BF35E4" w:rsidRPr="00BF35E4" w:rsidRDefault="00BF35E4" w:rsidP="00BF35E4">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29EF2E41" w14:textId="77777777" w:rsidR="00BF35E4" w:rsidRPr="00BF35E4" w:rsidRDefault="00BF35E4" w:rsidP="00BF35E4">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57CE38D9" w14:textId="77777777" w:rsidR="00BF35E4" w:rsidRPr="00BF35E4" w:rsidRDefault="00BF35E4" w:rsidP="00BF35E4">
            <w:pPr>
              <w:spacing w:line="240" w:lineRule="auto"/>
              <w:contextualSpacing w:val="0"/>
              <w:jc w:val="right"/>
              <w:rPr>
                <w:rFonts w:ascii="Calibri" w:eastAsia="Times New Roman" w:hAnsi="Calibri" w:cs="Calibri"/>
                <w:color w:val="000000"/>
              </w:rPr>
            </w:pPr>
            <w:r w:rsidRPr="00BF35E4">
              <w:rPr>
                <w:rFonts w:ascii="Calibri" w:eastAsia="Times New Roman" w:hAnsi="Calibri" w:cs="Calibri"/>
                <w:color w:val="000000"/>
              </w:rPr>
              <w:t>7/13/2020</w:t>
            </w:r>
          </w:p>
        </w:tc>
        <w:tc>
          <w:tcPr>
            <w:tcW w:w="1460" w:type="dxa"/>
            <w:tcBorders>
              <w:top w:val="nil"/>
              <w:left w:val="nil"/>
              <w:bottom w:val="single" w:sz="4" w:space="0" w:color="auto"/>
              <w:right w:val="single" w:sz="4" w:space="0" w:color="auto"/>
            </w:tcBorders>
            <w:shd w:val="clear" w:color="auto" w:fill="auto"/>
            <w:noWrap/>
            <w:vAlign w:val="bottom"/>
            <w:hideMark/>
          </w:tcPr>
          <w:p w14:paraId="1D67B061" w14:textId="77777777" w:rsidR="00BF35E4" w:rsidRPr="00BF35E4" w:rsidRDefault="00BF35E4" w:rsidP="00BF35E4">
            <w:pPr>
              <w:spacing w:line="240" w:lineRule="auto"/>
              <w:contextualSpacing w:val="0"/>
              <w:jc w:val="center"/>
              <w:rPr>
                <w:rFonts w:ascii="Calibri" w:eastAsia="Times New Roman" w:hAnsi="Calibri" w:cs="Calibri"/>
                <w:color w:val="000000"/>
              </w:rPr>
            </w:pPr>
            <w:r w:rsidRPr="00BF35E4">
              <w:rPr>
                <w:rFonts w:ascii="Calibri" w:eastAsia="Times New Roman" w:hAnsi="Calibri" w:cs="Calibri"/>
                <w:color w:val="000000"/>
              </w:rPr>
              <w:t>2</w:t>
            </w:r>
          </w:p>
        </w:tc>
        <w:tc>
          <w:tcPr>
            <w:tcW w:w="1360" w:type="dxa"/>
            <w:tcBorders>
              <w:top w:val="nil"/>
              <w:left w:val="nil"/>
              <w:bottom w:val="single" w:sz="4" w:space="0" w:color="auto"/>
              <w:right w:val="single" w:sz="4" w:space="0" w:color="auto"/>
            </w:tcBorders>
            <w:shd w:val="clear" w:color="auto" w:fill="auto"/>
            <w:noWrap/>
            <w:vAlign w:val="bottom"/>
            <w:hideMark/>
          </w:tcPr>
          <w:p w14:paraId="2DE64105" w14:textId="77777777" w:rsidR="00BF35E4" w:rsidRPr="00BF35E4" w:rsidRDefault="00BF35E4" w:rsidP="00BF35E4">
            <w:pPr>
              <w:spacing w:line="240" w:lineRule="auto"/>
              <w:contextualSpacing w:val="0"/>
              <w:jc w:val="center"/>
              <w:rPr>
                <w:rFonts w:ascii="Calibri" w:eastAsia="Times New Roman" w:hAnsi="Calibri" w:cs="Calibri"/>
                <w:color w:val="000000"/>
              </w:rPr>
            </w:pPr>
            <w:r w:rsidRPr="00BF35E4">
              <w:rPr>
                <w:rFonts w:ascii="Calibri" w:eastAsia="Times New Roman" w:hAnsi="Calibri" w:cs="Calibri"/>
                <w:color w:val="000000"/>
              </w:rPr>
              <w:t xml:space="preserve">  1.6</w:t>
            </w:r>
          </w:p>
        </w:tc>
        <w:tc>
          <w:tcPr>
            <w:tcW w:w="1280" w:type="dxa"/>
            <w:tcBorders>
              <w:top w:val="nil"/>
              <w:left w:val="nil"/>
              <w:bottom w:val="single" w:sz="4" w:space="0" w:color="auto"/>
              <w:right w:val="single" w:sz="4" w:space="0" w:color="auto"/>
            </w:tcBorders>
            <w:shd w:val="clear" w:color="auto" w:fill="auto"/>
            <w:noWrap/>
            <w:vAlign w:val="bottom"/>
            <w:hideMark/>
          </w:tcPr>
          <w:p w14:paraId="7559371A" w14:textId="77777777" w:rsidR="00BF35E4" w:rsidRPr="00BF35E4" w:rsidRDefault="00BF35E4" w:rsidP="00BF35E4">
            <w:pPr>
              <w:spacing w:line="240" w:lineRule="auto"/>
              <w:contextualSpacing w:val="0"/>
              <w:jc w:val="center"/>
              <w:rPr>
                <w:rFonts w:ascii="Calibri" w:eastAsia="Times New Roman" w:hAnsi="Calibri" w:cs="Calibri"/>
                <w:color w:val="000000"/>
              </w:rPr>
            </w:pPr>
            <w:r w:rsidRPr="00BF35E4">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7AA3DBED" w14:textId="77777777" w:rsidR="00BF35E4" w:rsidRPr="00BF35E4" w:rsidRDefault="00BF35E4" w:rsidP="00BF35E4">
            <w:pPr>
              <w:spacing w:line="240" w:lineRule="auto"/>
              <w:contextualSpacing w:val="0"/>
              <w:jc w:val="center"/>
              <w:rPr>
                <w:rFonts w:ascii="Calibri" w:eastAsia="Times New Roman" w:hAnsi="Calibri" w:cs="Calibri"/>
                <w:color w:val="000000"/>
              </w:rPr>
            </w:pPr>
            <w:r w:rsidRPr="00BF35E4">
              <w:rPr>
                <w:rFonts w:ascii="Calibri" w:eastAsia="Times New Roman" w:hAnsi="Calibri" w:cs="Calibri"/>
                <w:color w:val="000000"/>
              </w:rPr>
              <w:t> </w:t>
            </w:r>
          </w:p>
        </w:tc>
      </w:tr>
      <w:tr w:rsidR="00BF35E4" w:rsidRPr="00BF35E4" w14:paraId="6D81010F" w14:textId="77777777" w:rsidTr="00BF35E4">
        <w:trPr>
          <w:trHeight w:val="288"/>
        </w:trPr>
        <w:tc>
          <w:tcPr>
            <w:tcW w:w="1440" w:type="dxa"/>
            <w:vMerge/>
            <w:tcBorders>
              <w:top w:val="nil"/>
              <w:left w:val="single" w:sz="4" w:space="0" w:color="auto"/>
              <w:bottom w:val="single" w:sz="4" w:space="0" w:color="auto"/>
              <w:right w:val="single" w:sz="4" w:space="0" w:color="auto"/>
            </w:tcBorders>
            <w:vAlign w:val="center"/>
            <w:hideMark/>
          </w:tcPr>
          <w:p w14:paraId="53E06E2C" w14:textId="77777777" w:rsidR="00BF35E4" w:rsidRPr="00BF35E4" w:rsidRDefault="00BF35E4" w:rsidP="00BF35E4">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63EF7203" w14:textId="77777777" w:rsidR="00BF35E4" w:rsidRPr="00BF35E4" w:rsidRDefault="00BF35E4" w:rsidP="00BF35E4">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73F5C9BC" w14:textId="77777777" w:rsidR="00BF35E4" w:rsidRPr="00BF35E4" w:rsidRDefault="00BF35E4" w:rsidP="00BF35E4">
            <w:pPr>
              <w:spacing w:line="240" w:lineRule="auto"/>
              <w:contextualSpacing w:val="0"/>
              <w:jc w:val="right"/>
              <w:rPr>
                <w:rFonts w:ascii="Calibri" w:eastAsia="Times New Roman" w:hAnsi="Calibri" w:cs="Calibri"/>
                <w:color w:val="000000"/>
              </w:rPr>
            </w:pPr>
            <w:r w:rsidRPr="00BF35E4">
              <w:rPr>
                <w:rFonts w:ascii="Calibri" w:eastAsia="Times New Roman" w:hAnsi="Calibri" w:cs="Calibri"/>
                <w:color w:val="000000"/>
              </w:rPr>
              <w:t>7/20/2020</w:t>
            </w:r>
          </w:p>
        </w:tc>
        <w:tc>
          <w:tcPr>
            <w:tcW w:w="1460" w:type="dxa"/>
            <w:tcBorders>
              <w:top w:val="nil"/>
              <w:left w:val="nil"/>
              <w:bottom w:val="single" w:sz="4" w:space="0" w:color="auto"/>
              <w:right w:val="single" w:sz="4" w:space="0" w:color="auto"/>
            </w:tcBorders>
            <w:shd w:val="clear" w:color="auto" w:fill="auto"/>
            <w:noWrap/>
            <w:vAlign w:val="bottom"/>
            <w:hideMark/>
          </w:tcPr>
          <w:p w14:paraId="374919AC" w14:textId="77777777" w:rsidR="00BF35E4" w:rsidRPr="00BF35E4" w:rsidRDefault="00BF35E4" w:rsidP="00BF35E4">
            <w:pPr>
              <w:spacing w:line="240" w:lineRule="auto"/>
              <w:contextualSpacing w:val="0"/>
              <w:jc w:val="center"/>
              <w:rPr>
                <w:rFonts w:ascii="Calibri" w:eastAsia="Times New Roman" w:hAnsi="Calibri" w:cs="Calibri"/>
                <w:color w:val="000000"/>
              </w:rPr>
            </w:pPr>
            <w:r w:rsidRPr="00BF35E4">
              <w:rPr>
                <w:rFonts w:ascii="Calibri" w:eastAsia="Times New Roman" w:hAnsi="Calibri" w:cs="Calibri"/>
                <w:color w:val="000000"/>
              </w:rPr>
              <w:t>1</w:t>
            </w:r>
          </w:p>
        </w:tc>
        <w:tc>
          <w:tcPr>
            <w:tcW w:w="1360" w:type="dxa"/>
            <w:tcBorders>
              <w:top w:val="nil"/>
              <w:left w:val="nil"/>
              <w:bottom w:val="single" w:sz="4" w:space="0" w:color="auto"/>
              <w:right w:val="single" w:sz="4" w:space="0" w:color="auto"/>
            </w:tcBorders>
            <w:shd w:val="clear" w:color="auto" w:fill="auto"/>
            <w:noWrap/>
            <w:vAlign w:val="bottom"/>
            <w:hideMark/>
          </w:tcPr>
          <w:p w14:paraId="0A6AB660" w14:textId="77777777" w:rsidR="00BF35E4" w:rsidRPr="00BF35E4" w:rsidRDefault="00BF35E4" w:rsidP="00BF35E4">
            <w:pPr>
              <w:spacing w:line="240" w:lineRule="auto"/>
              <w:contextualSpacing w:val="0"/>
              <w:jc w:val="center"/>
              <w:rPr>
                <w:rFonts w:ascii="Calibri" w:eastAsia="Times New Roman" w:hAnsi="Calibri" w:cs="Calibri"/>
                <w:color w:val="000000"/>
              </w:rPr>
            </w:pPr>
            <w:r w:rsidRPr="00BF35E4">
              <w:rPr>
                <w:rFonts w:ascii="Calibri" w:eastAsia="Times New Roman" w:hAnsi="Calibri" w:cs="Calibri"/>
                <w:color w:val="000000"/>
              </w:rPr>
              <w:t xml:space="preserve">  1.6</w:t>
            </w:r>
          </w:p>
        </w:tc>
        <w:tc>
          <w:tcPr>
            <w:tcW w:w="1280" w:type="dxa"/>
            <w:tcBorders>
              <w:top w:val="nil"/>
              <w:left w:val="nil"/>
              <w:bottom w:val="single" w:sz="4" w:space="0" w:color="auto"/>
              <w:right w:val="single" w:sz="4" w:space="0" w:color="auto"/>
            </w:tcBorders>
            <w:shd w:val="clear" w:color="auto" w:fill="auto"/>
            <w:noWrap/>
            <w:vAlign w:val="bottom"/>
            <w:hideMark/>
          </w:tcPr>
          <w:p w14:paraId="3AE34104" w14:textId="77777777" w:rsidR="00BF35E4" w:rsidRPr="00BF35E4" w:rsidRDefault="00BF35E4" w:rsidP="00BF35E4">
            <w:pPr>
              <w:spacing w:line="240" w:lineRule="auto"/>
              <w:contextualSpacing w:val="0"/>
              <w:jc w:val="center"/>
              <w:rPr>
                <w:rFonts w:ascii="Calibri" w:eastAsia="Times New Roman" w:hAnsi="Calibri" w:cs="Calibri"/>
                <w:color w:val="000000"/>
              </w:rPr>
            </w:pPr>
            <w:r w:rsidRPr="00BF35E4">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3B41FC83" w14:textId="77777777" w:rsidR="00BF35E4" w:rsidRPr="00BF35E4" w:rsidRDefault="00BF35E4" w:rsidP="00BF35E4">
            <w:pPr>
              <w:spacing w:line="240" w:lineRule="auto"/>
              <w:contextualSpacing w:val="0"/>
              <w:jc w:val="center"/>
              <w:rPr>
                <w:rFonts w:ascii="Calibri" w:eastAsia="Times New Roman" w:hAnsi="Calibri" w:cs="Calibri"/>
                <w:color w:val="000000"/>
              </w:rPr>
            </w:pPr>
            <w:r w:rsidRPr="00BF35E4">
              <w:rPr>
                <w:rFonts w:ascii="Calibri" w:eastAsia="Times New Roman" w:hAnsi="Calibri" w:cs="Calibri"/>
                <w:color w:val="000000"/>
              </w:rPr>
              <w:t> </w:t>
            </w:r>
          </w:p>
        </w:tc>
      </w:tr>
      <w:tr w:rsidR="00BF35E4" w:rsidRPr="00BF35E4" w14:paraId="7941C3E2" w14:textId="77777777" w:rsidTr="00BF35E4">
        <w:trPr>
          <w:trHeight w:val="288"/>
        </w:trPr>
        <w:tc>
          <w:tcPr>
            <w:tcW w:w="1440" w:type="dxa"/>
            <w:vMerge/>
            <w:tcBorders>
              <w:top w:val="nil"/>
              <w:left w:val="single" w:sz="4" w:space="0" w:color="auto"/>
              <w:bottom w:val="single" w:sz="4" w:space="0" w:color="auto"/>
              <w:right w:val="single" w:sz="4" w:space="0" w:color="auto"/>
            </w:tcBorders>
            <w:vAlign w:val="center"/>
            <w:hideMark/>
          </w:tcPr>
          <w:p w14:paraId="091283A1" w14:textId="77777777" w:rsidR="00BF35E4" w:rsidRPr="00BF35E4" w:rsidRDefault="00BF35E4" w:rsidP="00BF35E4">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26506F9D" w14:textId="77777777" w:rsidR="00BF35E4" w:rsidRPr="00BF35E4" w:rsidRDefault="00BF35E4" w:rsidP="00BF35E4">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76D68F62" w14:textId="77777777" w:rsidR="00BF35E4" w:rsidRPr="00BF35E4" w:rsidRDefault="00BF35E4" w:rsidP="00BF35E4">
            <w:pPr>
              <w:spacing w:line="240" w:lineRule="auto"/>
              <w:contextualSpacing w:val="0"/>
              <w:jc w:val="right"/>
              <w:rPr>
                <w:rFonts w:ascii="Calibri" w:eastAsia="Times New Roman" w:hAnsi="Calibri" w:cs="Calibri"/>
                <w:color w:val="000000"/>
              </w:rPr>
            </w:pPr>
            <w:r w:rsidRPr="00BF35E4">
              <w:rPr>
                <w:rFonts w:ascii="Calibri" w:eastAsia="Times New Roman" w:hAnsi="Calibri" w:cs="Calibri"/>
                <w:color w:val="000000"/>
              </w:rPr>
              <w:t>7/27/2020</w:t>
            </w:r>
          </w:p>
        </w:tc>
        <w:tc>
          <w:tcPr>
            <w:tcW w:w="1460" w:type="dxa"/>
            <w:tcBorders>
              <w:top w:val="nil"/>
              <w:left w:val="nil"/>
              <w:bottom w:val="single" w:sz="4" w:space="0" w:color="auto"/>
              <w:right w:val="single" w:sz="4" w:space="0" w:color="auto"/>
            </w:tcBorders>
            <w:shd w:val="clear" w:color="auto" w:fill="auto"/>
            <w:noWrap/>
            <w:vAlign w:val="bottom"/>
            <w:hideMark/>
          </w:tcPr>
          <w:p w14:paraId="20478908" w14:textId="77777777" w:rsidR="00BF35E4" w:rsidRPr="00BF35E4" w:rsidRDefault="00BF35E4" w:rsidP="00BF35E4">
            <w:pPr>
              <w:spacing w:line="240" w:lineRule="auto"/>
              <w:contextualSpacing w:val="0"/>
              <w:jc w:val="center"/>
              <w:rPr>
                <w:rFonts w:ascii="Calibri" w:eastAsia="Times New Roman" w:hAnsi="Calibri" w:cs="Calibri"/>
                <w:color w:val="000000"/>
              </w:rPr>
            </w:pPr>
            <w:r w:rsidRPr="00BF35E4">
              <w:rPr>
                <w:rFonts w:ascii="Calibri" w:eastAsia="Times New Roman" w:hAnsi="Calibri" w:cs="Calibri"/>
                <w:color w:val="000000"/>
              </w:rPr>
              <w:t>0.5</w:t>
            </w:r>
          </w:p>
        </w:tc>
        <w:tc>
          <w:tcPr>
            <w:tcW w:w="1360" w:type="dxa"/>
            <w:tcBorders>
              <w:top w:val="nil"/>
              <w:left w:val="nil"/>
              <w:bottom w:val="single" w:sz="4" w:space="0" w:color="auto"/>
              <w:right w:val="single" w:sz="4" w:space="0" w:color="auto"/>
            </w:tcBorders>
            <w:shd w:val="clear" w:color="auto" w:fill="auto"/>
            <w:noWrap/>
            <w:vAlign w:val="bottom"/>
            <w:hideMark/>
          </w:tcPr>
          <w:p w14:paraId="7360B711" w14:textId="77777777" w:rsidR="00BF35E4" w:rsidRPr="00BF35E4" w:rsidRDefault="00BF35E4" w:rsidP="00BF35E4">
            <w:pPr>
              <w:spacing w:line="240" w:lineRule="auto"/>
              <w:contextualSpacing w:val="0"/>
              <w:jc w:val="center"/>
              <w:rPr>
                <w:rFonts w:ascii="Calibri" w:eastAsia="Times New Roman" w:hAnsi="Calibri" w:cs="Calibri"/>
                <w:color w:val="000000"/>
              </w:rPr>
            </w:pPr>
            <w:r w:rsidRPr="00BF35E4">
              <w:rPr>
                <w:rFonts w:ascii="Calibri" w:eastAsia="Times New Roman" w:hAnsi="Calibri" w:cs="Calibri"/>
                <w:color w:val="000000"/>
              </w:rPr>
              <w:t xml:space="preserve">  1.2</w:t>
            </w:r>
          </w:p>
        </w:tc>
        <w:tc>
          <w:tcPr>
            <w:tcW w:w="1280" w:type="dxa"/>
            <w:tcBorders>
              <w:top w:val="nil"/>
              <w:left w:val="nil"/>
              <w:bottom w:val="single" w:sz="4" w:space="0" w:color="auto"/>
              <w:right w:val="single" w:sz="4" w:space="0" w:color="auto"/>
            </w:tcBorders>
            <w:shd w:val="clear" w:color="auto" w:fill="auto"/>
            <w:noWrap/>
            <w:vAlign w:val="bottom"/>
            <w:hideMark/>
          </w:tcPr>
          <w:p w14:paraId="605C0C19" w14:textId="77777777" w:rsidR="00BF35E4" w:rsidRPr="00BF35E4" w:rsidRDefault="00BF35E4" w:rsidP="00BF35E4">
            <w:pPr>
              <w:spacing w:line="240" w:lineRule="auto"/>
              <w:contextualSpacing w:val="0"/>
              <w:jc w:val="center"/>
              <w:rPr>
                <w:rFonts w:ascii="Calibri" w:eastAsia="Times New Roman" w:hAnsi="Calibri" w:cs="Calibri"/>
                <w:color w:val="000000"/>
              </w:rPr>
            </w:pPr>
            <w:r w:rsidRPr="00BF35E4">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4648FDEA" w14:textId="77777777" w:rsidR="00BF35E4" w:rsidRPr="00BF35E4" w:rsidRDefault="00BF35E4" w:rsidP="00BF35E4">
            <w:pPr>
              <w:spacing w:line="240" w:lineRule="auto"/>
              <w:contextualSpacing w:val="0"/>
              <w:jc w:val="center"/>
              <w:rPr>
                <w:rFonts w:ascii="Calibri" w:eastAsia="Times New Roman" w:hAnsi="Calibri" w:cs="Calibri"/>
                <w:color w:val="000000"/>
              </w:rPr>
            </w:pPr>
            <w:r w:rsidRPr="00BF35E4">
              <w:rPr>
                <w:rFonts w:ascii="Calibri" w:eastAsia="Times New Roman" w:hAnsi="Calibri" w:cs="Calibri"/>
                <w:color w:val="000000"/>
              </w:rPr>
              <w:t xml:space="preserve"> </w:t>
            </w:r>
          </w:p>
        </w:tc>
      </w:tr>
      <w:tr w:rsidR="00BF35E4" w:rsidRPr="00BF35E4" w14:paraId="26D0E806" w14:textId="77777777" w:rsidTr="00BF35E4">
        <w:trPr>
          <w:trHeight w:val="288"/>
        </w:trPr>
        <w:tc>
          <w:tcPr>
            <w:tcW w:w="1440" w:type="dxa"/>
            <w:vMerge/>
            <w:tcBorders>
              <w:top w:val="nil"/>
              <w:left w:val="single" w:sz="4" w:space="0" w:color="auto"/>
              <w:bottom w:val="single" w:sz="4" w:space="0" w:color="auto"/>
              <w:right w:val="single" w:sz="4" w:space="0" w:color="auto"/>
            </w:tcBorders>
            <w:vAlign w:val="center"/>
            <w:hideMark/>
          </w:tcPr>
          <w:p w14:paraId="6B04B90C" w14:textId="77777777" w:rsidR="00BF35E4" w:rsidRPr="00BF35E4" w:rsidRDefault="00BF35E4" w:rsidP="00BF35E4">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2F3BFC9E" w14:textId="77777777" w:rsidR="00BF35E4" w:rsidRPr="00BF35E4" w:rsidRDefault="00BF35E4" w:rsidP="00BF35E4">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2B570B99" w14:textId="77777777" w:rsidR="00BF35E4" w:rsidRPr="00BF35E4" w:rsidRDefault="00BF35E4" w:rsidP="00BF35E4">
            <w:pPr>
              <w:spacing w:line="240" w:lineRule="auto"/>
              <w:contextualSpacing w:val="0"/>
              <w:jc w:val="right"/>
              <w:rPr>
                <w:rFonts w:ascii="Calibri" w:eastAsia="Times New Roman" w:hAnsi="Calibri" w:cs="Calibri"/>
                <w:color w:val="000000"/>
              </w:rPr>
            </w:pPr>
            <w:r w:rsidRPr="00BF35E4">
              <w:rPr>
                <w:rFonts w:ascii="Calibri" w:eastAsia="Times New Roman" w:hAnsi="Calibri" w:cs="Calibri"/>
                <w:color w:val="000000"/>
              </w:rPr>
              <w:t>8/5/2020</w:t>
            </w:r>
          </w:p>
        </w:tc>
        <w:tc>
          <w:tcPr>
            <w:tcW w:w="1460" w:type="dxa"/>
            <w:tcBorders>
              <w:top w:val="nil"/>
              <w:left w:val="nil"/>
              <w:bottom w:val="single" w:sz="4" w:space="0" w:color="auto"/>
              <w:right w:val="single" w:sz="4" w:space="0" w:color="auto"/>
            </w:tcBorders>
            <w:shd w:val="clear" w:color="auto" w:fill="auto"/>
            <w:noWrap/>
            <w:vAlign w:val="bottom"/>
            <w:hideMark/>
          </w:tcPr>
          <w:p w14:paraId="4564AA06" w14:textId="77777777" w:rsidR="00BF35E4" w:rsidRPr="00BF35E4" w:rsidRDefault="00BF35E4" w:rsidP="00BF35E4">
            <w:pPr>
              <w:spacing w:line="240" w:lineRule="auto"/>
              <w:contextualSpacing w:val="0"/>
              <w:jc w:val="center"/>
              <w:rPr>
                <w:rFonts w:ascii="Calibri" w:eastAsia="Times New Roman" w:hAnsi="Calibri" w:cs="Calibri"/>
                <w:color w:val="000000"/>
              </w:rPr>
            </w:pPr>
            <w:r w:rsidRPr="00BF35E4">
              <w:rPr>
                <w:rFonts w:ascii="Calibri" w:eastAsia="Times New Roman" w:hAnsi="Calibri" w:cs="Calibri"/>
                <w:color w:val="000000"/>
              </w:rPr>
              <w:t>2</w:t>
            </w:r>
          </w:p>
        </w:tc>
        <w:tc>
          <w:tcPr>
            <w:tcW w:w="1360" w:type="dxa"/>
            <w:tcBorders>
              <w:top w:val="nil"/>
              <w:left w:val="nil"/>
              <w:bottom w:val="single" w:sz="4" w:space="0" w:color="auto"/>
              <w:right w:val="single" w:sz="4" w:space="0" w:color="auto"/>
            </w:tcBorders>
            <w:shd w:val="clear" w:color="auto" w:fill="auto"/>
            <w:noWrap/>
            <w:vAlign w:val="bottom"/>
            <w:hideMark/>
          </w:tcPr>
          <w:p w14:paraId="41DB7FEC" w14:textId="77777777" w:rsidR="00BF35E4" w:rsidRPr="00BF35E4" w:rsidRDefault="00BF35E4" w:rsidP="00BF35E4">
            <w:pPr>
              <w:spacing w:line="240" w:lineRule="auto"/>
              <w:contextualSpacing w:val="0"/>
              <w:jc w:val="center"/>
              <w:rPr>
                <w:rFonts w:ascii="Calibri" w:eastAsia="Times New Roman" w:hAnsi="Calibri" w:cs="Calibri"/>
                <w:color w:val="000000"/>
              </w:rPr>
            </w:pPr>
            <w:r w:rsidRPr="00BF35E4">
              <w:rPr>
                <w:rFonts w:ascii="Calibri" w:eastAsia="Times New Roman" w:hAnsi="Calibri" w:cs="Calibri"/>
                <w:color w:val="000000"/>
              </w:rPr>
              <w:t xml:space="preserve">  1.4</w:t>
            </w:r>
          </w:p>
        </w:tc>
        <w:tc>
          <w:tcPr>
            <w:tcW w:w="1280" w:type="dxa"/>
            <w:tcBorders>
              <w:top w:val="nil"/>
              <w:left w:val="nil"/>
              <w:bottom w:val="single" w:sz="4" w:space="0" w:color="auto"/>
              <w:right w:val="single" w:sz="4" w:space="0" w:color="auto"/>
            </w:tcBorders>
            <w:shd w:val="clear" w:color="auto" w:fill="auto"/>
            <w:noWrap/>
            <w:vAlign w:val="bottom"/>
            <w:hideMark/>
          </w:tcPr>
          <w:p w14:paraId="1CC74F1D" w14:textId="77777777" w:rsidR="00BF35E4" w:rsidRPr="00BF35E4" w:rsidRDefault="00BF35E4" w:rsidP="00BF35E4">
            <w:pPr>
              <w:spacing w:line="240" w:lineRule="auto"/>
              <w:contextualSpacing w:val="0"/>
              <w:jc w:val="center"/>
              <w:rPr>
                <w:rFonts w:ascii="Calibri" w:eastAsia="Times New Roman" w:hAnsi="Calibri" w:cs="Calibri"/>
                <w:color w:val="000000"/>
              </w:rPr>
            </w:pPr>
            <w:r w:rsidRPr="00BF35E4">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2532BEDD" w14:textId="77777777" w:rsidR="00BF35E4" w:rsidRPr="00BF35E4" w:rsidRDefault="00BF35E4" w:rsidP="00BF35E4">
            <w:pPr>
              <w:spacing w:line="240" w:lineRule="auto"/>
              <w:contextualSpacing w:val="0"/>
              <w:jc w:val="center"/>
              <w:rPr>
                <w:rFonts w:ascii="Calibri" w:eastAsia="Times New Roman" w:hAnsi="Calibri" w:cs="Calibri"/>
                <w:color w:val="000000"/>
              </w:rPr>
            </w:pPr>
            <w:r w:rsidRPr="00BF35E4">
              <w:rPr>
                <w:rFonts w:ascii="Calibri" w:eastAsia="Times New Roman" w:hAnsi="Calibri" w:cs="Calibri"/>
                <w:color w:val="000000"/>
              </w:rPr>
              <w:t> </w:t>
            </w:r>
          </w:p>
        </w:tc>
      </w:tr>
      <w:tr w:rsidR="00BF35E4" w:rsidRPr="00BF35E4" w14:paraId="53F8C844" w14:textId="77777777" w:rsidTr="00BF35E4">
        <w:trPr>
          <w:trHeight w:val="288"/>
        </w:trPr>
        <w:tc>
          <w:tcPr>
            <w:tcW w:w="1440" w:type="dxa"/>
            <w:vMerge/>
            <w:tcBorders>
              <w:top w:val="nil"/>
              <w:left w:val="single" w:sz="4" w:space="0" w:color="auto"/>
              <w:bottom w:val="single" w:sz="4" w:space="0" w:color="auto"/>
              <w:right w:val="single" w:sz="4" w:space="0" w:color="auto"/>
            </w:tcBorders>
            <w:vAlign w:val="center"/>
            <w:hideMark/>
          </w:tcPr>
          <w:p w14:paraId="3761E973" w14:textId="77777777" w:rsidR="00BF35E4" w:rsidRPr="00BF35E4" w:rsidRDefault="00BF35E4" w:rsidP="00BF35E4">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4245AE41" w14:textId="77777777" w:rsidR="00BF35E4" w:rsidRPr="00BF35E4" w:rsidRDefault="00BF35E4" w:rsidP="00BF35E4">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063AC66A" w14:textId="77777777" w:rsidR="00BF35E4" w:rsidRPr="00BF35E4" w:rsidRDefault="00BF35E4" w:rsidP="00BF35E4">
            <w:pPr>
              <w:spacing w:line="240" w:lineRule="auto"/>
              <w:contextualSpacing w:val="0"/>
              <w:jc w:val="right"/>
              <w:rPr>
                <w:rFonts w:ascii="Calibri" w:eastAsia="Times New Roman" w:hAnsi="Calibri" w:cs="Calibri"/>
                <w:color w:val="000000"/>
              </w:rPr>
            </w:pPr>
            <w:r w:rsidRPr="00BF35E4">
              <w:rPr>
                <w:rFonts w:ascii="Calibri" w:eastAsia="Times New Roman" w:hAnsi="Calibri" w:cs="Calibri"/>
                <w:color w:val="000000"/>
              </w:rPr>
              <w:t>8/11/2020</w:t>
            </w:r>
          </w:p>
        </w:tc>
        <w:tc>
          <w:tcPr>
            <w:tcW w:w="1460" w:type="dxa"/>
            <w:tcBorders>
              <w:top w:val="nil"/>
              <w:left w:val="nil"/>
              <w:bottom w:val="single" w:sz="4" w:space="0" w:color="auto"/>
              <w:right w:val="single" w:sz="4" w:space="0" w:color="auto"/>
            </w:tcBorders>
            <w:shd w:val="clear" w:color="auto" w:fill="auto"/>
            <w:noWrap/>
            <w:vAlign w:val="bottom"/>
            <w:hideMark/>
          </w:tcPr>
          <w:p w14:paraId="17DA78F9" w14:textId="77777777" w:rsidR="00BF35E4" w:rsidRPr="00BF35E4" w:rsidRDefault="00BF35E4" w:rsidP="00BF35E4">
            <w:pPr>
              <w:spacing w:line="240" w:lineRule="auto"/>
              <w:contextualSpacing w:val="0"/>
              <w:jc w:val="center"/>
              <w:rPr>
                <w:rFonts w:ascii="Calibri" w:eastAsia="Times New Roman" w:hAnsi="Calibri" w:cs="Calibri"/>
                <w:color w:val="000000"/>
              </w:rPr>
            </w:pPr>
            <w:r w:rsidRPr="00BF35E4">
              <w:rPr>
                <w:rFonts w:ascii="Calibri" w:eastAsia="Times New Roman" w:hAnsi="Calibri" w:cs="Calibri"/>
                <w:color w:val="000000"/>
              </w:rPr>
              <w:t>0.5</w:t>
            </w:r>
          </w:p>
        </w:tc>
        <w:tc>
          <w:tcPr>
            <w:tcW w:w="1360" w:type="dxa"/>
            <w:tcBorders>
              <w:top w:val="nil"/>
              <w:left w:val="nil"/>
              <w:bottom w:val="single" w:sz="4" w:space="0" w:color="auto"/>
              <w:right w:val="single" w:sz="4" w:space="0" w:color="auto"/>
            </w:tcBorders>
            <w:shd w:val="clear" w:color="auto" w:fill="auto"/>
            <w:noWrap/>
            <w:vAlign w:val="bottom"/>
            <w:hideMark/>
          </w:tcPr>
          <w:p w14:paraId="335F9F3B" w14:textId="77777777" w:rsidR="00BF35E4" w:rsidRPr="00BF35E4" w:rsidRDefault="00BF35E4" w:rsidP="00BF35E4">
            <w:pPr>
              <w:spacing w:line="240" w:lineRule="auto"/>
              <w:contextualSpacing w:val="0"/>
              <w:jc w:val="center"/>
              <w:rPr>
                <w:rFonts w:ascii="Calibri" w:eastAsia="Times New Roman" w:hAnsi="Calibri" w:cs="Calibri"/>
                <w:color w:val="000000"/>
              </w:rPr>
            </w:pPr>
            <w:r w:rsidRPr="00BF35E4">
              <w:rPr>
                <w:rFonts w:ascii="Calibri" w:eastAsia="Times New Roman" w:hAnsi="Calibri" w:cs="Calibri"/>
                <w:color w:val="000000"/>
              </w:rPr>
              <w:t xml:space="preserve">  1.0</w:t>
            </w:r>
          </w:p>
        </w:tc>
        <w:tc>
          <w:tcPr>
            <w:tcW w:w="1280" w:type="dxa"/>
            <w:tcBorders>
              <w:top w:val="nil"/>
              <w:left w:val="nil"/>
              <w:bottom w:val="single" w:sz="4" w:space="0" w:color="auto"/>
              <w:right w:val="single" w:sz="4" w:space="0" w:color="auto"/>
            </w:tcBorders>
            <w:shd w:val="clear" w:color="auto" w:fill="auto"/>
            <w:noWrap/>
            <w:vAlign w:val="bottom"/>
            <w:hideMark/>
          </w:tcPr>
          <w:p w14:paraId="766C6BCD" w14:textId="77777777" w:rsidR="00BF35E4" w:rsidRPr="00BF35E4" w:rsidRDefault="00BF35E4" w:rsidP="00BF35E4">
            <w:pPr>
              <w:spacing w:line="240" w:lineRule="auto"/>
              <w:contextualSpacing w:val="0"/>
              <w:jc w:val="center"/>
              <w:rPr>
                <w:rFonts w:ascii="Calibri" w:eastAsia="Times New Roman" w:hAnsi="Calibri" w:cs="Calibri"/>
                <w:color w:val="000000"/>
              </w:rPr>
            </w:pPr>
            <w:r w:rsidRPr="00BF35E4">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3870A1B7" w14:textId="77777777" w:rsidR="00BF35E4" w:rsidRPr="00BF35E4" w:rsidRDefault="00BF35E4" w:rsidP="00BF35E4">
            <w:pPr>
              <w:spacing w:line="240" w:lineRule="auto"/>
              <w:contextualSpacing w:val="0"/>
              <w:jc w:val="center"/>
              <w:rPr>
                <w:rFonts w:ascii="Calibri" w:eastAsia="Times New Roman" w:hAnsi="Calibri" w:cs="Calibri"/>
                <w:color w:val="000000"/>
              </w:rPr>
            </w:pPr>
            <w:r w:rsidRPr="00BF35E4">
              <w:rPr>
                <w:rFonts w:ascii="Calibri" w:eastAsia="Times New Roman" w:hAnsi="Calibri" w:cs="Calibri"/>
                <w:color w:val="000000"/>
              </w:rPr>
              <w:t> </w:t>
            </w:r>
          </w:p>
        </w:tc>
      </w:tr>
      <w:tr w:rsidR="00BF35E4" w:rsidRPr="00BF35E4" w14:paraId="27D552ED" w14:textId="77777777" w:rsidTr="00BF35E4">
        <w:trPr>
          <w:trHeight w:val="288"/>
        </w:trPr>
        <w:tc>
          <w:tcPr>
            <w:tcW w:w="1440" w:type="dxa"/>
            <w:vMerge/>
            <w:tcBorders>
              <w:top w:val="nil"/>
              <w:left w:val="single" w:sz="4" w:space="0" w:color="auto"/>
              <w:bottom w:val="single" w:sz="4" w:space="0" w:color="auto"/>
              <w:right w:val="single" w:sz="4" w:space="0" w:color="auto"/>
            </w:tcBorders>
            <w:vAlign w:val="center"/>
            <w:hideMark/>
          </w:tcPr>
          <w:p w14:paraId="0A27A9EE" w14:textId="77777777" w:rsidR="00BF35E4" w:rsidRPr="00BF35E4" w:rsidRDefault="00BF35E4" w:rsidP="00BF35E4">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2EAEBF0B" w14:textId="77777777" w:rsidR="00BF35E4" w:rsidRPr="00BF35E4" w:rsidRDefault="00BF35E4" w:rsidP="00BF35E4">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00E3C997" w14:textId="77777777" w:rsidR="00BF35E4" w:rsidRPr="00BF35E4" w:rsidRDefault="00BF35E4" w:rsidP="00BF35E4">
            <w:pPr>
              <w:spacing w:line="240" w:lineRule="auto"/>
              <w:contextualSpacing w:val="0"/>
              <w:jc w:val="right"/>
              <w:rPr>
                <w:rFonts w:ascii="Calibri" w:eastAsia="Times New Roman" w:hAnsi="Calibri" w:cs="Calibri"/>
                <w:color w:val="000000"/>
              </w:rPr>
            </w:pPr>
            <w:r w:rsidRPr="00BF35E4">
              <w:rPr>
                <w:rFonts w:ascii="Calibri" w:eastAsia="Times New Roman" w:hAnsi="Calibri" w:cs="Calibri"/>
                <w:color w:val="000000"/>
              </w:rPr>
              <w:t>8/18/2020</w:t>
            </w:r>
          </w:p>
        </w:tc>
        <w:tc>
          <w:tcPr>
            <w:tcW w:w="1460" w:type="dxa"/>
            <w:tcBorders>
              <w:top w:val="nil"/>
              <w:left w:val="nil"/>
              <w:bottom w:val="single" w:sz="4" w:space="0" w:color="auto"/>
              <w:right w:val="single" w:sz="4" w:space="0" w:color="auto"/>
            </w:tcBorders>
            <w:shd w:val="clear" w:color="auto" w:fill="auto"/>
            <w:noWrap/>
            <w:vAlign w:val="bottom"/>
            <w:hideMark/>
          </w:tcPr>
          <w:p w14:paraId="3DB948FF" w14:textId="77777777" w:rsidR="00BF35E4" w:rsidRPr="00BF35E4" w:rsidRDefault="00BF35E4" w:rsidP="00BF35E4">
            <w:pPr>
              <w:spacing w:line="240" w:lineRule="auto"/>
              <w:contextualSpacing w:val="0"/>
              <w:jc w:val="center"/>
              <w:rPr>
                <w:rFonts w:ascii="Calibri" w:eastAsia="Times New Roman" w:hAnsi="Calibri" w:cs="Calibri"/>
                <w:color w:val="000000"/>
              </w:rPr>
            </w:pPr>
            <w:r w:rsidRPr="00BF35E4">
              <w:rPr>
                <w:rFonts w:ascii="Calibri" w:eastAsia="Times New Roman" w:hAnsi="Calibri" w:cs="Calibri"/>
                <w:color w:val="000000"/>
              </w:rPr>
              <w:t>8</w:t>
            </w:r>
          </w:p>
        </w:tc>
        <w:tc>
          <w:tcPr>
            <w:tcW w:w="1360" w:type="dxa"/>
            <w:tcBorders>
              <w:top w:val="nil"/>
              <w:left w:val="nil"/>
              <w:bottom w:val="single" w:sz="4" w:space="0" w:color="auto"/>
              <w:right w:val="single" w:sz="4" w:space="0" w:color="auto"/>
            </w:tcBorders>
            <w:shd w:val="clear" w:color="auto" w:fill="auto"/>
            <w:noWrap/>
            <w:vAlign w:val="bottom"/>
            <w:hideMark/>
          </w:tcPr>
          <w:p w14:paraId="08323FC0" w14:textId="77777777" w:rsidR="00BF35E4" w:rsidRPr="00BF35E4" w:rsidRDefault="00BF35E4" w:rsidP="00BF35E4">
            <w:pPr>
              <w:spacing w:line="240" w:lineRule="auto"/>
              <w:contextualSpacing w:val="0"/>
              <w:jc w:val="center"/>
              <w:rPr>
                <w:rFonts w:ascii="Calibri" w:eastAsia="Times New Roman" w:hAnsi="Calibri" w:cs="Calibri"/>
                <w:color w:val="000000"/>
              </w:rPr>
            </w:pPr>
            <w:r w:rsidRPr="00BF35E4">
              <w:rPr>
                <w:rFonts w:ascii="Calibri" w:eastAsia="Times New Roman" w:hAnsi="Calibri" w:cs="Calibri"/>
                <w:color w:val="000000"/>
              </w:rPr>
              <w:t xml:space="preserve">  1.3</w:t>
            </w:r>
          </w:p>
        </w:tc>
        <w:tc>
          <w:tcPr>
            <w:tcW w:w="1280" w:type="dxa"/>
            <w:tcBorders>
              <w:top w:val="nil"/>
              <w:left w:val="nil"/>
              <w:bottom w:val="single" w:sz="4" w:space="0" w:color="auto"/>
              <w:right w:val="single" w:sz="4" w:space="0" w:color="auto"/>
            </w:tcBorders>
            <w:shd w:val="clear" w:color="auto" w:fill="auto"/>
            <w:noWrap/>
            <w:vAlign w:val="bottom"/>
            <w:hideMark/>
          </w:tcPr>
          <w:p w14:paraId="0AC450EA" w14:textId="77777777" w:rsidR="00BF35E4" w:rsidRPr="00BF35E4" w:rsidRDefault="00BF35E4" w:rsidP="00BF35E4">
            <w:pPr>
              <w:spacing w:line="240" w:lineRule="auto"/>
              <w:contextualSpacing w:val="0"/>
              <w:jc w:val="center"/>
              <w:rPr>
                <w:rFonts w:ascii="Calibri" w:eastAsia="Times New Roman" w:hAnsi="Calibri" w:cs="Calibri"/>
                <w:color w:val="000000"/>
              </w:rPr>
            </w:pPr>
            <w:r w:rsidRPr="00BF35E4">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2860E246" w14:textId="77777777" w:rsidR="00BF35E4" w:rsidRPr="00BF35E4" w:rsidRDefault="00BF35E4" w:rsidP="00BF35E4">
            <w:pPr>
              <w:spacing w:line="240" w:lineRule="auto"/>
              <w:contextualSpacing w:val="0"/>
              <w:jc w:val="center"/>
              <w:rPr>
                <w:rFonts w:ascii="Calibri" w:eastAsia="Times New Roman" w:hAnsi="Calibri" w:cs="Calibri"/>
                <w:color w:val="000000"/>
              </w:rPr>
            </w:pPr>
            <w:r w:rsidRPr="00BF35E4">
              <w:rPr>
                <w:rFonts w:ascii="Calibri" w:eastAsia="Times New Roman" w:hAnsi="Calibri" w:cs="Calibri"/>
                <w:color w:val="000000"/>
              </w:rPr>
              <w:t> </w:t>
            </w:r>
          </w:p>
        </w:tc>
      </w:tr>
      <w:tr w:rsidR="00BF35E4" w:rsidRPr="00BF35E4" w14:paraId="171FE755" w14:textId="77777777" w:rsidTr="00BF35E4">
        <w:trPr>
          <w:trHeight w:val="288"/>
        </w:trPr>
        <w:tc>
          <w:tcPr>
            <w:tcW w:w="10060" w:type="dxa"/>
            <w:gridSpan w:val="7"/>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DDB0A1E" w14:textId="77777777" w:rsidR="00BF35E4" w:rsidRPr="00BF35E4" w:rsidRDefault="00BF35E4" w:rsidP="00BF35E4">
            <w:pPr>
              <w:spacing w:line="240" w:lineRule="auto"/>
              <w:contextualSpacing w:val="0"/>
              <w:jc w:val="center"/>
              <w:rPr>
                <w:rFonts w:ascii="Calibri" w:eastAsia="Times New Roman" w:hAnsi="Calibri" w:cs="Calibri"/>
                <w:color w:val="000000"/>
              </w:rPr>
            </w:pPr>
            <w:r w:rsidRPr="00BF35E4">
              <w:rPr>
                <w:rFonts w:ascii="Calibri" w:eastAsia="Times New Roman" w:hAnsi="Calibri" w:cs="Calibri"/>
                <w:color w:val="000000"/>
              </w:rPr>
              <w:t> </w:t>
            </w:r>
          </w:p>
        </w:tc>
      </w:tr>
      <w:tr w:rsidR="00BF35E4" w:rsidRPr="00BF35E4" w14:paraId="4CD3D296" w14:textId="77777777" w:rsidTr="00BF35E4">
        <w:trPr>
          <w:trHeight w:val="288"/>
        </w:trPr>
        <w:tc>
          <w:tcPr>
            <w:tcW w:w="10060" w:type="dxa"/>
            <w:gridSpan w:val="7"/>
            <w:tcBorders>
              <w:top w:val="single" w:sz="4" w:space="0" w:color="auto"/>
              <w:left w:val="single" w:sz="4" w:space="0" w:color="auto"/>
              <w:bottom w:val="single" w:sz="4" w:space="0" w:color="auto"/>
              <w:right w:val="single" w:sz="4" w:space="0" w:color="auto"/>
            </w:tcBorders>
            <w:shd w:val="clear" w:color="000000" w:fill="FFF2CC"/>
            <w:noWrap/>
            <w:vAlign w:val="bottom"/>
            <w:hideMark/>
          </w:tcPr>
          <w:p w14:paraId="3DFA77D4" w14:textId="77777777" w:rsidR="00BF35E4" w:rsidRPr="00BF35E4" w:rsidRDefault="00BF35E4" w:rsidP="00BF35E4">
            <w:pPr>
              <w:spacing w:line="240" w:lineRule="auto"/>
              <w:contextualSpacing w:val="0"/>
              <w:jc w:val="center"/>
              <w:rPr>
                <w:rFonts w:ascii="Calibri" w:eastAsia="Times New Roman" w:hAnsi="Calibri" w:cs="Calibri"/>
                <w:b/>
                <w:bCs/>
              </w:rPr>
            </w:pPr>
            <w:r w:rsidRPr="00BF35E4">
              <w:rPr>
                <w:rFonts w:ascii="Calibri" w:eastAsia="Times New Roman" w:hAnsi="Calibri" w:cs="Calibri"/>
                <w:b/>
                <w:bCs/>
              </w:rPr>
              <w:t>Individual Enterococci Samples &gt; 130 CFU/100 mL</w:t>
            </w:r>
          </w:p>
        </w:tc>
      </w:tr>
      <w:tr w:rsidR="00BF35E4" w:rsidRPr="00BF35E4" w14:paraId="18B8296E" w14:textId="77777777" w:rsidTr="00BF35E4">
        <w:trPr>
          <w:trHeight w:val="288"/>
        </w:trPr>
        <w:tc>
          <w:tcPr>
            <w:tcW w:w="10060" w:type="dxa"/>
            <w:gridSpan w:val="7"/>
            <w:tcBorders>
              <w:top w:val="single" w:sz="4" w:space="0" w:color="auto"/>
              <w:left w:val="single" w:sz="4" w:space="0" w:color="auto"/>
              <w:bottom w:val="single" w:sz="4" w:space="0" w:color="auto"/>
              <w:right w:val="single" w:sz="4" w:space="0" w:color="auto"/>
            </w:tcBorders>
            <w:shd w:val="clear" w:color="000000" w:fill="C6E0B4"/>
            <w:noWrap/>
            <w:vAlign w:val="bottom"/>
            <w:hideMark/>
          </w:tcPr>
          <w:p w14:paraId="7542A4C6" w14:textId="77777777" w:rsidR="00BF35E4" w:rsidRPr="00BF35E4" w:rsidRDefault="00BF35E4" w:rsidP="00BF35E4">
            <w:pPr>
              <w:spacing w:line="240" w:lineRule="auto"/>
              <w:contextualSpacing w:val="0"/>
              <w:jc w:val="center"/>
              <w:rPr>
                <w:rFonts w:ascii="Calibri" w:eastAsia="Times New Roman" w:hAnsi="Calibri" w:cs="Calibri"/>
                <w:b/>
                <w:bCs/>
                <w:color w:val="000000"/>
              </w:rPr>
            </w:pPr>
            <w:r w:rsidRPr="00BF35E4">
              <w:rPr>
                <w:rFonts w:ascii="Calibri" w:eastAsia="Times New Roman" w:hAnsi="Calibri" w:cs="Calibri"/>
                <w:b/>
                <w:bCs/>
                <w:color w:val="000000"/>
              </w:rPr>
              <w:t>30 Day Geometric Mean Enterococci Value &gt; 35 CFU/100 mL</w:t>
            </w:r>
          </w:p>
        </w:tc>
      </w:tr>
    </w:tbl>
    <w:p w14:paraId="505FB8EE" w14:textId="3D33F7BC" w:rsidR="008E527D" w:rsidRDefault="008E527D" w:rsidP="00D803E2"/>
    <w:p w14:paraId="0DB3BA3F" w14:textId="2526AD5A" w:rsidR="008E527D" w:rsidRDefault="008E527D" w:rsidP="00D803E2"/>
    <w:p w14:paraId="57D52E09" w14:textId="1EA54213" w:rsidR="008E527D" w:rsidRDefault="008E527D" w:rsidP="00D803E2"/>
    <w:p w14:paraId="44E49DD5" w14:textId="05D19DAF" w:rsidR="008E527D" w:rsidRDefault="008E527D" w:rsidP="00D803E2"/>
    <w:p w14:paraId="559AFD51" w14:textId="3E04E504" w:rsidR="008E527D" w:rsidRDefault="008E527D" w:rsidP="00D803E2"/>
    <w:p w14:paraId="5CD28CFD" w14:textId="705FB978" w:rsidR="008E527D" w:rsidRDefault="008E527D" w:rsidP="00D803E2"/>
    <w:p w14:paraId="235B348B" w14:textId="1A9EA874" w:rsidR="008E527D" w:rsidRDefault="008E527D" w:rsidP="00D803E2"/>
    <w:p w14:paraId="53B1239C" w14:textId="71816736" w:rsidR="008E527D" w:rsidRDefault="008E527D" w:rsidP="00D803E2"/>
    <w:p w14:paraId="0C6184A0" w14:textId="00390FDD" w:rsidR="008E527D" w:rsidRDefault="008E527D" w:rsidP="00D803E2"/>
    <w:p w14:paraId="28222F55" w14:textId="45A6FC6E" w:rsidR="008E527D" w:rsidRDefault="008E527D" w:rsidP="00D803E2"/>
    <w:p w14:paraId="322EEE8A" w14:textId="035FCB27" w:rsidR="008E527D" w:rsidRDefault="008E527D" w:rsidP="00D803E2"/>
    <w:p w14:paraId="0D0157FC" w14:textId="417A7441" w:rsidR="008E527D" w:rsidRDefault="008E527D" w:rsidP="00D803E2"/>
    <w:p w14:paraId="11CAB636" w14:textId="2DBF7174" w:rsidR="008E527D" w:rsidRDefault="008E527D" w:rsidP="00D803E2"/>
    <w:p w14:paraId="2470350D" w14:textId="3682C8D2" w:rsidR="008E527D" w:rsidRDefault="008E527D" w:rsidP="00D803E2"/>
    <w:p w14:paraId="525EEEF7" w14:textId="70D80F59" w:rsidR="008E527D" w:rsidRDefault="008E527D" w:rsidP="00D803E2"/>
    <w:p w14:paraId="2BD1CBC9" w14:textId="084ED447" w:rsidR="008E527D" w:rsidRDefault="008E527D" w:rsidP="00D803E2"/>
    <w:p w14:paraId="4EA9528B" w14:textId="71BD7129" w:rsidR="008E527D" w:rsidRDefault="008E527D" w:rsidP="00D803E2"/>
    <w:p w14:paraId="0BAB2FB4" w14:textId="36913C60" w:rsidR="0016780F" w:rsidRDefault="0016780F" w:rsidP="00D803E2"/>
    <w:p w14:paraId="7CC5FE85" w14:textId="78E25467" w:rsidR="0016780F" w:rsidRDefault="0016780F" w:rsidP="00D803E2"/>
    <w:p w14:paraId="1DCCEFE0" w14:textId="4EBC0940" w:rsidR="0016780F" w:rsidRDefault="0016780F" w:rsidP="00D803E2"/>
    <w:p w14:paraId="1EBBBDF5" w14:textId="776FDD79" w:rsidR="0016780F" w:rsidRDefault="0016780F" w:rsidP="00D803E2"/>
    <w:p w14:paraId="199050CA" w14:textId="5BD01102" w:rsidR="0016780F" w:rsidRDefault="0016780F" w:rsidP="00D803E2"/>
    <w:p w14:paraId="582955E3" w14:textId="36ECE87E" w:rsidR="0016780F" w:rsidRDefault="0016780F" w:rsidP="00D803E2"/>
    <w:p w14:paraId="7DD42D30" w14:textId="30B14F50" w:rsidR="0016780F" w:rsidRDefault="0016780F" w:rsidP="00D803E2"/>
    <w:p w14:paraId="5BFC1F33" w14:textId="64B60D97" w:rsidR="0016780F" w:rsidRPr="00491EAB" w:rsidRDefault="0016780F" w:rsidP="0016780F">
      <w:pPr>
        <w:rPr>
          <w:rFonts w:ascii="Times New Roman" w:hAnsi="Times New Roman" w:cs="Times New Roman"/>
          <w:b/>
          <w:color w:val="2E74B5" w:themeColor="accent1" w:themeShade="BF"/>
          <w:sz w:val="40"/>
          <w:szCs w:val="40"/>
        </w:rPr>
      </w:pPr>
      <w:r w:rsidRPr="00491EAB">
        <w:rPr>
          <w:rFonts w:ascii="Times New Roman" w:hAnsi="Times New Roman" w:cs="Times New Roman"/>
          <w:b/>
          <w:color w:val="2E74B5" w:themeColor="accent1" w:themeShade="BF"/>
          <w:sz w:val="40"/>
          <w:szCs w:val="40"/>
        </w:rPr>
        <w:lastRenderedPageBreak/>
        <w:t>Appendix E: 2020 Sample Values a</w:t>
      </w:r>
      <w:r w:rsidR="005D2B60" w:rsidRPr="00491EAB">
        <w:rPr>
          <w:rFonts w:ascii="Times New Roman" w:hAnsi="Times New Roman" w:cs="Times New Roman"/>
          <w:b/>
          <w:color w:val="2E74B5" w:themeColor="accent1" w:themeShade="BF"/>
          <w:sz w:val="40"/>
          <w:szCs w:val="40"/>
        </w:rPr>
        <w:t xml:space="preserve">nd Exceedances </w:t>
      </w:r>
      <w:r w:rsidR="005D2B60" w:rsidRPr="00491EAB">
        <w:rPr>
          <w:rFonts w:ascii="Times New Roman" w:hAnsi="Times New Roman" w:cs="Times New Roman"/>
          <w:b/>
          <w:color w:val="2E74B5" w:themeColor="accent1" w:themeShade="BF"/>
          <w:sz w:val="24"/>
          <w:szCs w:val="24"/>
        </w:rPr>
        <w:t>(Page 4</w:t>
      </w:r>
      <w:r w:rsidRPr="00491EAB">
        <w:rPr>
          <w:rFonts w:ascii="Times New Roman" w:hAnsi="Times New Roman" w:cs="Times New Roman"/>
          <w:b/>
          <w:color w:val="2E74B5" w:themeColor="accent1" w:themeShade="BF"/>
          <w:sz w:val="24"/>
          <w:szCs w:val="24"/>
        </w:rPr>
        <w:t xml:space="preserve"> of </w:t>
      </w:r>
      <w:r w:rsidR="008A7865" w:rsidRPr="00491EAB">
        <w:rPr>
          <w:rFonts w:ascii="Times New Roman" w:hAnsi="Times New Roman" w:cs="Times New Roman"/>
          <w:b/>
          <w:color w:val="2E74B5" w:themeColor="accent1" w:themeShade="BF"/>
          <w:sz w:val="24"/>
          <w:szCs w:val="24"/>
        </w:rPr>
        <w:t>6</w:t>
      </w:r>
      <w:r w:rsidRPr="00491EAB">
        <w:rPr>
          <w:rFonts w:ascii="Times New Roman" w:hAnsi="Times New Roman" w:cs="Times New Roman"/>
          <w:b/>
          <w:color w:val="2E74B5" w:themeColor="accent1" w:themeShade="BF"/>
          <w:sz w:val="24"/>
          <w:szCs w:val="24"/>
        </w:rPr>
        <w:t>)</w:t>
      </w:r>
    </w:p>
    <w:p w14:paraId="3734575C" w14:textId="77777777" w:rsidR="00C65B03" w:rsidRPr="00BF35E4" w:rsidRDefault="00C65B03" w:rsidP="0016780F">
      <w:pPr>
        <w:rPr>
          <w:rFonts w:ascii="Times New Roman" w:hAnsi="Times New Roman" w:cs="Times New Roman"/>
          <w:b/>
          <w:sz w:val="24"/>
          <w:szCs w:val="24"/>
        </w:rPr>
      </w:pPr>
    </w:p>
    <w:tbl>
      <w:tblPr>
        <w:tblW w:w="10080" w:type="dxa"/>
        <w:tblInd w:w="-5" w:type="dxa"/>
        <w:tblLook w:val="04A0" w:firstRow="1" w:lastRow="0" w:firstColumn="1" w:lastColumn="0" w:noHBand="0" w:noVBand="1"/>
      </w:tblPr>
      <w:tblGrid>
        <w:gridCol w:w="1440"/>
        <w:gridCol w:w="2134"/>
        <w:gridCol w:w="1180"/>
        <w:gridCol w:w="1460"/>
        <w:gridCol w:w="1360"/>
        <w:gridCol w:w="1286"/>
        <w:gridCol w:w="1286"/>
      </w:tblGrid>
      <w:tr w:rsidR="0016780F" w:rsidRPr="0016780F" w14:paraId="234712AE" w14:textId="77777777" w:rsidTr="0016780F">
        <w:trPr>
          <w:trHeight w:val="1440"/>
        </w:trPr>
        <w:tc>
          <w:tcPr>
            <w:tcW w:w="14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93A2DF8" w14:textId="77777777" w:rsidR="0016780F" w:rsidRPr="0016780F" w:rsidRDefault="0016780F" w:rsidP="0016780F">
            <w:pPr>
              <w:spacing w:line="240" w:lineRule="auto"/>
              <w:contextualSpacing w:val="0"/>
              <w:jc w:val="center"/>
              <w:rPr>
                <w:rFonts w:ascii="Calibri" w:eastAsia="Times New Roman" w:hAnsi="Calibri" w:cs="Calibri"/>
                <w:b/>
                <w:bCs/>
                <w:color w:val="000000"/>
              </w:rPr>
            </w:pPr>
            <w:r w:rsidRPr="0016780F">
              <w:rPr>
                <w:rFonts w:ascii="Calibri" w:eastAsia="Times New Roman" w:hAnsi="Calibri" w:cs="Calibri"/>
                <w:b/>
                <w:bCs/>
                <w:color w:val="000000"/>
              </w:rPr>
              <w:t>Bacteria</w:t>
            </w:r>
          </w:p>
        </w:tc>
        <w:tc>
          <w:tcPr>
            <w:tcW w:w="2140" w:type="dxa"/>
            <w:tcBorders>
              <w:top w:val="single" w:sz="4" w:space="0" w:color="auto"/>
              <w:left w:val="nil"/>
              <w:bottom w:val="single" w:sz="4" w:space="0" w:color="auto"/>
              <w:right w:val="single" w:sz="4" w:space="0" w:color="auto"/>
            </w:tcBorders>
            <w:shd w:val="clear" w:color="auto" w:fill="auto"/>
            <w:vAlign w:val="center"/>
            <w:hideMark/>
          </w:tcPr>
          <w:p w14:paraId="780283AB" w14:textId="77777777" w:rsidR="0016780F" w:rsidRPr="0016780F" w:rsidRDefault="0016780F" w:rsidP="0016780F">
            <w:pPr>
              <w:spacing w:line="240" w:lineRule="auto"/>
              <w:contextualSpacing w:val="0"/>
              <w:jc w:val="center"/>
              <w:rPr>
                <w:rFonts w:ascii="Calibri" w:eastAsia="Times New Roman" w:hAnsi="Calibri" w:cs="Calibri"/>
                <w:b/>
                <w:bCs/>
                <w:color w:val="000000"/>
              </w:rPr>
            </w:pPr>
            <w:r w:rsidRPr="0016780F">
              <w:rPr>
                <w:rFonts w:ascii="Calibri" w:eastAsia="Times New Roman" w:hAnsi="Calibri" w:cs="Calibri"/>
                <w:b/>
                <w:bCs/>
                <w:color w:val="000000"/>
              </w:rPr>
              <w:t>Location</w:t>
            </w:r>
          </w:p>
        </w:tc>
        <w:tc>
          <w:tcPr>
            <w:tcW w:w="1180" w:type="dxa"/>
            <w:tcBorders>
              <w:top w:val="single" w:sz="4" w:space="0" w:color="auto"/>
              <w:left w:val="nil"/>
              <w:bottom w:val="single" w:sz="4" w:space="0" w:color="auto"/>
              <w:right w:val="single" w:sz="4" w:space="0" w:color="auto"/>
            </w:tcBorders>
            <w:shd w:val="clear" w:color="auto" w:fill="auto"/>
            <w:vAlign w:val="center"/>
            <w:hideMark/>
          </w:tcPr>
          <w:p w14:paraId="13822BA3" w14:textId="77777777" w:rsidR="0016780F" w:rsidRPr="0016780F" w:rsidRDefault="0016780F" w:rsidP="0016780F">
            <w:pPr>
              <w:spacing w:line="240" w:lineRule="auto"/>
              <w:contextualSpacing w:val="0"/>
              <w:jc w:val="center"/>
              <w:rPr>
                <w:rFonts w:ascii="Calibri" w:eastAsia="Times New Roman" w:hAnsi="Calibri" w:cs="Calibri"/>
                <w:b/>
                <w:bCs/>
                <w:color w:val="000000"/>
              </w:rPr>
            </w:pPr>
            <w:r w:rsidRPr="0016780F">
              <w:rPr>
                <w:rFonts w:ascii="Calibri" w:eastAsia="Times New Roman" w:hAnsi="Calibri" w:cs="Calibri"/>
                <w:b/>
                <w:bCs/>
                <w:color w:val="000000"/>
              </w:rPr>
              <w:t>Date</w:t>
            </w:r>
          </w:p>
        </w:tc>
        <w:tc>
          <w:tcPr>
            <w:tcW w:w="1460" w:type="dxa"/>
            <w:tcBorders>
              <w:top w:val="single" w:sz="4" w:space="0" w:color="auto"/>
              <w:left w:val="nil"/>
              <w:bottom w:val="single" w:sz="4" w:space="0" w:color="auto"/>
              <w:right w:val="single" w:sz="4" w:space="0" w:color="auto"/>
            </w:tcBorders>
            <w:shd w:val="clear" w:color="auto" w:fill="auto"/>
            <w:vAlign w:val="center"/>
            <w:hideMark/>
          </w:tcPr>
          <w:p w14:paraId="03D0D114" w14:textId="77777777" w:rsidR="0016780F" w:rsidRPr="0016780F" w:rsidRDefault="0016780F" w:rsidP="0016780F">
            <w:pPr>
              <w:spacing w:line="240" w:lineRule="auto"/>
              <w:contextualSpacing w:val="0"/>
              <w:jc w:val="center"/>
              <w:rPr>
                <w:rFonts w:ascii="Calibri" w:eastAsia="Times New Roman" w:hAnsi="Calibri" w:cs="Calibri"/>
                <w:b/>
                <w:bCs/>
                <w:color w:val="000000"/>
              </w:rPr>
            </w:pPr>
            <w:r w:rsidRPr="0016780F">
              <w:rPr>
                <w:rFonts w:ascii="Calibri" w:eastAsia="Times New Roman" w:hAnsi="Calibri" w:cs="Calibri"/>
                <w:b/>
                <w:bCs/>
                <w:color w:val="000000"/>
              </w:rPr>
              <w:t>Individual Sample Value (CFU/100 mL)</w:t>
            </w:r>
          </w:p>
        </w:tc>
        <w:tc>
          <w:tcPr>
            <w:tcW w:w="1360" w:type="dxa"/>
            <w:tcBorders>
              <w:top w:val="single" w:sz="4" w:space="0" w:color="auto"/>
              <w:left w:val="nil"/>
              <w:bottom w:val="single" w:sz="4" w:space="0" w:color="auto"/>
              <w:right w:val="single" w:sz="4" w:space="0" w:color="auto"/>
            </w:tcBorders>
            <w:shd w:val="clear" w:color="auto" w:fill="auto"/>
            <w:vAlign w:val="center"/>
            <w:hideMark/>
          </w:tcPr>
          <w:p w14:paraId="7CF19CF7" w14:textId="77777777" w:rsidR="0016780F" w:rsidRPr="0016780F" w:rsidRDefault="0016780F" w:rsidP="0016780F">
            <w:pPr>
              <w:spacing w:line="240" w:lineRule="auto"/>
              <w:contextualSpacing w:val="0"/>
              <w:jc w:val="center"/>
              <w:rPr>
                <w:rFonts w:ascii="Calibri" w:eastAsia="Times New Roman" w:hAnsi="Calibri" w:cs="Calibri"/>
                <w:b/>
                <w:bCs/>
                <w:color w:val="000000"/>
              </w:rPr>
            </w:pPr>
            <w:r w:rsidRPr="0016780F">
              <w:rPr>
                <w:rFonts w:ascii="Calibri" w:eastAsia="Times New Roman" w:hAnsi="Calibri" w:cs="Calibri"/>
                <w:b/>
                <w:bCs/>
                <w:color w:val="000000"/>
              </w:rPr>
              <w:t>30 Day Rolling Geometric Mean Value (CFU/100 mL)</w:t>
            </w:r>
          </w:p>
        </w:tc>
        <w:tc>
          <w:tcPr>
            <w:tcW w:w="1280" w:type="dxa"/>
            <w:tcBorders>
              <w:top w:val="single" w:sz="4" w:space="0" w:color="auto"/>
              <w:left w:val="nil"/>
              <w:bottom w:val="single" w:sz="4" w:space="0" w:color="auto"/>
              <w:right w:val="single" w:sz="4" w:space="0" w:color="auto"/>
            </w:tcBorders>
            <w:shd w:val="clear" w:color="auto" w:fill="auto"/>
            <w:vAlign w:val="center"/>
            <w:hideMark/>
          </w:tcPr>
          <w:p w14:paraId="5C1FB27B" w14:textId="77777777" w:rsidR="0016780F" w:rsidRPr="0016780F" w:rsidRDefault="0016780F" w:rsidP="0016780F">
            <w:pPr>
              <w:spacing w:line="240" w:lineRule="auto"/>
              <w:contextualSpacing w:val="0"/>
              <w:jc w:val="center"/>
              <w:rPr>
                <w:rFonts w:ascii="Calibri" w:eastAsia="Times New Roman" w:hAnsi="Calibri" w:cs="Calibri"/>
                <w:b/>
                <w:bCs/>
                <w:color w:val="000000"/>
              </w:rPr>
            </w:pPr>
            <w:r w:rsidRPr="0016780F">
              <w:rPr>
                <w:rFonts w:ascii="Calibri" w:eastAsia="Times New Roman" w:hAnsi="Calibri" w:cs="Calibri"/>
                <w:b/>
                <w:bCs/>
                <w:color w:val="000000"/>
              </w:rPr>
              <w:t>Individual Sample Value Exceedance</w:t>
            </w:r>
          </w:p>
        </w:tc>
        <w:tc>
          <w:tcPr>
            <w:tcW w:w="1220" w:type="dxa"/>
            <w:tcBorders>
              <w:top w:val="single" w:sz="4" w:space="0" w:color="auto"/>
              <w:left w:val="nil"/>
              <w:bottom w:val="single" w:sz="4" w:space="0" w:color="auto"/>
              <w:right w:val="single" w:sz="4" w:space="0" w:color="auto"/>
            </w:tcBorders>
            <w:shd w:val="clear" w:color="auto" w:fill="auto"/>
            <w:vAlign w:val="center"/>
            <w:hideMark/>
          </w:tcPr>
          <w:p w14:paraId="470EF12C" w14:textId="77777777" w:rsidR="0016780F" w:rsidRPr="0016780F" w:rsidRDefault="0016780F" w:rsidP="0016780F">
            <w:pPr>
              <w:spacing w:line="240" w:lineRule="auto"/>
              <w:contextualSpacing w:val="0"/>
              <w:jc w:val="center"/>
              <w:rPr>
                <w:rFonts w:ascii="Calibri" w:eastAsia="Times New Roman" w:hAnsi="Calibri" w:cs="Calibri"/>
                <w:b/>
                <w:bCs/>
                <w:color w:val="000000"/>
              </w:rPr>
            </w:pPr>
            <w:r w:rsidRPr="0016780F">
              <w:rPr>
                <w:rFonts w:ascii="Calibri" w:eastAsia="Times New Roman" w:hAnsi="Calibri" w:cs="Calibri"/>
                <w:b/>
                <w:bCs/>
                <w:color w:val="000000"/>
              </w:rPr>
              <w:t>30 Day Geometric Mean Exceedance</w:t>
            </w:r>
          </w:p>
        </w:tc>
      </w:tr>
      <w:tr w:rsidR="0016780F" w:rsidRPr="0016780F" w14:paraId="7204755C" w14:textId="77777777" w:rsidTr="0016780F">
        <w:trPr>
          <w:trHeight w:val="288"/>
        </w:trPr>
        <w:tc>
          <w:tcPr>
            <w:tcW w:w="1440" w:type="dxa"/>
            <w:vMerge w:val="restart"/>
            <w:tcBorders>
              <w:top w:val="nil"/>
              <w:left w:val="single" w:sz="4" w:space="0" w:color="auto"/>
              <w:bottom w:val="single" w:sz="4" w:space="0" w:color="000000"/>
              <w:right w:val="single" w:sz="4" w:space="0" w:color="auto"/>
            </w:tcBorders>
            <w:shd w:val="clear" w:color="auto" w:fill="auto"/>
            <w:noWrap/>
            <w:hideMark/>
          </w:tcPr>
          <w:p w14:paraId="78A4740D"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Fecal Coliform</w:t>
            </w:r>
          </w:p>
        </w:tc>
        <w:tc>
          <w:tcPr>
            <w:tcW w:w="2140" w:type="dxa"/>
            <w:vMerge w:val="restart"/>
            <w:tcBorders>
              <w:top w:val="nil"/>
              <w:left w:val="single" w:sz="4" w:space="0" w:color="auto"/>
              <w:bottom w:val="single" w:sz="4" w:space="0" w:color="auto"/>
              <w:right w:val="single" w:sz="4" w:space="0" w:color="auto"/>
            </w:tcBorders>
            <w:shd w:val="clear" w:color="auto" w:fill="auto"/>
            <w:hideMark/>
          </w:tcPr>
          <w:p w14:paraId="58050491"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Kenai River Gull Rookery 1</w:t>
            </w:r>
          </w:p>
        </w:tc>
        <w:tc>
          <w:tcPr>
            <w:tcW w:w="1180" w:type="dxa"/>
            <w:tcBorders>
              <w:top w:val="nil"/>
              <w:left w:val="nil"/>
              <w:bottom w:val="single" w:sz="4" w:space="0" w:color="auto"/>
              <w:right w:val="single" w:sz="4" w:space="0" w:color="auto"/>
            </w:tcBorders>
            <w:shd w:val="clear" w:color="auto" w:fill="auto"/>
            <w:noWrap/>
            <w:vAlign w:val="bottom"/>
            <w:hideMark/>
          </w:tcPr>
          <w:p w14:paraId="538D139A"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5/26/2020</w:t>
            </w:r>
          </w:p>
        </w:tc>
        <w:tc>
          <w:tcPr>
            <w:tcW w:w="1460" w:type="dxa"/>
            <w:tcBorders>
              <w:top w:val="nil"/>
              <w:left w:val="nil"/>
              <w:bottom w:val="single" w:sz="4" w:space="0" w:color="auto"/>
              <w:right w:val="single" w:sz="4" w:space="0" w:color="auto"/>
            </w:tcBorders>
            <w:shd w:val="clear" w:color="auto" w:fill="auto"/>
            <w:noWrap/>
            <w:vAlign w:val="bottom"/>
            <w:hideMark/>
          </w:tcPr>
          <w:p w14:paraId="6635EE7C"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1</w:t>
            </w:r>
          </w:p>
        </w:tc>
        <w:tc>
          <w:tcPr>
            <w:tcW w:w="1360" w:type="dxa"/>
            <w:tcBorders>
              <w:top w:val="nil"/>
              <w:left w:val="nil"/>
              <w:bottom w:val="single" w:sz="4" w:space="0" w:color="auto"/>
              <w:right w:val="single" w:sz="4" w:space="0" w:color="auto"/>
            </w:tcBorders>
            <w:shd w:val="clear" w:color="auto" w:fill="auto"/>
            <w:noWrap/>
            <w:vAlign w:val="bottom"/>
            <w:hideMark/>
          </w:tcPr>
          <w:p w14:paraId="3E0AE855"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437FE430"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1C61E114"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72CBB397"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301733FF"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auto"/>
              <w:right w:val="single" w:sz="4" w:space="0" w:color="auto"/>
            </w:tcBorders>
            <w:vAlign w:val="center"/>
            <w:hideMark/>
          </w:tcPr>
          <w:p w14:paraId="053294EF"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00883965"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6/4/2020</w:t>
            </w:r>
          </w:p>
        </w:tc>
        <w:tc>
          <w:tcPr>
            <w:tcW w:w="1460" w:type="dxa"/>
            <w:tcBorders>
              <w:top w:val="nil"/>
              <w:left w:val="nil"/>
              <w:bottom w:val="single" w:sz="4" w:space="0" w:color="auto"/>
              <w:right w:val="single" w:sz="4" w:space="0" w:color="auto"/>
            </w:tcBorders>
            <w:shd w:val="clear" w:color="auto" w:fill="auto"/>
            <w:noWrap/>
            <w:vAlign w:val="bottom"/>
            <w:hideMark/>
          </w:tcPr>
          <w:p w14:paraId="050E7D62"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12</w:t>
            </w:r>
          </w:p>
        </w:tc>
        <w:tc>
          <w:tcPr>
            <w:tcW w:w="1360" w:type="dxa"/>
            <w:tcBorders>
              <w:top w:val="nil"/>
              <w:left w:val="nil"/>
              <w:bottom w:val="single" w:sz="4" w:space="0" w:color="auto"/>
              <w:right w:val="single" w:sz="4" w:space="0" w:color="auto"/>
            </w:tcBorders>
            <w:shd w:val="clear" w:color="auto" w:fill="auto"/>
            <w:noWrap/>
            <w:vAlign w:val="bottom"/>
            <w:hideMark/>
          </w:tcPr>
          <w:p w14:paraId="17ECDA18"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7477803F"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277FF44B"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2C8BB9CA"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0BB5999A"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auto"/>
              <w:right w:val="single" w:sz="4" w:space="0" w:color="auto"/>
            </w:tcBorders>
            <w:vAlign w:val="center"/>
            <w:hideMark/>
          </w:tcPr>
          <w:p w14:paraId="50D2523B"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2FA97E7F"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6/9/2020</w:t>
            </w:r>
          </w:p>
        </w:tc>
        <w:tc>
          <w:tcPr>
            <w:tcW w:w="1460" w:type="dxa"/>
            <w:tcBorders>
              <w:top w:val="nil"/>
              <w:left w:val="nil"/>
              <w:bottom w:val="single" w:sz="4" w:space="0" w:color="auto"/>
              <w:right w:val="single" w:sz="4" w:space="0" w:color="auto"/>
            </w:tcBorders>
            <w:shd w:val="clear" w:color="auto" w:fill="auto"/>
            <w:noWrap/>
            <w:vAlign w:val="bottom"/>
            <w:hideMark/>
          </w:tcPr>
          <w:p w14:paraId="1466988B"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9.3</w:t>
            </w:r>
          </w:p>
        </w:tc>
        <w:tc>
          <w:tcPr>
            <w:tcW w:w="1360" w:type="dxa"/>
            <w:tcBorders>
              <w:top w:val="nil"/>
              <w:left w:val="nil"/>
              <w:bottom w:val="single" w:sz="4" w:space="0" w:color="auto"/>
              <w:right w:val="single" w:sz="4" w:space="0" w:color="auto"/>
            </w:tcBorders>
            <w:shd w:val="clear" w:color="auto" w:fill="auto"/>
            <w:noWrap/>
            <w:vAlign w:val="bottom"/>
            <w:hideMark/>
          </w:tcPr>
          <w:p w14:paraId="3EF6CE22"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1D4ECCB0"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730F49B6"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7770DD1D"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076338CD"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auto"/>
              <w:right w:val="single" w:sz="4" w:space="0" w:color="auto"/>
            </w:tcBorders>
            <w:vAlign w:val="center"/>
            <w:hideMark/>
          </w:tcPr>
          <w:p w14:paraId="0486CFB7"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42DB5EA5"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6/18/2020</w:t>
            </w:r>
          </w:p>
        </w:tc>
        <w:tc>
          <w:tcPr>
            <w:tcW w:w="1460" w:type="dxa"/>
            <w:tcBorders>
              <w:top w:val="nil"/>
              <w:left w:val="nil"/>
              <w:bottom w:val="single" w:sz="4" w:space="0" w:color="auto"/>
              <w:right w:val="single" w:sz="4" w:space="0" w:color="auto"/>
            </w:tcBorders>
            <w:shd w:val="clear" w:color="auto" w:fill="auto"/>
            <w:noWrap/>
            <w:vAlign w:val="bottom"/>
            <w:hideMark/>
          </w:tcPr>
          <w:p w14:paraId="74CABE7F"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38</w:t>
            </w:r>
          </w:p>
        </w:tc>
        <w:tc>
          <w:tcPr>
            <w:tcW w:w="1360" w:type="dxa"/>
            <w:tcBorders>
              <w:top w:val="nil"/>
              <w:left w:val="nil"/>
              <w:bottom w:val="single" w:sz="4" w:space="0" w:color="auto"/>
              <w:right w:val="single" w:sz="4" w:space="0" w:color="auto"/>
            </w:tcBorders>
            <w:shd w:val="clear" w:color="auto" w:fill="auto"/>
            <w:noWrap/>
            <w:vAlign w:val="bottom"/>
            <w:hideMark/>
          </w:tcPr>
          <w:p w14:paraId="20FB172F"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80" w:type="dxa"/>
            <w:tcBorders>
              <w:top w:val="single" w:sz="4" w:space="0" w:color="auto"/>
              <w:left w:val="single" w:sz="4" w:space="0" w:color="auto"/>
              <w:bottom w:val="single" w:sz="4" w:space="0" w:color="auto"/>
              <w:right w:val="single" w:sz="4" w:space="0" w:color="auto"/>
            </w:tcBorders>
            <w:shd w:val="clear" w:color="000000" w:fill="DDEBF7"/>
            <w:noWrap/>
            <w:vAlign w:val="bottom"/>
            <w:hideMark/>
          </w:tcPr>
          <w:p w14:paraId="5BB52217"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&gt; 31</w:t>
            </w:r>
          </w:p>
        </w:tc>
        <w:tc>
          <w:tcPr>
            <w:tcW w:w="1220" w:type="dxa"/>
            <w:tcBorders>
              <w:top w:val="nil"/>
              <w:left w:val="nil"/>
              <w:bottom w:val="single" w:sz="4" w:space="0" w:color="auto"/>
              <w:right w:val="single" w:sz="4" w:space="0" w:color="auto"/>
            </w:tcBorders>
            <w:shd w:val="clear" w:color="auto" w:fill="auto"/>
            <w:noWrap/>
            <w:vAlign w:val="bottom"/>
            <w:hideMark/>
          </w:tcPr>
          <w:p w14:paraId="4EE9B927"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3C26E69C"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3FDF9A78"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auto"/>
              <w:right w:val="single" w:sz="4" w:space="0" w:color="auto"/>
            </w:tcBorders>
            <w:vAlign w:val="center"/>
            <w:hideMark/>
          </w:tcPr>
          <w:p w14:paraId="0035CE08"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2B2DB39E"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6/23/2020</w:t>
            </w:r>
          </w:p>
        </w:tc>
        <w:tc>
          <w:tcPr>
            <w:tcW w:w="1460" w:type="dxa"/>
            <w:tcBorders>
              <w:top w:val="nil"/>
              <w:left w:val="nil"/>
              <w:bottom w:val="single" w:sz="4" w:space="0" w:color="auto"/>
              <w:right w:val="single" w:sz="4" w:space="0" w:color="auto"/>
            </w:tcBorders>
            <w:shd w:val="clear" w:color="auto" w:fill="auto"/>
            <w:noWrap/>
            <w:vAlign w:val="bottom"/>
            <w:hideMark/>
          </w:tcPr>
          <w:p w14:paraId="13507C69"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62</w:t>
            </w:r>
          </w:p>
        </w:tc>
        <w:tc>
          <w:tcPr>
            <w:tcW w:w="1360" w:type="dxa"/>
            <w:tcBorders>
              <w:top w:val="nil"/>
              <w:left w:val="nil"/>
              <w:bottom w:val="single" w:sz="4" w:space="0" w:color="auto"/>
              <w:right w:val="single" w:sz="4" w:space="0" w:color="auto"/>
            </w:tcBorders>
            <w:shd w:val="clear" w:color="auto" w:fill="auto"/>
            <w:noWrap/>
            <w:vAlign w:val="bottom"/>
            <w:hideMark/>
          </w:tcPr>
          <w:p w14:paraId="11C17900"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80" w:type="dxa"/>
            <w:tcBorders>
              <w:top w:val="single" w:sz="4" w:space="0" w:color="auto"/>
              <w:left w:val="single" w:sz="4" w:space="0" w:color="auto"/>
              <w:bottom w:val="single" w:sz="4" w:space="0" w:color="auto"/>
              <w:right w:val="single" w:sz="4" w:space="0" w:color="auto"/>
            </w:tcBorders>
            <w:shd w:val="clear" w:color="000000" w:fill="DDEBF7"/>
            <w:noWrap/>
            <w:vAlign w:val="bottom"/>
            <w:hideMark/>
          </w:tcPr>
          <w:p w14:paraId="464BB8F6"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&gt; 31</w:t>
            </w:r>
          </w:p>
        </w:tc>
        <w:tc>
          <w:tcPr>
            <w:tcW w:w="1220" w:type="dxa"/>
            <w:tcBorders>
              <w:top w:val="nil"/>
              <w:left w:val="nil"/>
              <w:bottom w:val="single" w:sz="4" w:space="0" w:color="auto"/>
              <w:right w:val="single" w:sz="4" w:space="0" w:color="auto"/>
            </w:tcBorders>
            <w:shd w:val="clear" w:color="auto" w:fill="auto"/>
            <w:noWrap/>
            <w:vAlign w:val="bottom"/>
            <w:hideMark/>
          </w:tcPr>
          <w:p w14:paraId="6203858A"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7127B039"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3B69C298"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auto"/>
              <w:right w:val="single" w:sz="4" w:space="0" w:color="auto"/>
            </w:tcBorders>
            <w:vAlign w:val="center"/>
            <w:hideMark/>
          </w:tcPr>
          <w:p w14:paraId="635B057A"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35EE055E"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6/29/2020</w:t>
            </w:r>
          </w:p>
        </w:tc>
        <w:tc>
          <w:tcPr>
            <w:tcW w:w="1460" w:type="dxa"/>
            <w:tcBorders>
              <w:top w:val="nil"/>
              <w:left w:val="nil"/>
              <w:bottom w:val="single" w:sz="4" w:space="0" w:color="auto"/>
              <w:right w:val="single" w:sz="4" w:space="0" w:color="auto"/>
            </w:tcBorders>
            <w:shd w:val="clear" w:color="auto" w:fill="auto"/>
            <w:noWrap/>
            <w:vAlign w:val="bottom"/>
            <w:hideMark/>
          </w:tcPr>
          <w:p w14:paraId="0750BE25"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310</w:t>
            </w:r>
          </w:p>
        </w:tc>
        <w:tc>
          <w:tcPr>
            <w:tcW w:w="1360" w:type="dxa"/>
            <w:tcBorders>
              <w:top w:val="nil"/>
              <w:left w:val="nil"/>
              <w:bottom w:val="single" w:sz="4" w:space="0" w:color="auto"/>
              <w:right w:val="single" w:sz="4" w:space="0" w:color="auto"/>
            </w:tcBorders>
            <w:shd w:val="clear" w:color="auto" w:fill="auto"/>
            <w:noWrap/>
            <w:vAlign w:val="bottom"/>
            <w:hideMark/>
          </w:tcPr>
          <w:p w14:paraId="3F9B407F"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38.2</w:t>
            </w:r>
          </w:p>
        </w:tc>
        <w:tc>
          <w:tcPr>
            <w:tcW w:w="1280" w:type="dxa"/>
            <w:tcBorders>
              <w:top w:val="single" w:sz="4" w:space="0" w:color="auto"/>
              <w:left w:val="single" w:sz="4" w:space="0" w:color="auto"/>
              <w:bottom w:val="single" w:sz="4" w:space="0" w:color="auto"/>
              <w:right w:val="single" w:sz="4" w:space="0" w:color="auto"/>
            </w:tcBorders>
            <w:shd w:val="clear" w:color="000000" w:fill="DDEBF7"/>
            <w:noWrap/>
            <w:vAlign w:val="bottom"/>
            <w:hideMark/>
          </w:tcPr>
          <w:p w14:paraId="420624AC"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&gt; 31</w:t>
            </w:r>
          </w:p>
        </w:tc>
        <w:tc>
          <w:tcPr>
            <w:tcW w:w="1220" w:type="dxa"/>
            <w:tcBorders>
              <w:top w:val="nil"/>
              <w:left w:val="nil"/>
              <w:bottom w:val="single" w:sz="4" w:space="0" w:color="auto"/>
              <w:right w:val="single" w:sz="4" w:space="0" w:color="auto"/>
            </w:tcBorders>
            <w:shd w:val="clear" w:color="auto" w:fill="auto"/>
            <w:noWrap/>
            <w:vAlign w:val="bottom"/>
            <w:hideMark/>
          </w:tcPr>
          <w:p w14:paraId="00B9C0D7"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338BA462"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1AA07CC9"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auto"/>
              <w:right w:val="single" w:sz="4" w:space="0" w:color="auto"/>
            </w:tcBorders>
            <w:vAlign w:val="center"/>
            <w:hideMark/>
          </w:tcPr>
          <w:p w14:paraId="19DFF6A0"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4005162A"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7/7/2020</w:t>
            </w:r>
          </w:p>
        </w:tc>
        <w:tc>
          <w:tcPr>
            <w:tcW w:w="1460" w:type="dxa"/>
            <w:tcBorders>
              <w:top w:val="nil"/>
              <w:left w:val="nil"/>
              <w:bottom w:val="single" w:sz="4" w:space="0" w:color="auto"/>
              <w:right w:val="single" w:sz="4" w:space="0" w:color="auto"/>
            </w:tcBorders>
            <w:shd w:val="clear" w:color="auto" w:fill="auto"/>
            <w:noWrap/>
            <w:vAlign w:val="bottom"/>
            <w:hideMark/>
          </w:tcPr>
          <w:p w14:paraId="1E303262"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84</w:t>
            </w:r>
          </w:p>
        </w:tc>
        <w:tc>
          <w:tcPr>
            <w:tcW w:w="1360" w:type="dxa"/>
            <w:tcBorders>
              <w:top w:val="nil"/>
              <w:left w:val="nil"/>
              <w:bottom w:val="single" w:sz="4" w:space="0" w:color="auto"/>
              <w:right w:val="single" w:sz="4" w:space="0" w:color="auto"/>
            </w:tcBorders>
            <w:shd w:val="clear" w:color="auto" w:fill="auto"/>
            <w:noWrap/>
            <w:vAlign w:val="bottom"/>
            <w:hideMark/>
          </w:tcPr>
          <w:p w14:paraId="3A09AD5F"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56.4</w:t>
            </w:r>
          </w:p>
        </w:tc>
        <w:tc>
          <w:tcPr>
            <w:tcW w:w="1280" w:type="dxa"/>
            <w:tcBorders>
              <w:top w:val="single" w:sz="4" w:space="0" w:color="auto"/>
              <w:left w:val="single" w:sz="4" w:space="0" w:color="auto"/>
              <w:bottom w:val="single" w:sz="4" w:space="0" w:color="auto"/>
              <w:right w:val="single" w:sz="4" w:space="0" w:color="auto"/>
            </w:tcBorders>
            <w:shd w:val="clear" w:color="000000" w:fill="DDEBF7"/>
            <w:noWrap/>
            <w:vAlign w:val="bottom"/>
            <w:hideMark/>
          </w:tcPr>
          <w:p w14:paraId="204CF233"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&gt; 31</w:t>
            </w:r>
          </w:p>
        </w:tc>
        <w:tc>
          <w:tcPr>
            <w:tcW w:w="1220" w:type="dxa"/>
            <w:tcBorders>
              <w:top w:val="nil"/>
              <w:left w:val="nil"/>
              <w:bottom w:val="single" w:sz="4" w:space="0" w:color="auto"/>
              <w:right w:val="single" w:sz="4" w:space="0" w:color="auto"/>
            </w:tcBorders>
            <w:shd w:val="clear" w:color="auto" w:fill="auto"/>
            <w:noWrap/>
            <w:vAlign w:val="bottom"/>
            <w:hideMark/>
          </w:tcPr>
          <w:p w14:paraId="42F45C74"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6875FADA"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0F2E2011"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auto"/>
              <w:right w:val="single" w:sz="4" w:space="0" w:color="auto"/>
            </w:tcBorders>
            <w:vAlign w:val="center"/>
            <w:hideMark/>
          </w:tcPr>
          <w:p w14:paraId="7790E531"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0CB591C6"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7/13/2020</w:t>
            </w:r>
          </w:p>
        </w:tc>
        <w:tc>
          <w:tcPr>
            <w:tcW w:w="1460" w:type="dxa"/>
            <w:tcBorders>
              <w:top w:val="nil"/>
              <w:left w:val="nil"/>
              <w:bottom w:val="single" w:sz="4" w:space="0" w:color="auto"/>
              <w:right w:val="single" w:sz="4" w:space="0" w:color="auto"/>
            </w:tcBorders>
            <w:shd w:val="clear" w:color="auto" w:fill="auto"/>
            <w:noWrap/>
            <w:vAlign w:val="bottom"/>
            <w:hideMark/>
          </w:tcPr>
          <w:p w14:paraId="2CA60DE8"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17</w:t>
            </w:r>
          </w:p>
        </w:tc>
        <w:tc>
          <w:tcPr>
            <w:tcW w:w="1360" w:type="dxa"/>
            <w:tcBorders>
              <w:top w:val="nil"/>
              <w:left w:val="nil"/>
              <w:bottom w:val="single" w:sz="4" w:space="0" w:color="auto"/>
              <w:right w:val="single" w:sz="4" w:space="0" w:color="auto"/>
            </w:tcBorders>
            <w:shd w:val="clear" w:color="auto" w:fill="auto"/>
            <w:noWrap/>
            <w:vAlign w:val="bottom"/>
            <w:hideMark/>
          </w:tcPr>
          <w:p w14:paraId="797040DD"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63.6</w:t>
            </w:r>
          </w:p>
        </w:tc>
        <w:tc>
          <w:tcPr>
            <w:tcW w:w="1280" w:type="dxa"/>
            <w:tcBorders>
              <w:top w:val="nil"/>
              <w:left w:val="nil"/>
              <w:bottom w:val="single" w:sz="4" w:space="0" w:color="auto"/>
              <w:right w:val="single" w:sz="4" w:space="0" w:color="auto"/>
            </w:tcBorders>
            <w:shd w:val="clear" w:color="auto" w:fill="auto"/>
            <w:noWrap/>
            <w:vAlign w:val="bottom"/>
            <w:hideMark/>
          </w:tcPr>
          <w:p w14:paraId="62755857"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4ACAFDC3"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51500B5C"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1125754F"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auto"/>
              <w:right w:val="single" w:sz="4" w:space="0" w:color="auto"/>
            </w:tcBorders>
            <w:vAlign w:val="center"/>
            <w:hideMark/>
          </w:tcPr>
          <w:p w14:paraId="651211B1"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013DA3C6"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7/20/2020</w:t>
            </w:r>
          </w:p>
        </w:tc>
        <w:tc>
          <w:tcPr>
            <w:tcW w:w="1460" w:type="dxa"/>
            <w:tcBorders>
              <w:top w:val="nil"/>
              <w:left w:val="nil"/>
              <w:bottom w:val="single" w:sz="4" w:space="0" w:color="auto"/>
              <w:right w:val="single" w:sz="4" w:space="0" w:color="auto"/>
            </w:tcBorders>
            <w:shd w:val="clear" w:color="auto" w:fill="auto"/>
            <w:noWrap/>
            <w:vAlign w:val="bottom"/>
            <w:hideMark/>
          </w:tcPr>
          <w:p w14:paraId="34C088B2"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280</w:t>
            </w:r>
          </w:p>
        </w:tc>
        <w:tc>
          <w:tcPr>
            <w:tcW w:w="1360" w:type="dxa"/>
            <w:tcBorders>
              <w:top w:val="nil"/>
              <w:left w:val="nil"/>
              <w:bottom w:val="single" w:sz="4" w:space="0" w:color="auto"/>
              <w:right w:val="single" w:sz="4" w:space="0" w:color="auto"/>
            </w:tcBorders>
            <w:shd w:val="clear" w:color="auto" w:fill="auto"/>
            <w:noWrap/>
            <w:vAlign w:val="bottom"/>
            <w:hideMark/>
          </w:tcPr>
          <w:p w14:paraId="5948DD1F"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94.9</w:t>
            </w:r>
          </w:p>
        </w:tc>
        <w:tc>
          <w:tcPr>
            <w:tcW w:w="1280" w:type="dxa"/>
            <w:tcBorders>
              <w:top w:val="single" w:sz="4" w:space="0" w:color="auto"/>
              <w:left w:val="single" w:sz="4" w:space="0" w:color="auto"/>
              <w:bottom w:val="single" w:sz="4" w:space="0" w:color="auto"/>
              <w:right w:val="single" w:sz="4" w:space="0" w:color="auto"/>
            </w:tcBorders>
            <w:shd w:val="clear" w:color="000000" w:fill="DDEBF7"/>
            <w:noWrap/>
            <w:vAlign w:val="bottom"/>
            <w:hideMark/>
          </w:tcPr>
          <w:p w14:paraId="5B57C60A"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&gt; 31</w:t>
            </w:r>
          </w:p>
        </w:tc>
        <w:tc>
          <w:tcPr>
            <w:tcW w:w="1220" w:type="dxa"/>
            <w:tcBorders>
              <w:top w:val="nil"/>
              <w:left w:val="nil"/>
              <w:bottom w:val="single" w:sz="4" w:space="0" w:color="auto"/>
              <w:right w:val="single" w:sz="4" w:space="0" w:color="auto"/>
            </w:tcBorders>
            <w:shd w:val="clear" w:color="auto" w:fill="auto"/>
            <w:noWrap/>
            <w:vAlign w:val="bottom"/>
            <w:hideMark/>
          </w:tcPr>
          <w:p w14:paraId="515552A3"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04131599"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06D0A197"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auto"/>
              <w:right w:val="single" w:sz="4" w:space="0" w:color="auto"/>
            </w:tcBorders>
            <w:vAlign w:val="center"/>
            <w:hideMark/>
          </w:tcPr>
          <w:p w14:paraId="0CD3D72E"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35F2B177"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7/27/2020</w:t>
            </w:r>
          </w:p>
        </w:tc>
        <w:tc>
          <w:tcPr>
            <w:tcW w:w="1460" w:type="dxa"/>
            <w:tcBorders>
              <w:top w:val="nil"/>
              <w:left w:val="nil"/>
              <w:bottom w:val="single" w:sz="4" w:space="0" w:color="auto"/>
              <w:right w:val="single" w:sz="4" w:space="0" w:color="auto"/>
            </w:tcBorders>
            <w:shd w:val="clear" w:color="auto" w:fill="auto"/>
            <w:noWrap/>
            <w:vAlign w:val="bottom"/>
            <w:hideMark/>
          </w:tcPr>
          <w:p w14:paraId="3A8EED16"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52</w:t>
            </w:r>
          </w:p>
        </w:tc>
        <w:tc>
          <w:tcPr>
            <w:tcW w:w="1360" w:type="dxa"/>
            <w:tcBorders>
              <w:top w:val="nil"/>
              <w:left w:val="nil"/>
              <w:bottom w:val="single" w:sz="4" w:space="0" w:color="auto"/>
              <w:right w:val="single" w:sz="4" w:space="0" w:color="auto"/>
            </w:tcBorders>
            <w:shd w:val="clear" w:color="auto" w:fill="auto"/>
            <w:noWrap/>
            <w:vAlign w:val="bottom"/>
            <w:hideMark/>
          </w:tcPr>
          <w:p w14:paraId="182A2A14"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91.6</w:t>
            </w:r>
          </w:p>
        </w:tc>
        <w:tc>
          <w:tcPr>
            <w:tcW w:w="1280" w:type="dxa"/>
            <w:tcBorders>
              <w:top w:val="single" w:sz="4" w:space="0" w:color="auto"/>
              <w:left w:val="single" w:sz="4" w:space="0" w:color="auto"/>
              <w:bottom w:val="single" w:sz="4" w:space="0" w:color="auto"/>
              <w:right w:val="single" w:sz="4" w:space="0" w:color="auto"/>
            </w:tcBorders>
            <w:shd w:val="clear" w:color="000000" w:fill="DDEBF7"/>
            <w:noWrap/>
            <w:vAlign w:val="bottom"/>
            <w:hideMark/>
          </w:tcPr>
          <w:p w14:paraId="249D06E0"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&gt; 31</w:t>
            </w:r>
          </w:p>
        </w:tc>
        <w:tc>
          <w:tcPr>
            <w:tcW w:w="1220" w:type="dxa"/>
            <w:tcBorders>
              <w:top w:val="nil"/>
              <w:left w:val="nil"/>
              <w:bottom w:val="single" w:sz="4" w:space="0" w:color="auto"/>
              <w:right w:val="single" w:sz="4" w:space="0" w:color="auto"/>
            </w:tcBorders>
            <w:shd w:val="clear" w:color="auto" w:fill="auto"/>
            <w:noWrap/>
            <w:vAlign w:val="bottom"/>
            <w:hideMark/>
          </w:tcPr>
          <w:p w14:paraId="371D8F66"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571A2CE6"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6B304461"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auto"/>
              <w:right w:val="single" w:sz="4" w:space="0" w:color="auto"/>
            </w:tcBorders>
            <w:vAlign w:val="center"/>
            <w:hideMark/>
          </w:tcPr>
          <w:p w14:paraId="35BC271D"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0E355057"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8/5/2020</w:t>
            </w:r>
          </w:p>
        </w:tc>
        <w:tc>
          <w:tcPr>
            <w:tcW w:w="1460" w:type="dxa"/>
            <w:tcBorders>
              <w:top w:val="nil"/>
              <w:left w:val="nil"/>
              <w:bottom w:val="single" w:sz="4" w:space="0" w:color="auto"/>
              <w:right w:val="single" w:sz="4" w:space="0" w:color="auto"/>
            </w:tcBorders>
            <w:shd w:val="clear" w:color="auto" w:fill="auto"/>
            <w:noWrap/>
            <w:vAlign w:val="bottom"/>
            <w:hideMark/>
          </w:tcPr>
          <w:p w14:paraId="2E57D40D"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57</w:t>
            </w:r>
          </w:p>
        </w:tc>
        <w:tc>
          <w:tcPr>
            <w:tcW w:w="1360" w:type="dxa"/>
            <w:tcBorders>
              <w:top w:val="nil"/>
              <w:left w:val="nil"/>
              <w:bottom w:val="single" w:sz="4" w:space="0" w:color="auto"/>
              <w:right w:val="single" w:sz="4" w:space="0" w:color="auto"/>
            </w:tcBorders>
            <w:shd w:val="clear" w:color="auto" w:fill="auto"/>
            <w:noWrap/>
            <w:vAlign w:val="bottom"/>
            <w:hideMark/>
          </w:tcPr>
          <w:p w14:paraId="7A6EC445"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65.3</w:t>
            </w:r>
          </w:p>
        </w:tc>
        <w:tc>
          <w:tcPr>
            <w:tcW w:w="1280" w:type="dxa"/>
            <w:tcBorders>
              <w:top w:val="single" w:sz="4" w:space="0" w:color="auto"/>
              <w:left w:val="single" w:sz="4" w:space="0" w:color="auto"/>
              <w:bottom w:val="single" w:sz="4" w:space="0" w:color="auto"/>
              <w:right w:val="single" w:sz="4" w:space="0" w:color="auto"/>
            </w:tcBorders>
            <w:shd w:val="clear" w:color="000000" w:fill="DDEBF7"/>
            <w:noWrap/>
            <w:vAlign w:val="bottom"/>
            <w:hideMark/>
          </w:tcPr>
          <w:p w14:paraId="066C8B33"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&gt; 31</w:t>
            </w:r>
          </w:p>
        </w:tc>
        <w:tc>
          <w:tcPr>
            <w:tcW w:w="1220" w:type="dxa"/>
            <w:tcBorders>
              <w:top w:val="nil"/>
              <w:left w:val="nil"/>
              <w:bottom w:val="single" w:sz="4" w:space="0" w:color="auto"/>
              <w:right w:val="single" w:sz="4" w:space="0" w:color="auto"/>
            </w:tcBorders>
            <w:shd w:val="clear" w:color="auto" w:fill="auto"/>
            <w:noWrap/>
            <w:vAlign w:val="bottom"/>
            <w:hideMark/>
          </w:tcPr>
          <w:p w14:paraId="0D24C805"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326FC97D"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22395F87"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auto"/>
              <w:right w:val="single" w:sz="4" w:space="0" w:color="auto"/>
            </w:tcBorders>
            <w:vAlign w:val="center"/>
            <w:hideMark/>
          </w:tcPr>
          <w:p w14:paraId="0E128E12"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78E0FBB6"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8/11/2020</w:t>
            </w:r>
          </w:p>
        </w:tc>
        <w:tc>
          <w:tcPr>
            <w:tcW w:w="1460" w:type="dxa"/>
            <w:tcBorders>
              <w:top w:val="nil"/>
              <w:left w:val="nil"/>
              <w:bottom w:val="single" w:sz="4" w:space="0" w:color="auto"/>
              <w:right w:val="single" w:sz="4" w:space="0" w:color="auto"/>
            </w:tcBorders>
            <w:shd w:val="clear" w:color="auto" w:fill="auto"/>
            <w:noWrap/>
            <w:vAlign w:val="bottom"/>
            <w:hideMark/>
          </w:tcPr>
          <w:p w14:paraId="6A2577A4"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3</w:t>
            </w:r>
          </w:p>
        </w:tc>
        <w:tc>
          <w:tcPr>
            <w:tcW w:w="1360" w:type="dxa"/>
            <w:tcBorders>
              <w:top w:val="nil"/>
              <w:left w:val="nil"/>
              <w:bottom w:val="single" w:sz="4" w:space="0" w:color="auto"/>
              <w:right w:val="single" w:sz="4" w:space="0" w:color="auto"/>
            </w:tcBorders>
            <w:shd w:val="clear" w:color="auto" w:fill="auto"/>
            <w:noWrap/>
            <w:vAlign w:val="bottom"/>
            <w:hideMark/>
          </w:tcPr>
          <w:p w14:paraId="3A6BB89A"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33.5</w:t>
            </w:r>
          </w:p>
        </w:tc>
        <w:tc>
          <w:tcPr>
            <w:tcW w:w="1280" w:type="dxa"/>
            <w:tcBorders>
              <w:top w:val="nil"/>
              <w:left w:val="nil"/>
              <w:bottom w:val="single" w:sz="4" w:space="0" w:color="auto"/>
              <w:right w:val="single" w:sz="4" w:space="0" w:color="auto"/>
            </w:tcBorders>
            <w:shd w:val="clear" w:color="auto" w:fill="auto"/>
            <w:noWrap/>
            <w:vAlign w:val="bottom"/>
            <w:hideMark/>
          </w:tcPr>
          <w:p w14:paraId="5195C69C"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79F12044"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4B5C0858"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059192C3"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auto"/>
              <w:right w:val="single" w:sz="4" w:space="0" w:color="auto"/>
            </w:tcBorders>
            <w:vAlign w:val="center"/>
            <w:hideMark/>
          </w:tcPr>
          <w:p w14:paraId="3CB7E7DB"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76468C0E"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8/18/2020</w:t>
            </w:r>
          </w:p>
        </w:tc>
        <w:tc>
          <w:tcPr>
            <w:tcW w:w="1460" w:type="dxa"/>
            <w:tcBorders>
              <w:top w:val="nil"/>
              <w:left w:val="nil"/>
              <w:bottom w:val="single" w:sz="4" w:space="0" w:color="auto"/>
              <w:right w:val="single" w:sz="4" w:space="0" w:color="auto"/>
            </w:tcBorders>
            <w:shd w:val="clear" w:color="auto" w:fill="auto"/>
            <w:noWrap/>
            <w:vAlign w:val="bottom"/>
            <w:hideMark/>
          </w:tcPr>
          <w:p w14:paraId="0B77EA94"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76</w:t>
            </w:r>
          </w:p>
        </w:tc>
        <w:tc>
          <w:tcPr>
            <w:tcW w:w="1360" w:type="dxa"/>
            <w:tcBorders>
              <w:top w:val="nil"/>
              <w:left w:val="nil"/>
              <w:bottom w:val="single" w:sz="4" w:space="0" w:color="auto"/>
              <w:right w:val="single" w:sz="4" w:space="0" w:color="auto"/>
            </w:tcBorders>
            <w:shd w:val="clear" w:color="auto" w:fill="auto"/>
            <w:noWrap/>
            <w:vAlign w:val="bottom"/>
            <w:hideMark/>
          </w:tcPr>
          <w:p w14:paraId="126EDC0D"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45.2</w:t>
            </w:r>
          </w:p>
        </w:tc>
        <w:tc>
          <w:tcPr>
            <w:tcW w:w="1280" w:type="dxa"/>
            <w:tcBorders>
              <w:top w:val="single" w:sz="4" w:space="0" w:color="auto"/>
              <w:left w:val="single" w:sz="4" w:space="0" w:color="auto"/>
              <w:bottom w:val="single" w:sz="4" w:space="0" w:color="auto"/>
              <w:right w:val="single" w:sz="4" w:space="0" w:color="auto"/>
            </w:tcBorders>
            <w:shd w:val="clear" w:color="000000" w:fill="DDEBF7"/>
            <w:noWrap/>
            <w:vAlign w:val="bottom"/>
            <w:hideMark/>
          </w:tcPr>
          <w:p w14:paraId="41FC9F9C"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&gt; 31</w:t>
            </w:r>
          </w:p>
        </w:tc>
        <w:tc>
          <w:tcPr>
            <w:tcW w:w="1220" w:type="dxa"/>
            <w:tcBorders>
              <w:top w:val="nil"/>
              <w:left w:val="nil"/>
              <w:bottom w:val="single" w:sz="4" w:space="0" w:color="auto"/>
              <w:right w:val="single" w:sz="4" w:space="0" w:color="auto"/>
            </w:tcBorders>
            <w:shd w:val="clear" w:color="auto" w:fill="auto"/>
            <w:noWrap/>
            <w:vAlign w:val="bottom"/>
            <w:hideMark/>
          </w:tcPr>
          <w:p w14:paraId="1384090E"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467A309D"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24B902E5"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val="restart"/>
            <w:tcBorders>
              <w:top w:val="nil"/>
              <w:left w:val="single" w:sz="4" w:space="0" w:color="auto"/>
              <w:bottom w:val="single" w:sz="4" w:space="0" w:color="000000"/>
              <w:right w:val="single" w:sz="4" w:space="0" w:color="auto"/>
            </w:tcBorders>
            <w:shd w:val="clear" w:color="auto" w:fill="auto"/>
            <w:hideMark/>
          </w:tcPr>
          <w:p w14:paraId="68B0C662"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Kenai River Gull Rookery 2</w:t>
            </w:r>
          </w:p>
        </w:tc>
        <w:tc>
          <w:tcPr>
            <w:tcW w:w="1180" w:type="dxa"/>
            <w:tcBorders>
              <w:top w:val="nil"/>
              <w:left w:val="nil"/>
              <w:bottom w:val="single" w:sz="4" w:space="0" w:color="auto"/>
              <w:right w:val="single" w:sz="4" w:space="0" w:color="auto"/>
            </w:tcBorders>
            <w:shd w:val="clear" w:color="auto" w:fill="auto"/>
            <w:noWrap/>
            <w:vAlign w:val="bottom"/>
            <w:hideMark/>
          </w:tcPr>
          <w:p w14:paraId="60B78A78"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5/26/2020</w:t>
            </w:r>
          </w:p>
        </w:tc>
        <w:tc>
          <w:tcPr>
            <w:tcW w:w="1460" w:type="dxa"/>
            <w:tcBorders>
              <w:top w:val="nil"/>
              <w:left w:val="nil"/>
              <w:bottom w:val="single" w:sz="4" w:space="0" w:color="auto"/>
              <w:right w:val="single" w:sz="4" w:space="0" w:color="auto"/>
            </w:tcBorders>
            <w:shd w:val="clear" w:color="auto" w:fill="auto"/>
            <w:noWrap/>
            <w:vAlign w:val="bottom"/>
            <w:hideMark/>
          </w:tcPr>
          <w:p w14:paraId="7C481ADF"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0.5</w:t>
            </w:r>
          </w:p>
        </w:tc>
        <w:tc>
          <w:tcPr>
            <w:tcW w:w="1360" w:type="dxa"/>
            <w:tcBorders>
              <w:top w:val="nil"/>
              <w:left w:val="nil"/>
              <w:bottom w:val="single" w:sz="4" w:space="0" w:color="auto"/>
              <w:right w:val="single" w:sz="4" w:space="0" w:color="auto"/>
            </w:tcBorders>
            <w:shd w:val="clear" w:color="auto" w:fill="auto"/>
            <w:noWrap/>
            <w:vAlign w:val="bottom"/>
            <w:hideMark/>
          </w:tcPr>
          <w:p w14:paraId="753BD1D2"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12ED6C63"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3963D89F"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06784E8F"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58A7E39B"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000000"/>
              <w:right w:val="single" w:sz="4" w:space="0" w:color="auto"/>
            </w:tcBorders>
            <w:vAlign w:val="center"/>
            <w:hideMark/>
          </w:tcPr>
          <w:p w14:paraId="3BD392B7"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3EB0556A"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6/4/2020</w:t>
            </w:r>
          </w:p>
        </w:tc>
        <w:tc>
          <w:tcPr>
            <w:tcW w:w="1460" w:type="dxa"/>
            <w:tcBorders>
              <w:top w:val="nil"/>
              <w:left w:val="nil"/>
              <w:bottom w:val="single" w:sz="4" w:space="0" w:color="auto"/>
              <w:right w:val="single" w:sz="4" w:space="0" w:color="auto"/>
            </w:tcBorders>
            <w:shd w:val="clear" w:color="auto" w:fill="auto"/>
            <w:noWrap/>
            <w:vAlign w:val="bottom"/>
            <w:hideMark/>
          </w:tcPr>
          <w:p w14:paraId="0DC9A2AC"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9.3</w:t>
            </w:r>
          </w:p>
        </w:tc>
        <w:tc>
          <w:tcPr>
            <w:tcW w:w="1360" w:type="dxa"/>
            <w:tcBorders>
              <w:top w:val="nil"/>
              <w:left w:val="nil"/>
              <w:bottom w:val="single" w:sz="4" w:space="0" w:color="auto"/>
              <w:right w:val="single" w:sz="4" w:space="0" w:color="auto"/>
            </w:tcBorders>
            <w:shd w:val="clear" w:color="auto" w:fill="auto"/>
            <w:noWrap/>
            <w:vAlign w:val="bottom"/>
            <w:hideMark/>
          </w:tcPr>
          <w:p w14:paraId="0B7247D3"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3A3A2AFE"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649014BC"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13B1ECCF"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506A8AC1"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000000"/>
              <w:right w:val="single" w:sz="4" w:space="0" w:color="auto"/>
            </w:tcBorders>
            <w:vAlign w:val="center"/>
            <w:hideMark/>
          </w:tcPr>
          <w:p w14:paraId="225A00E8"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71E1823F"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6/9/2020</w:t>
            </w:r>
          </w:p>
        </w:tc>
        <w:tc>
          <w:tcPr>
            <w:tcW w:w="1460" w:type="dxa"/>
            <w:tcBorders>
              <w:top w:val="nil"/>
              <w:left w:val="nil"/>
              <w:bottom w:val="single" w:sz="4" w:space="0" w:color="auto"/>
              <w:right w:val="single" w:sz="4" w:space="0" w:color="auto"/>
            </w:tcBorders>
            <w:shd w:val="clear" w:color="auto" w:fill="auto"/>
            <w:noWrap/>
            <w:vAlign w:val="bottom"/>
            <w:hideMark/>
          </w:tcPr>
          <w:p w14:paraId="734E8D0A"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12</w:t>
            </w:r>
          </w:p>
        </w:tc>
        <w:tc>
          <w:tcPr>
            <w:tcW w:w="1360" w:type="dxa"/>
            <w:tcBorders>
              <w:top w:val="nil"/>
              <w:left w:val="nil"/>
              <w:bottom w:val="single" w:sz="4" w:space="0" w:color="auto"/>
              <w:right w:val="single" w:sz="4" w:space="0" w:color="auto"/>
            </w:tcBorders>
            <w:shd w:val="clear" w:color="auto" w:fill="auto"/>
            <w:noWrap/>
            <w:vAlign w:val="bottom"/>
            <w:hideMark/>
          </w:tcPr>
          <w:p w14:paraId="2785B70A"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4FCBBE98"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565B9D64"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73C57FC3"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2BD66EC2"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000000"/>
              <w:right w:val="single" w:sz="4" w:space="0" w:color="auto"/>
            </w:tcBorders>
            <w:vAlign w:val="center"/>
            <w:hideMark/>
          </w:tcPr>
          <w:p w14:paraId="5C63CCBC"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7BB23457"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6/18/2020</w:t>
            </w:r>
          </w:p>
        </w:tc>
        <w:tc>
          <w:tcPr>
            <w:tcW w:w="1460" w:type="dxa"/>
            <w:tcBorders>
              <w:top w:val="nil"/>
              <w:left w:val="nil"/>
              <w:bottom w:val="single" w:sz="4" w:space="0" w:color="auto"/>
              <w:right w:val="single" w:sz="4" w:space="0" w:color="auto"/>
            </w:tcBorders>
            <w:shd w:val="clear" w:color="auto" w:fill="auto"/>
            <w:noWrap/>
            <w:vAlign w:val="bottom"/>
            <w:hideMark/>
          </w:tcPr>
          <w:p w14:paraId="7E8EEAF5"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31</w:t>
            </w:r>
          </w:p>
        </w:tc>
        <w:tc>
          <w:tcPr>
            <w:tcW w:w="1360" w:type="dxa"/>
            <w:tcBorders>
              <w:top w:val="nil"/>
              <w:left w:val="nil"/>
              <w:bottom w:val="single" w:sz="4" w:space="0" w:color="auto"/>
              <w:right w:val="single" w:sz="4" w:space="0" w:color="auto"/>
            </w:tcBorders>
            <w:shd w:val="clear" w:color="auto" w:fill="auto"/>
            <w:noWrap/>
            <w:vAlign w:val="bottom"/>
            <w:hideMark/>
          </w:tcPr>
          <w:p w14:paraId="4BD8B4DC"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80" w:type="dxa"/>
            <w:tcBorders>
              <w:top w:val="single" w:sz="4" w:space="0" w:color="auto"/>
              <w:left w:val="single" w:sz="4" w:space="0" w:color="auto"/>
              <w:bottom w:val="single" w:sz="4" w:space="0" w:color="auto"/>
              <w:right w:val="single" w:sz="4" w:space="0" w:color="auto"/>
            </w:tcBorders>
            <w:shd w:val="clear" w:color="000000" w:fill="DDEBF7"/>
            <w:noWrap/>
            <w:vAlign w:val="bottom"/>
            <w:hideMark/>
          </w:tcPr>
          <w:p w14:paraId="539F3F80"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&gt; 31</w:t>
            </w:r>
          </w:p>
        </w:tc>
        <w:tc>
          <w:tcPr>
            <w:tcW w:w="1220" w:type="dxa"/>
            <w:tcBorders>
              <w:top w:val="nil"/>
              <w:left w:val="nil"/>
              <w:bottom w:val="single" w:sz="4" w:space="0" w:color="auto"/>
              <w:right w:val="single" w:sz="4" w:space="0" w:color="auto"/>
            </w:tcBorders>
            <w:shd w:val="clear" w:color="auto" w:fill="auto"/>
            <w:noWrap/>
            <w:vAlign w:val="bottom"/>
            <w:hideMark/>
          </w:tcPr>
          <w:p w14:paraId="1F53FAB4"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406366D5"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7AC35AC4"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000000"/>
              <w:right w:val="single" w:sz="4" w:space="0" w:color="auto"/>
            </w:tcBorders>
            <w:vAlign w:val="center"/>
            <w:hideMark/>
          </w:tcPr>
          <w:p w14:paraId="337E0604"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04B9A831"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6/23/2020</w:t>
            </w:r>
          </w:p>
        </w:tc>
        <w:tc>
          <w:tcPr>
            <w:tcW w:w="1460" w:type="dxa"/>
            <w:tcBorders>
              <w:top w:val="nil"/>
              <w:left w:val="nil"/>
              <w:bottom w:val="single" w:sz="4" w:space="0" w:color="auto"/>
              <w:right w:val="single" w:sz="4" w:space="0" w:color="auto"/>
            </w:tcBorders>
            <w:shd w:val="clear" w:color="auto" w:fill="auto"/>
            <w:noWrap/>
            <w:vAlign w:val="bottom"/>
            <w:hideMark/>
          </w:tcPr>
          <w:p w14:paraId="61760005"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28</w:t>
            </w:r>
          </w:p>
        </w:tc>
        <w:tc>
          <w:tcPr>
            <w:tcW w:w="1360" w:type="dxa"/>
            <w:tcBorders>
              <w:top w:val="nil"/>
              <w:left w:val="nil"/>
              <w:bottom w:val="single" w:sz="4" w:space="0" w:color="auto"/>
              <w:right w:val="single" w:sz="4" w:space="0" w:color="auto"/>
            </w:tcBorders>
            <w:shd w:val="clear" w:color="auto" w:fill="auto"/>
            <w:noWrap/>
            <w:vAlign w:val="bottom"/>
            <w:hideMark/>
          </w:tcPr>
          <w:p w14:paraId="06EB9DB5"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180DCCB9"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64738FE0"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268007EA"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406CC6C8"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000000"/>
              <w:right w:val="single" w:sz="4" w:space="0" w:color="auto"/>
            </w:tcBorders>
            <w:vAlign w:val="center"/>
            <w:hideMark/>
          </w:tcPr>
          <w:p w14:paraId="2812B27C"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705611FD"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6/29/2020</w:t>
            </w:r>
          </w:p>
        </w:tc>
        <w:tc>
          <w:tcPr>
            <w:tcW w:w="1460" w:type="dxa"/>
            <w:tcBorders>
              <w:top w:val="nil"/>
              <w:left w:val="nil"/>
              <w:bottom w:val="single" w:sz="4" w:space="0" w:color="auto"/>
              <w:right w:val="single" w:sz="4" w:space="0" w:color="auto"/>
            </w:tcBorders>
            <w:shd w:val="clear" w:color="auto" w:fill="auto"/>
            <w:noWrap/>
            <w:vAlign w:val="bottom"/>
            <w:hideMark/>
          </w:tcPr>
          <w:p w14:paraId="30FD1A09"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3.3</w:t>
            </w:r>
          </w:p>
        </w:tc>
        <w:tc>
          <w:tcPr>
            <w:tcW w:w="1360" w:type="dxa"/>
            <w:tcBorders>
              <w:top w:val="nil"/>
              <w:left w:val="nil"/>
              <w:bottom w:val="single" w:sz="4" w:space="0" w:color="auto"/>
              <w:right w:val="single" w:sz="4" w:space="0" w:color="auto"/>
            </w:tcBorders>
            <w:shd w:val="clear" w:color="auto" w:fill="auto"/>
            <w:noWrap/>
            <w:vAlign w:val="bottom"/>
            <w:hideMark/>
          </w:tcPr>
          <w:p w14:paraId="78DCA04F"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12.6</w:t>
            </w:r>
          </w:p>
        </w:tc>
        <w:tc>
          <w:tcPr>
            <w:tcW w:w="1280" w:type="dxa"/>
            <w:tcBorders>
              <w:top w:val="nil"/>
              <w:left w:val="nil"/>
              <w:bottom w:val="single" w:sz="4" w:space="0" w:color="auto"/>
              <w:right w:val="single" w:sz="4" w:space="0" w:color="auto"/>
            </w:tcBorders>
            <w:shd w:val="clear" w:color="auto" w:fill="auto"/>
            <w:noWrap/>
            <w:vAlign w:val="bottom"/>
            <w:hideMark/>
          </w:tcPr>
          <w:p w14:paraId="42FEFD1F"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4B416301"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1319491F"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18BC5ABA"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000000"/>
              <w:right w:val="single" w:sz="4" w:space="0" w:color="auto"/>
            </w:tcBorders>
            <w:vAlign w:val="center"/>
            <w:hideMark/>
          </w:tcPr>
          <w:p w14:paraId="0CF14653"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1F238CD6"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7/7/2020</w:t>
            </w:r>
          </w:p>
        </w:tc>
        <w:tc>
          <w:tcPr>
            <w:tcW w:w="1460" w:type="dxa"/>
            <w:tcBorders>
              <w:top w:val="nil"/>
              <w:left w:val="nil"/>
              <w:bottom w:val="single" w:sz="4" w:space="0" w:color="auto"/>
              <w:right w:val="single" w:sz="4" w:space="0" w:color="auto"/>
            </w:tcBorders>
            <w:shd w:val="clear" w:color="auto" w:fill="auto"/>
            <w:noWrap/>
            <w:vAlign w:val="bottom"/>
            <w:hideMark/>
          </w:tcPr>
          <w:p w14:paraId="31DEA770"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50</w:t>
            </w:r>
          </w:p>
        </w:tc>
        <w:tc>
          <w:tcPr>
            <w:tcW w:w="1360" w:type="dxa"/>
            <w:tcBorders>
              <w:top w:val="nil"/>
              <w:left w:val="nil"/>
              <w:bottom w:val="single" w:sz="4" w:space="0" w:color="auto"/>
              <w:right w:val="single" w:sz="4" w:space="0" w:color="auto"/>
            </w:tcBorders>
            <w:shd w:val="clear" w:color="auto" w:fill="auto"/>
            <w:noWrap/>
            <w:vAlign w:val="bottom"/>
            <w:hideMark/>
          </w:tcPr>
          <w:p w14:paraId="45CA4848"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17.7</w:t>
            </w:r>
          </w:p>
        </w:tc>
        <w:tc>
          <w:tcPr>
            <w:tcW w:w="1280" w:type="dxa"/>
            <w:tcBorders>
              <w:top w:val="single" w:sz="4" w:space="0" w:color="auto"/>
              <w:left w:val="single" w:sz="4" w:space="0" w:color="auto"/>
              <w:bottom w:val="single" w:sz="4" w:space="0" w:color="auto"/>
              <w:right w:val="single" w:sz="4" w:space="0" w:color="auto"/>
            </w:tcBorders>
            <w:shd w:val="clear" w:color="000000" w:fill="DDEBF7"/>
            <w:noWrap/>
            <w:vAlign w:val="bottom"/>
            <w:hideMark/>
          </w:tcPr>
          <w:p w14:paraId="7C43CEC4"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&gt; 31</w:t>
            </w:r>
          </w:p>
        </w:tc>
        <w:tc>
          <w:tcPr>
            <w:tcW w:w="1220" w:type="dxa"/>
            <w:tcBorders>
              <w:top w:val="nil"/>
              <w:left w:val="nil"/>
              <w:bottom w:val="single" w:sz="4" w:space="0" w:color="auto"/>
              <w:right w:val="single" w:sz="4" w:space="0" w:color="auto"/>
            </w:tcBorders>
            <w:shd w:val="clear" w:color="auto" w:fill="auto"/>
            <w:noWrap/>
            <w:vAlign w:val="bottom"/>
            <w:hideMark/>
          </w:tcPr>
          <w:p w14:paraId="50602286"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5A48A652"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4C16E6F4"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000000"/>
              <w:right w:val="single" w:sz="4" w:space="0" w:color="auto"/>
            </w:tcBorders>
            <w:vAlign w:val="center"/>
            <w:hideMark/>
          </w:tcPr>
          <w:p w14:paraId="25A6FD6D"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12550FD3"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7/13/2020</w:t>
            </w:r>
          </w:p>
        </w:tc>
        <w:tc>
          <w:tcPr>
            <w:tcW w:w="1460" w:type="dxa"/>
            <w:tcBorders>
              <w:top w:val="nil"/>
              <w:left w:val="nil"/>
              <w:bottom w:val="single" w:sz="4" w:space="0" w:color="auto"/>
              <w:right w:val="single" w:sz="4" w:space="0" w:color="auto"/>
            </w:tcBorders>
            <w:shd w:val="clear" w:color="auto" w:fill="auto"/>
            <w:noWrap/>
            <w:vAlign w:val="bottom"/>
            <w:hideMark/>
          </w:tcPr>
          <w:p w14:paraId="644CC13B"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15</w:t>
            </w:r>
          </w:p>
        </w:tc>
        <w:tc>
          <w:tcPr>
            <w:tcW w:w="1360" w:type="dxa"/>
            <w:tcBorders>
              <w:top w:val="nil"/>
              <w:left w:val="nil"/>
              <w:bottom w:val="single" w:sz="4" w:space="0" w:color="auto"/>
              <w:right w:val="single" w:sz="4" w:space="0" w:color="auto"/>
            </w:tcBorders>
            <w:shd w:val="clear" w:color="auto" w:fill="auto"/>
            <w:noWrap/>
            <w:vAlign w:val="bottom"/>
            <w:hideMark/>
          </w:tcPr>
          <w:p w14:paraId="6F9DDB62"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18.5</w:t>
            </w:r>
          </w:p>
        </w:tc>
        <w:tc>
          <w:tcPr>
            <w:tcW w:w="1280" w:type="dxa"/>
            <w:tcBorders>
              <w:top w:val="nil"/>
              <w:left w:val="nil"/>
              <w:bottom w:val="single" w:sz="4" w:space="0" w:color="auto"/>
              <w:right w:val="single" w:sz="4" w:space="0" w:color="auto"/>
            </w:tcBorders>
            <w:shd w:val="clear" w:color="auto" w:fill="auto"/>
            <w:noWrap/>
            <w:vAlign w:val="bottom"/>
            <w:hideMark/>
          </w:tcPr>
          <w:p w14:paraId="15F62E79"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206192C7"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6AB29877"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30218350"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000000"/>
              <w:right w:val="single" w:sz="4" w:space="0" w:color="auto"/>
            </w:tcBorders>
            <w:vAlign w:val="center"/>
            <w:hideMark/>
          </w:tcPr>
          <w:p w14:paraId="10B760A4"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66033F7A"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7/20/2020</w:t>
            </w:r>
          </w:p>
        </w:tc>
        <w:tc>
          <w:tcPr>
            <w:tcW w:w="1460" w:type="dxa"/>
            <w:tcBorders>
              <w:top w:val="nil"/>
              <w:left w:val="nil"/>
              <w:bottom w:val="single" w:sz="4" w:space="0" w:color="auto"/>
              <w:right w:val="single" w:sz="4" w:space="0" w:color="auto"/>
            </w:tcBorders>
            <w:shd w:val="clear" w:color="auto" w:fill="auto"/>
            <w:noWrap/>
            <w:vAlign w:val="bottom"/>
            <w:hideMark/>
          </w:tcPr>
          <w:p w14:paraId="25A72B99"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40</w:t>
            </w:r>
          </w:p>
        </w:tc>
        <w:tc>
          <w:tcPr>
            <w:tcW w:w="1360" w:type="dxa"/>
            <w:tcBorders>
              <w:top w:val="nil"/>
              <w:left w:val="nil"/>
              <w:bottom w:val="single" w:sz="4" w:space="0" w:color="auto"/>
              <w:right w:val="single" w:sz="4" w:space="0" w:color="auto"/>
            </w:tcBorders>
            <w:shd w:val="clear" w:color="auto" w:fill="auto"/>
            <w:noWrap/>
            <w:vAlign w:val="bottom"/>
            <w:hideMark/>
          </w:tcPr>
          <w:p w14:paraId="1940653A"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19.4</w:t>
            </w:r>
          </w:p>
        </w:tc>
        <w:tc>
          <w:tcPr>
            <w:tcW w:w="1280" w:type="dxa"/>
            <w:tcBorders>
              <w:top w:val="single" w:sz="4" w:space="0" w:color="auto"/>
              <w:left w:val="single" w:sz="4" w:space="0" w:color="auto"/>
              <w:bottom w:val="single" w:sz="4" w:space="0" w:color="auto"/>
              <w:right w:val="single" w:sz="4" w:space="0" w:color="auto"/>
            </w:tcBorders>
            <w:shd w:val="clear" w:color="000000" w:fill="DDEBF7"/>
            <w:noWrap/>
            <w:vAlign w:val="bottom"/>
            <w:hideMark/>
          </w:tcPr>
          <w:p w14:paraId="567810F9"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&gt; 31</w:t>
            </w:r>
          </w:p>
        </w:tc>
        <w:tc>
          <w:tcPr>
            <w:tcW w:w="1220" w:type="dxa"/>
            <w:tcBorders>
              <w:top w:val="nil"/>
              <w:left w:val="nil"/>
              <w:bottom w:val="single" w:sz="4" w:space="0" w:color="auto"/>
              <w:right w:val="single" w:sz="4" w:space="0" w:color="auto"/>
            </w:tcBorders>
            <w:shd w:val="clear" w:color="auto" w:fill="auto"/>
            <w:noWrap/>
            <w:vAlign w:val="bottom"/>
            <w:hideMark/>
          </w:tcPr>
          <w:p w14:paraId="5730156B"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583BCFE2"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608FEAF7"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000000"/>
              <w:right w:val="single" w:sz="4" w:space="0" w:color="auto"/>
            </w:tcBorders>
            <w:vAlign w:val="center"/>
            <w:hideMark/>
          </w:tcPr>
          <w:p w14:paraId="0C35E87D"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0B24C653"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7/27/2020</w:t>
            </w:r>
          </w:p>
        </w:tc>
        <w:tc>
          <w:tcPr>
            <w:tcW w:w="1460" w:type="dxa"/>
            <w:tcBorders>
              <w:top w:val="nil"/>
              <w:left w:val="nil"/>
              <w:bottom w:val="single" w:sz="4" w:space="0" w:color="auto"/>
              <w:right w:val="single" w:sz="4" w:space="0" w:color="auto"/>
            </w:tcBorders>
            <w:shd w:val="clear" w:color="auto" w:fill="auto"/>
            <w:noWrap/>
            <w:vAlign w:val="bottom"/>
            <w:hideMark/>
          </w:tcPr>
          <w:p w14:paraId="1CD9197F"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10</w:t>
            </w:r>
          </w:p>
        </w:tc>
        <w:tc>
          <w:tcPr>
            <w:tcW w:w="1360" w:type="dxa"/>
            <w:tcBorders>
              <w:top w:val="nil"/>
              <w:left w:val="nil"/>
              <w:bottom w:val="single" w:sz="4" w:space="0" w:color="auto"/>
              <w:right w:val="single" w:sz="4" w:space="0" w:color="auto"/>
            </w:tcBorders>
            <w:shd w:val="clear" w:color="auto" w:fill="auto"/>
            <w:noWrap/>
            <w:vAlign w:val="bottom"/>
            <w:hideMark/>
          </w:tcPr>
          <w:p w14:paraId="4FB3F195"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15.8</w:t>
            </w:r>
          </w:p>
        </w:tc>
        <w:tc>
          <w:tcPr>
            <w:tcW w:w="1280" w:type="dxa"/>
            <w:tcBorders>
              <w:top w:val="nil"/>
              <w:left w:val="nil"/>
              <w:bottom w:val="single" w:sz="4" w:space="0" w:color="auto"/>
              <w:right w:val="single" w:sz="4" w:space="0" w:color="auto"/>
            </w:tcBorders>
            <w:shd w:val="clear" w:color="auto" w:fill="auto"/>
            <w:noWrap/>
            <w:vAlign w:val="bottom"/>
            <w:hideMark/>
          </w:tcPr>
          <w:p w14:paraId="4547AFCE"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6A304108"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57E594A4"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09A2F43C"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000000"/>
              <w:right w:val="single" w:sz="4" w:space="0" w:color="auto"/>
            </w:tcBorders>
            <w:vAlign w:val="center"/>
            <w:hideMark/>
          </w:tcPr>
          <w:p w14:paraId="4B806130"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171D3B8B"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8/5/2020</w:t>
            </w:r>
          </w:p>
        </w:tc>
        <w:tc>
          <w:tcPr>
            <w:tcW w:w="1460" w:type="dxa"/>
            <w:tcBorders>
              <w:top w:val="nil"/>
              <w:left w:val="nil"/>
              <w:bottom w:val="single" w:sz="4" w:space="0" w:color="auto"/>
              <w:right w:val="single" w:sz="4" w:space="0" w:color="auto"/>
            </w:tcBorders>
            <w:shd w:val="clear" w:color="auto" w:fill="auto"/>
            <w:noWrap/>
            <w:vAlign w:val="bottom"/>
            <w:hideMark/>
          </w:tcPr>
          <w:p w14:paraId="5781F373"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29</w:t>
            </w:r>
          </w:p>
        </w:tc>
        <w:tc>
          <w:tcPr>
            <w:tcW w:w="1360" w:type="dxa"/>
            <w:tcBorders>
              <w:top w:val="nil"/>
              <w:left w:val="nil"/>
              <w:bottom w:val="single" w:sz="4" w:space="0" w:color="auto"/>
              <w:right w:val="single" w:sz="4" w:space="0" w:color="auto"/>
            </w:tcBorders>
            <w:shd w:val="clear" w:color="auto" w:fill="auto"/>
            <w:noWrap/>
            <w:vAlign w:val="bottom"/>
            <w:hideMark/>
          </w:tcPr>
          <w:p w14:paraId="2F656635"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24.4</w:t>
            </w:r>
          </w:p>
        </w:tc>
        <w:tc>
          <w:tcPr>
            <w:tcW w:w="1280" w:type="dxa"/>
            <w:tcBorders>
              <w:top w:val="nil"/>
              <w:left w:val="nil"/>
              <w:bottom w:val="single" w:sz="4" w:space="0" w:color="auto"/>
              <w:right w:val="single" w:sz="4" w:space="0" w:color="auto"/>
            </w:tcBorders>
            <w:shd w:val="clear" w:color="auto" w:fill="auto"/>
            <w:noWrap/>
            <w:vAlign w:val="bottom"/>
            <w:hideMark/>
          </w:tcPr>
          <w:p w14:paraId="600EDA84"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34E1DCEF"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587C9051"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1D842CED"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000000"/>
              <w:right w:val="single" w:sz="4" w:space="0" w:color="auto"/>
            </w:tcBorders>
            <w:vAlign w:val="center"/>
            <w:hideMark/>
          </w:tcPr>
          <w:p w14:paraId="72BC2F4D"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386F8772"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8/11/2020</w:t>
            </w:r>
          </w:p>
        </w:tc>
        <w:tc>
          <w:tcPr>
            <w:tcW w:w="1460" w:type="dxa"/>
            <w:tcBorders>
              <w:top w:val="nil"/>
              <w:left w:val="nil"/>
              <w:bottom w:val="single" w:sz="4" w:space="0" w:color="auto"/>
              <w:right w:val="single" w:sz="4" w:space="0" w:color="auto"/>
            </w:tcBorders>
            <w:shd w:val="clear" w:color="auto" w:fill="auto"/>
            <w:noWrap/>
            <w:vAlign w:val="bottom"/>
            <w:hideMark/>
          </w:tcPr>
          <w:p w14:paraId="29ABFE9A"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19</w:t>
            </w:r>
          </w:p>
        </w:tc>
        <w:tc>
          <w:tcPr>
            <w:tcW w:w="1360" w:type="dxa"/>
            <w:tcBorders>
              <w:top w:val="nil"/>
              <w:left w:val="nil"/>
              <w:bottom w:val="single" w:sz="4" w:space="0" w:color="auto"/>
              <w:right w:val="single" w:sz="4" w:space="0" w:color="auto"/>
            </w:tcBorders>
            <w:shd w:val="clear" w:color="auto" w:fill="auto"/>
            <w:noWrap/>
            <w:vAlign w:val="bottom"/>
            <w:hideMark/>
          </w:tcPr>
          <w:p w14:paraId="465319C9"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20.1</w:t>
            </w:r>
          </w:p>
        </w:tc>
        <w:tc>
          <w:tcPr>
            <w:tcW w:w="1280" w:type="dxa"/>
            <w:tcBorders>
              <w:top w:val="nil"/>
              <w:left w:val="nil"/>
              <w:bottom w:val="single" w:sz="4" w:space="0" w:color="auto"/>
              <w:right w:val="single" w:sz="4" w:space="0" w:color="auto"/>
            </w:tcBorders>
            <w:shd w:val="clear" w:color="auto" w:fill="auto"/>
            <w:noWrap/>
            <w:vAlign w:val="bottom"/>
            <w:hideMark/>
          </w:tcPr>
          <w:p w14:paraId="7D110490"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10E912A2"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0B447CE9"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3DB9477F"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000000"/>
              <w:right w:val="single" w:sz="4" w:space="0" w:color="auto"/>
            </w:tcBorders>
            <w:vAlign w:val="center"/>
            <w:hideMark/>
          </w:tcPr>
          <w:p w14:paraId="07F8A556"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68EB91AE"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8/18/2020</w:t>
            </w:r>
          </w:p>
        </w:tc>
        <w:tc>
          <w:tcPr>
            <w:tcW w:w="1460" w:type="dxa"/>
            <w:tcBorders>
              <w:top w:val="nil"/>
              <w:left w:val="nil"/>
              <w:bottom w:val="single" w:sz="4" w:space="0" w:color="auto"/>
              <w:right w:val="single" w:sz="4" w:space="0" w:color="auto"/>
            </w:tcBorders>
            <w:shd w:val="clear" w:color="auto" w:fill="auto"/>
            <w:noWrap/>
            <w:vAlign w:val="bottom"/>
            <w:hideMark/>
          </w:tcPr>
          <w:p w14:paraId="3040BE51"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27</w:t>
            </w:r>
          </w:p>
        </w:tc>
        <w:tc>
          <w:tcPr>
            <w:tcW w:w="1360" w:type="dxa"/>
            <w:tcBorders>
              <w:top w:val="nil"/>
              <w:left w:val="nil"/>
              <w:bottom w:val="single" w:sz="4" w:space="0" w:color="auto"/>
              <w:right w:val="single" w:sz="4" w:space="0" w:color="auto"/>
            </w:tcBorders>
            <w:shd w:val="clear" w:color="auto" w:fill="auto"/>
            <w:noWrap/>
            <w:vAlign w:val="bottom"/>
            <w:hideMark/>
          </w:tcPr>
          <w:p w14:paraId="3ED1F7CD"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22.6</w:t>
            </w:r>
          </w:p>
        </w:tc>
        <w:tc>
          <w:tcPr>
            <w:tcW w:w="1280" w:type="dxa"/>
            <w:tcBorders>
              <w:top w:val="nil"/>
              <w:left w:val="nil"/>
              <w:bottom w:val="single" w:sz="4" w:space="0" w:color="auto"/>
              <w:right w:val="single" w:sz="4" w:space="0" w:color="auto"/>
            </w:tcBorders>
            <w:shd w:val="clear" w:color="auto" w:fill="auto"/>
            <w:noWrap/>
            <w:vAlign w:val="bottom"/>
            <w:hideMark/>
          </w:tcPr>
          <w:p w14:paraId="181C4D2A"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10C907FF"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434AF24A"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5D789DC1"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val="restart"/>
            <w:tcBorders>
              <w:top w:val="nil"/>
              <w:left w:val="single" w:sz="4" w:space="0" w:color="auto"/>
              <w:bottom w:val="single" w:sz="4" w:space="0" w:color="000000"/>
              <w:right w:val="single" w:sz="4" w:space="0" w:color="auto"/>
            </w:tcBorders>
            <w:shd w:val="clear" w:color="auto" w:fill="auto"/>
            <w:hideMark/>
          </w:tcPr>
          <w:p w14:paraId="7748EE45"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North Kenai Beach 4</w:t>
            </w:r>
          </w:p>
        </w:tc>
        <w:tc>
          <w:tcPr>
            <w:tcW w:w="1180" w:type="dxa"/>
            <w:tcBorders>
              <w:top w:val="nil"/>
              <w:left w:val="nil"/>
              <w:bottom w:val="single" w:sz="4" w:space="0" w:color="auto"/>
              <w:right w:val="single" w:sz="4" w:space="0" w:color="auto"/>
            </w:tcBorders>
            <w:shd w:val="clear" w:color="auto" w:fill="auto"/>
            <w:noWrap/>
            <w:vAlign w:val="bottom"/>
            <w:hideMark/>
          </w:tcPr>
          <w:p w14:paraId="43E9C241"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5/26/2020</w:t>
            </w:r>
          </w:p>
        </w:tc>
        <w:tc>
          <w:tcPr>
            <w:tcW w:w="1460" w:type="dxa"/>
            <w:tcBorders>
              <w:top w:val="nil"/>
              <w:left w:val="nil"/>
              <w:bottom w:val="single" w:sz="4" w:space="0" w:color="auto"/>
              <w:right w:val="single" w:sz="4" w:space="0" w:color="auto"/>
            </w:tcBorders>
            <w:shd w:val="clear" w:color="auto" w:fill="auto"/>
            <w:noWrap/>
            <w:vAlign w:val="bottom"/>
            <w:hideMark/>
          </w:tcPr>
          <w:p w14:paraId="79CE14BF"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2</w:t>
            </w:r>
          </w:p>
        </w:tc>
        <w:tc>
          <w:tcPr>
            <w:tcW w:w="1360" w:type="dxa"/>
            <w:tcBorders>
              <w:top w:val="nil"/>
              <w:left w:val="nil"/>
              <w:bottom w:val="single" w:sz="4" w:space="0" w:color="auto"/>
              <w:right w:val="single" w:sz="4" w:space="0" w:color="auto"/>
            </w:tcBorders>
            <w:shd w:val="clear" w:color="auto" w:fill="auto"/>
            <w:noWrap/>
            <w:vAlign w:val="bottom"/>
            <w:hideMark/>
          </w:tcPr>
          <w:p w14:paraId="71FEDB1F"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5929184A"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1895BB9B"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41B640B4"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2D3DD794"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000000"/>
              <w:right w:val="single" w:sz="4" w:space="0" w:color="auto"/>
            </w:tcBorders>
            <w:vAlign w:val="center"/>
            <w:hideMark/>
          </w:tcPr>
          <w:p w14:paraId="38840250"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3B597DB8"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6/4/2020</w:t>
            </w:r>
          </w:p>
        </w:tc>
        <w:tc>
          <w:tcPr>
            <w:tcW w:w="1460" w:type="dxa"/>
            <w:tcBorders>
              <w:top w:val="nil"/>
              <w:left w:val="nil"/>
              <w:bottom w:val="single" w:sz="4" w:space="0" w:color="auto"/>
              <w:right w:val="single" w:sz="4" w:space="0" w:color="auto"/>
            </w:tcBorders>
            <w:shd w:val="clear" w:color="auto" w:fill="auto"/>
            <w:noWrap/>
            <w:vAlign w:val="bottom"/>
            <w:hideMark/>
          </w:tcPr>
          <w:p w14:paraId="7338E0B2"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36</w:t>
            </w:r>
          </w:p>
        </w:tc>
        <w:tc>
          <w:tcPr>
            <w:tcW w:w="1360" w:type="dxa"/>
            <w:tcBorders>
              <w:top w:val="nil"/>
              <w:left w:val="nil"/>
              <w:bottom w:val="single" w:sz="4" w:space="0" w:color="auto"/>
              <w:right w:val="single" w:sz="4" w:space="0" w:color="auto"/>
            </w:tcBorders>
            <w:shd w:val="clear" w:color="auto" w:fill="auto"/>
            <w:noWrap/>
            <w:vAlign w:val="bottom"/>
            <w:hideMark/>
          </w:tcPr>
          <w:p w14:paraId="6810F93C"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80" w:type="dxa"/>
            <w:tcBorders>
              <w:top w:val="single" w:sz="4" w:space="0" w:color="auto"/>
              <w:left w:val="single" w:sz="4" w:space="0" w:color="auto"/>
              <w:bottom w:val="single" w:sz="4" w:space="0" w:color="auto"/>
              <w:right w:val="single" w:sz="4" w:space="0" w:color="auto"/>
            </w:tcBorders>
            <w:shd w:val="clear" w:color="000000" w:fill="DDEBF7"/>
            <w:noWrap/>
            <w:vAlign w:val="bottom"/>
            <w:hideMark/>
          </w:tcPr>
          <w:p w14:paraId="6E365447"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&gt; 31</w:t>
            </w:r>
          </w:p>
        </w:tc>
        <w:tc>
          <w:tcPr>
            <w:tcW w:w="1220" w:type="dxa"/>
            <w:tcBorders>
              <w:top w:val="nil"/>
              <w:left w:val="nil"/>
              <w:bottom w:val="single" w:sz="4" w:space="0" w:color="auto"/>
              <w:right w:val="single" w:sz="4" w:space="0" w:color="auto"/>
            </w:tcBorders>
            <w:shd w:val="clear" w:color="auto" w:fill="auto"/>
            <w:noWrap/>
            <w:vAlign w:val="bottom"/>
            <w:hideMark/>
          </w:tcPr>
          <w:p w14:paraId="354C0DB2"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3FE7C931"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07DD0778"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000000"/>
              <w:right w:val="single" w:sz="4" w:space="0" w:color="auto"/>
            </w:tcBorders>
            <w:vAlign w:val="center"/>
            <w:hideMark/>
          </w:tcPr>
          <w:p w14:paraId="45744469"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1871445E"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6/9/2020</w:t>
            </w:r>
          </w:p>
        </w:tc>
        <w:tc>
          <w:tcPr>
            <w:tcW w:w="1460" w:type="dxa"/>
            <w:tcBorders>
              <w:top w:val="nil"/>
              <w:left w:val="nil"/>
              <w:bottom w:val="single" w:sz="4" w:space="0" w:color="auto"/>
              <w:right w:val="single" w:sz="4" w:space="0" w:color="auto"/>
            </w:tcBorders>
            <w:shd w:val="clear" w:color="auto" w:fill="auto"/>
            <w:noWrap/>
            <w:vAlign w:val="bottom"/>
            <w:hideMark/>
          </w:tcPr>
          <w:p w14:paraId="4C5883EB"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7.7</w:t>
            </w:r>
          </w:p>
        </w:tc>
        <w:tc>
          <w:tcPr>
            <w:tcW w:w="1360" w:type="dxa"/>
            <w:tcBorders>
              <w:top w:val="nil"/>
              <w:left w:val="nil"/>
              <w:bottom w:val="single" w:sz="4" w:space="0" w:color="auto"/>
              <w:right w:val="single" w:sz="4" w:space="0" w:color="auto"/>
            </w:tcBorders>
            <w:shd w:val="clear" w:color="auto" w:fill="auto"/>
            <w:noWrap/>
            <w:vAlign w:val="bottom"/>
            <w:hideMark/>
          </w:tcPr>
          <w:p w14:paraId="7AC9A9EE"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25890E51"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15F700D6"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7F31E9B0"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3A1E2029"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000000"/>
              <w:right w:val="single" w:sz="4" w:space="0" w:color="auto"/>
            </w:tcBorders>
            <w:vAlign w:val="center"/>
            <w:hideMark/>
          </w:tcPr>
          <w:p w14:paraId="30C4AA0D"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03BC7072"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6/18/2020</w:t>
            </w:r>
          </w:p>
        </w:tc>
        <w:tc>
          <w:tcPr>
            <w:tcW w:w="1460" w:type="dxa"/>
            <w:tcBorders>
              <w:top w:val="nil"/>
              <w:left w:val="nil"/>
              <w:bottom w:val="single" w:sz="4" w:space="0" w:color="auto"/>
              <w:right w:val="single" w:sz="4" w:space="0" w:color="auto"/>
            </w:tcBorders>
            <w:shd w:val="clear" w:color="auto" w:fill="auto"/>
            <w:noWrap/>
            <w:vAlign w:val="bottom"/>
            <w:hideMark/>
          </w:tcPr>
          <w:p w14:paraId="6F326FF9"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54</w:t>
            </w:r>
          </w:p>
        </w:tc>
        <w:tc>
          <w:tcPr>
            <w:tcW w:w="1360" w:type="dxa"/>
            <w:tcBorders>
              <w:top w:val="nil"/>
              <w:left w:val="nil"/>
              <w:bottom w:val="single" w:sz="4" w:space="0" w:color="auto"/>
              <w:right w:val="single" w:sz="4" w:space="0" w:color="auto"/>
            </w:tcBorders>
            <w:shd w:val="clear" w:color="auto" w:fill="auto"/>
            <w:noWrap/>
            <w:vAlign w:val="bottom"/>
            <w:hideMark/>
          </w:tcPr>
          <w:p w14:paraId="7CFE83E3"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80" w:type="dxa"/>
            <w:tcBorders>
              <w:top w:val="single" w:sz="4" w:space="0" w:color="auto"/>
              <w:left w:val="single" w:sz="4" w:space="0" w:color="auto"/>
              <w:bottom w:val="single" w:sz="4" w:space="0" w:color="auto"/>
              <w:right w:val="single" w:sz="4" w:space="0" w:color="auto"/>
            </w:tcBorders>
            <w:shd w:val="clear" w:color="000000" w:fill="DDEBF7"/>
            <w:noWrap/>
            <w:vAlign w:val="bottom"/>
            <w:hideMark/>
          </w:tcPr>
          <w:p w14:paraId="4B1692FA"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&gt; 31</w:t>
            </w:r>
          </w:p>
        </w:tc>
        <w:tc>
          <w:tcPr>
            <w:tcW w:w="1220" w:type="dxa"/>
            <w:tcBorders>
              <w:top w:val="nil"/>
              <w:left w:val="nil"/>
              <w:bottom w:val="single" w:sz="4" w:space="0" w:color="auto"/>
              <w:right w:val="single" w:sz="4" w:space="0" w:color="auto"/>
            </w:tcBorders>
            <w:shd w:val="clear" w:color="auto" w:fill="auto"/>
            <w:noWrap/>
            <w:vAlign w:val="bottom"/>
            <w:hideMark/>
          </w:tcPr>
          <w:p w14:paraId="3C114FDF"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6D230C67" w14:textId="77777777" w:rsidTr="0016780F">
        <w:trPr>
          <w:trHeight w:val="288"/>
        </w:trPr>
        <w:tc>
          <w:tcPr>
            <w:tcW w:w="8860" w:type="dxa"/>
            <w:gridSpan w:val="6"/>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38DEF04F"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5BB5EBC7"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309B6CC9" w14:textId="77777777" w:rsidTr="0016780F">
        <w:trPr>
          <w:trHeight w:val="288"/>
        </w:trPr>
        <w:tc>
          <w:tcPr>
            <w:tcW w:w="10080" w:type="dxa"/>
            <w:gridSpan w:val="7"/>
            <w:tcBorders>
              <w:top w:val="single" w:sz="4" w:space="0" w:color="auto"/>
              <w:left w:val="single" w:sz="4" w:space="0" w:color="auto"/>
              <w:bottom w:val="single" w:sz="4" w:space="0" w:color="auto"/>
              <w:right w:val="single" w:sz="4" w:space="0" w:color="000000"/>
            </w:tcBorders>
            <w:shd w:val="clear" w:color="000000" w:fill="DDEBF7"/>
            <w:noWrap/>
            <w:vAlign w:val="bottom"/>
            <w:hideMark/>
          </w:tcPr>
          <w:p w14:paraId="749FC6D2" w14:textId="22C2BA1A" w:rsidR="0016780F" w:rsidRPr="0016780F" w:rsidRDefault="0016780F" w:rsidP="0016780F">
            <w:pPr>
              <w:spacing w:line="240" w:lineRule="auto"/>
              <w:contextualSpacing w:val="0"/>
              <w:jc w:val="center"/>
              <w:rPr>
                <w:rFonts w:ascii="Calibri" w:eastAsia="Times New Roman" w:hAnsi="Calibri" w:cs="Calibri"/>
                <w:b/>
                <w:bCs/>
                <w:color w:val="000000"/>
              </w:rPr>
            </w:pPr>
            <w:r>
              <w:rPr>
                <w:rFonts w:ascii="Calibri" w:eastAsia="Times New Roman" w:hAnsi="Calibri" w:cs="Calibri"/>
                <w:b/>
                <w:bCs/>
                <w:color w:val="000000"/>
              </w:rPr>
              <w:t>Indivi</w:t>
            </w:r>
            <w:r w:rsidRPr="0016780F">
              <w:rPr>
                <w:rFonts w:ascii="Calibri" w:eastAsia="Times New Roman" w:hAnsi="Calibri" w:cs="Calibri"/>
                <w:b/>
                <w:bCs/>
                <w:color w:val="000000"/>
              </w:rPr>
              <w:t>dual Fecal Coliform Samples &gt; 31 CFU/100 mL</w:t>
            </w:r>
          </w:p>
        </w:tc>
      </w:tr>
      <w:tr w:rsidR="0016780F" w:rsidRPr="0016780F" w14:paraId="57A2AA7D" w14:textId="77777777" w:rsidTr="0016780F">
        <w:trPr>
          <w:trHeight w:val="288"/>
        </w:trPr>
        <w:tc>
          <w:tcPr>
            <w:tcW w:w="10080" w:type="dxa"/>
            <w:gridSpan w:val="7"/>
            <w:tcBorders>
              <w:top w:val="single" w:sz="4" w:space="0" w:color="auto"/>
              <w:left w:val="single" w:sz="4" w:space="0" w:color="auto"/>
              <w:bottom w:val="single" w:sz="4" w:space="0" w:color="auto"/>
              <w:right w:val="single" w:sz="4" w:space="0" w:color="000000"/>
            </w:tcBorders>
            <w:shd w:val="clear" w:color="000000" w:fill="FF5353"/>
            <w:noWrap/>
            <w:vAlign w:val="bottom"/>
            <w:hideMark/>
          </w:tcPr>
          <w:p w14:paraId="55A936A8" w14:textId="2AA745E1" w:rsidR="0016780F" w:rsidRPr="0016780F" w:rsidRDefault="0016780F" w:rsidP="0016780F">
            <w:pPr>
              <w:spacing w:line="240" w:lineRule="auto"/>
              <w:contextualSpacing w:val="0"/>
              <w:jc w:val="center"/>
              <w:rPr>
                <w:rFonts w:ascii="Calibri" w:eastAsia="Times New Roman" w:hAnsi="Calibri" w:cs="Calibri"/>
                <w:b/>
                <w:bCs/>
                <w:color w:val="000000"/>
              </w:rPr>
            </w:pPr>
            <w:r>
              <w:rPr>
                <w:rFonts w:ascii="Calibri" w:eastAsia="Times New Roman" w:hAnsi="Calibri" w:cs="Calibri"/>
                <w:b/>
                <w:bCs/>
                <w:color w:val="000000"/>
              </w:rPr>
              <w:t>Indiv</w:t>
            </w:r>
            <w:r w:rsidRPr="0016780F">
              <w:rPr>
                <w:rFonts w:ascii="Calibri" w:eastAsia="Times New Roman" w:hAnsi="Calibri" w:cs="Calibri"/>
                <w:b/>
                <w:bCs/>
                <w:color w:val="000000"/>
              </w:rPr>
              <w:t>idual Fecal Coliform Samples &gt; 400 CFU/100 mL</w:t>
            </w:r>
          </w:p>
        </w:tc>
      </w:tr>
    </w:tbl>
    <w:p w14:paraId="18F7CD19" w14:textId="77420450" w:rsidR="0016780F" w:rsidRDefault="0016780F" w:rsidP="00D803E2"/>
    <w:p w14:paraId="3AAC716A" w14:textId="3CAB2C7E" w:rsidR="0016780F" w:rsidRDefault="0016780F" w:rsidP="00D803E2"/>
    <w:p w14:paraId="7469A2B0" w14:textId="6F93C11F" w:rsidR="0016780F" w:rsidRDefault="0016780F" w:rsidP="00D803E2"/>
    <w:p w14:paraId="6CD4020A" w14:textId="1D8B0354" w:rsidR="0016780F" w:rsidRPr="00491EAB" w:rsidRDefault="0016780F" w:rsidP="00D803E2">
      <w:pPr>
        <w:rPr>
          <w:rFonts w:ascii="Times New Roman" w:hAnsi="Times New Roman" w:cs="Times New Roman"/>
          <w:b/>
          <w:color w:val="2E74B5" w:themeColor="accent1" w:themeShade="BF"/>
          <w:sz w:val="40"/>
          <w:szCs w:val="40"/>
        </w:rPr>
      </w:pPr>
      <w:r w:rsidRPr="00491EAB">
        <w:rPr>
          <w:rFonts w:ascii="Times New Roman" w:hAnsi="Times New Roman" w:cs="Times New Roman"/>
          <w:b/>
          <w:color w:val="2E74B5" w:themeColor="accent1" w:themeShade="BF"/>
          <w:sz w:val="40"/>
          <w:szCs w:val="40"/>
        </w:rPr>
        <w:t>Appendix E: 2020 Sampl</w:t>
      </w:r>
      <w:r w:rsidR="005D2B60" w:rsidRPr="00491EAB">
        <w:rPr>
          <w:rFonts w:ascii="Times New Roman" w:hAnsi="Times New Roman" w:cs="Times New Roman"/>
          <w:b/>
          <w:color w:val="2E74B5" w:themeColor="accent1" w:themeShade="BF"/>
          <w:sz w:val="40"/>
          <w:szCs w:val="40"/>
        </w:rPr>
        <w:t xml:space="preserve">e Values and Exceedances </w:t>
      </w:r>
      <w:r w:rsidR="005D2B60" w:rsidRPr="00491EAB">
        <w:rPr>
          <w:rFonts w:ascii="Times New Roman" w:hAnsi="Times New Roman" w:cs="Times New Roman"/>
          <w:b/>
          <w:color w:val="2E74B5" w:themeColor="accent1" w:themeShade="BF"/>
          <w:sz w:val="24"/>
          <w:szCs w:val="24"/>
        </w:rPr>
        <w:t>(Page 5</w:t>
      </w:r>
      <w:r w:rsidRPr="00491EAB">
        <w:rPr>
          <w:rFonts w:ascii="Times New Roman" w:hAnsi="Times New Roman" w:cs="Times New Roman"/>
          <w:b/>
          <w:color w:val="2E74B5" w:themeColor="accent1" w:themeShade="BF"/>
          <w:sz w:val="24"/>
          <w:szCs w:val="24"/>
        </w:rPr>
        <w:t xml:space="preserve"> of </w:t>
      </w:r>
      <w:r w:rsidR="008A7865" w:rsidRPr="00491EAB">
        <w:rPr>
          <w:rFonts w:ascii="Times New Roman" w:hAnsi="Times New Roman" w:cs="Times New Roman"/>
          <w:b/>
          <w:color w:val="2E74B5" w:themeColor="accent1" w:themeShade="BF"/>
          <w:sz w:val="24"/>
          <w:szCs w:val="24"/>
        </w:rPr>
        <w:t>6</w:t>
      </w:r>
      <w:r w:rsidRPr="00491EAB">
        <w:rPr>
          <w:rFonts w:ascii="Times New Roman" w:hAnsi="Times New Roman" w:cs="Times New Roman"/>
          <w:b/>
          <w:color w:val="2E74B5" w:themeColor="accent1" w:themeShade="BF"/>
          <w:sz w:val="24"/>
          <w:szCs w:val="24"/>
        </w:rPr>
        <w:t>)</w:t>
      </w:r>
    </w:p>
    <w:p w14:paraId="790B730C" w14:textId="77777777" w:rsidR="00C65B03" w:rsidRPr="0016780F" w:rsidRDefault="00C65B03" w:rsidP="00D803E2">
      <w:pPr>
        <w:rPr>
          <w:rFonts w:ascii="Times New Roman" w:hAnsi="Times New Roman" w:cs="Times New Roman"/>
          <w:b/>
          <w:sz w:val="24"/>
          <w:szCs w:val="24"/>
        </w:rPr>
      </w:pPr>
    </w:p>
    <w:tbl>
      <w:tblPr>
        <w:tblW w:w="10080" w:type="dxa"/>
        <w:tblInd w:w="-5" w:type="dxa"/>
        <w:tblLook w:val="04A0" w:firstRow="1" w:lastRow="0" w:firstColumn="1" w:lastColumn="0" w:noHBand="0" w:noVBand="1"/>
      </w:tblPr>
      <w:tblGrid>
        <w:gridCol w:w="1440"/>
        <w:gridCol w:w="2068"/>
        <w:gridCol w:w="1180"/>
        <w:gridCol w:w="1460"/>
        <w:gridCol w:w="1360"/>
        <w:gridCol w:w="1286"/>
        <w:gridCol w:w="1286"/>
      </w:tblGrid>
      <w:tr w:rsidR="0016780F" w:rsidRPr="0016780F" w14:paraId="4F2B8CAA" w14:textId="77777777" w:rsidTr="0016780F">
        <w:trPr>
          <w:trHeight w:val="1440"/>
        </w:trPr>
        <w:tc>
          <w:tcPr>
            <w:tcW w:w="14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AC52CFB" w14:textId="77777777" w:rsidR="0016780F" w:rsidRPr="0016780F" w:rsidRDefault="0016780F" w:rsidP="0016780F">
            <w:pPr>
              <w:spacing w:line="240" w:lineRule="auto"/>
              <w:contextualSpacing w:val="0"/>
              <w:jc w:val="center"/>
              <w:rPr>
                <w:rFonts w:ascii="Calibri" w:eastAsia="Times New Roman" w:hAnsi="Calibri" w:cs="Calibri"/>
                <w:b/>
                <w:bCs/>
                <w:color w:val="000000"/>
              </w:rPr>
            </w:pPr>
            <w:r w:rsidRPr="0016780F">
              <w:rPr>
                <w:rFonts w:ascii="Calibri" w:eastAsia="Times New Roman" w:hAnsi="Calibri" w:cs="Calibri"/>
                <w:b/>
                <w:bCs/>
                <w:color w:val="000000"/>
              </w:rPr>
              <w:t>Bacteria</w:t>
            </w:r>
          </w:p>
        </w:tc>
        <w:tc>
          <w:tcPr>
            <w:tcW w:w="2140" w:type="dxa"/>
            <w:tcBorders>
              <w:top w:val="single" w:sz="4" w:space="0" w:color="auto"/>
              <w:left w:val="nil"/>
              <w:bottom w:val="single" w:sz="4" w:space="0" w:color="auto"/>
              <w:right w:val="single" w:sz="4" w:space="0" w:color="auto"/>
            </w:tcBorders>
            <w:shd w:val="clear" w:color="auto" w:fill="auto"/>
            <w:vAlign w:val="center"/>
            <w:hideMark/>
          </w:tcPr>
          <w:p w14:paraId="095B67C9" w14:textId="77777777" w:rsidR="0016780F" w:rsidRPr="0016780F" w:rsidRDefault="0016780F" w:rsidP="0016780F">
            <w:pPr>
              <w:spacing w:line="240" w:lineRule="auto"/>
              <w:contextualSpacing w:val="0"/>
              <w:jc w:val="center"/>
              <w:rPr>
                <w:rFonts w:ascii="Calibri" w:eastAsia="Times New Roman" w:hAnsi="Calibri" w:cs="Calibri"/>
                <w:b/>
                <w:bCs/>
                <w:color w:val="000000"/>
              </w:rPr>
            </w:pPr>
            <w:r w:rsidRPr="0016780F">
              <w:rPr>
                <w:rFonts w:ascii="Calibri" w:eastAsia="Times New Roman" w:hAnsi="Calibri" w:cs="Calibri"/>
                <w:b/>
                <w:bCs/>
                <w:color w:val="000000"/>
              </w:rPr>
              <w:t>Location</w:t>
            </w:r>
          </w:p>
        </w:tc>
        <w:tc>
          <w:tcPr>
            <w:tcW w:w="1180" w:type="dxa"/>
            <w:tcBorders>
              <w:top w:val="single" w:sz="4" w:space="0" w:color="auto"/>
              <w:left w:val="nil"/>
              <w:bottom w:val="single" w:sz="4" w:space="0" w:color="auto"/>
              <w:right w:val="single" w:sz="4" w:space="0" w:color="auto"/>
            </w:tcBorders>
            <w:shd w:val="clear" w:color="auto" w:fill="auto"/>
            <w:vAlign w:val="center"/>
            <w:hideMark/>
          </w:tcPr>
          <w:p w14:paraId="12A95241" w14:textId="77777777" w:rsidR="0016780F" w:rsidRPr="0016780F" w:rsidRDefault="0016780F" w:rsidP="0016780F">
            <w:pPr>
              <w:spacing w:line="240" w:lineRule="auto"/>
              <w:contextualSpacing w:val="0"/>
              <w:jc w:val="center"/>
              <w:rPr>
                <w:rFonts w:ascii="Calibri" w:eastAsia="Times New Roman" w:hAnsi="Calibri" w:cs="Calibri"/>
                <w:b/>
                <w:bCs/>
                <w:color w:val="000000"/>
              </w:rPr>
            </w:pPr>
            <w:r w:rsidRPr="0016780F">
              <w:rPr>
                <w:rFonts w:ascii="Calibri" w:eastAsia="Times New Roman" w:hAnsi="Calibri" w:cs="Calibri"/>
                <w:b/>
                <w:bCs/>
                <w:color w:val="000000"/>
              </w:rPr>
              <w:t>Date</w:t>
            </w:r>
          </w:p>
        </w:tc>
        <w:tc>
          <w:tcPr>
            <w:tcW w:w="1460" w:type="dxa"/>
            <w:tcBorders>
              <w:top w:val="single" w:sz="4" w:space="0" w:color="auto"/>
              <w:left w:val="nil"/>
              <w:bottom w:val="single" w:sz="4" w:space="0" w:color="auto"/>
              <w:right w:val="single" w:sz="4" w:space="0" w:color="auto"/>
            </w:tcBorders>
            <w:shd w:val="clear" w:color="auto" w:fill="auto"/>
            <w:vAlign w:val="center"/>
            <w:hideMark/>
          </w:tcPr>
          <w:p w14:paraId="04C53EFD" w14:textId="77777777" w:rsidR="0016780F" w:rsidRPr="0016780F" w:rsidRDefault="0016780F" w:rsidP="0016780F">
            <w:pPr>
              <w:spacing w:line="240" w:lineRule="auto"/>
              <w:contextualSpacing w:val="0"/>
              <w:jc w:val="center"/>
              <w:rPr>
                <w:rFonts w:ascii="Calibri" w:eastAsia="Times New Roman" w:hAnsi="Calibri" w:cs="Calibri"/>
                <w:b/>
                <w:bCs/>
                <w:color w:val="000000"/>
              </w:rPr>
            </w:pPr>
            <w:r w:rsidRPr="0016780F">
              <w:rPr>
                <w:rFonts w:ascii="Calibri" w:eastAsia="Times New Roman" w:hAnsi="Calibri" w:cs="Calibri"/>
                <w:b/>
                <w:bCs/>
                <w:color w:val="000000"/>
              </w:rPr>
              <w:t>Individual Sample Value (CFU/100 mL)</w:t>
            </w:r>
          </w:p>
        </w:tc>
        <w:tc>
          <w:tcPr>
            <w:tcW w:w="1360" w:type="dxa"/>
            <w:tcBorders>
              <w:top w:val="single" w:sz="4" w:space="0" w:color="auto"/>
              <w:left w:val="nil"/>
              <w:bottom w:val="single" w:sz="4" w:space="0" w:color="auto"/>
              <w:right w:val="single" w:sz="4" w:space="0" w:color="auto"/>
            </w:tcBorders>
            <w:shd w:val="clear" w:color="auto" w:fill="auto"/>
            <w:vAlign w:val="center"/>
            <w:hideMark/>
          </w:tcPr>
          <w:p w14:paraId="1E0E2C4E" w14:textId="77777777" w:rsidR="0016780F" w:rsidRPr="0016780F" w:rsidRDefault="0016780F" w:rsidP="0016780F">
            <w:pPr>
              <w:spacing w:line="240" w:lineRule="auto"/>
              <w:contextualSpacing w:val="0"/>
              <w:jc w:val="center"/>
              <w:rPr>
                <w:rFonts w:ascii="Calibri" w:eastAsia="Times New Roman" w:hAnsi="Calibri" w:cs="Calibri"/>
                <w:b/>
                <w:bCs/>
                <w:color w:val="000000"/>
              </w:rPr>
            </w:pPr>
            <w:r w:rsidRPr="0016780F">
              <w:rPr>
                <w:rFonts w:ascii="Calibri" w:eastAsia="Times New Roman" w:hAnsi="Calibri" w:cs="Calibri"/>
                <w:b/>
                <w:bCs/>
                <w:color w:val="000000"/>
              </w:rPr>
              <w:t>30 Day Rolling Geometric Mean Value (CFU/100 mL)</w:t>
            </w:r>
          </w:p>
        </w:tc>
        <w:tc>
          <w:tcPr>
            <w:tcW w:w="1280" w:type="dxa"/>
            <w:tcBorders>
              <w:top w:val="single" w:sz="4" w:space="0" w:color="auto"/>
              <w:left w:val="nil"/>
              <w:bottom w:val="single" w:sz="4" w:space="0" w:color="auto"/>
              <w:right w:val="single" w:sz="4" w:space="0" w:color="auto"/>
            </w:tcBorders>
            <w:shd w:val="clear" w:color="auto" w:fill="auto"/>
            <w:vAlign w:val="center"/>
            <w:hideMark/>
          </w:tcPr>
          <w:p w14:paraId="20C66F40" w14:textId="77777777" w:rsidR="0016780F" w:rsidRPr="0016780F" w:rsidRDefault="0016780F" w:rsidP="0016780F">
            <w:pPr>
              <w:spacing w:line="240" w:lineRule="auto"/>
              <w:contextualSpacing w:val="0"/>
              <w:jc w:val="center"/>
              <w:rPr>
                <w:rFonts w:ascii="Calibri" w:eastAsia="Times New Roman" w:hAnsi="Calibri" w:cs="Calibri"/>
                <w:b/>
                <w:bCs/>
                <w:color w:val="000000"/>
              </w:rPr>
            </w:pPr>
            <w:r w:rsidRPr="0016780F">
              <w:rPr>
                <w:rFonts w:ascii="Calibri" w:eastAsia="Times New Roman" w:hAnsi="Calibri" w:cs="Calibri"/>
                <w:b/>
                <w:bCs/>
                <w:color w:val="000000"/>
              </w:rPr>
              <w:t>Individual Sample Value Exceedance</w:t>
            </w:r>
          </w:p>
        </w:tc>
        <w:tc>
          <w:tcPr>
            <w:tcW w:w="1220" w:type="dxa"/>
            <w:tcBorders>
              <w:top w:val="single" w:sz="4" w:space="0" w:color="auto"/>
              <w:left w:val="nil"/>
              <w:bottom w:val="single" w:sz="4" w:space="0" w:color="auto"/>
              <w:right w:val="single" w:sz="4" w:space="0" w:color="auto"/>
            </w:tcBorders>
            <w:shd w:val="clear" w:color="auto" w:fill="auto"/>
            <w:vAlign w:val="center"/>
            <w:hideMark/>
          </w:tcPr>
          <w:p w14:paraId="77A6A597" w14:textId="77777777" w:rsidR="0016780F" w:rsidRPr="0016780F" w:rsidRDefault="0016780F" w:rsidP="0016780F">
            <w:pPr>
              <w:spacing w:line="240" w:lineRule="auto"/>
              <w:contextualSpacing w:val="0"/>
              <w:jc w:val="center"/>
              <w:rPr>
                <w:rFonts w:ascii="Calibri" w:eastAsia="Times New Roman" w:hAnsi="Calibri" w:cs="Calibri"/>
                <w:b/>
                <w:bCs/>
                <w:color w:val="000000"/>
              </w:rPr>
            </w:pPr>
            <w:r w:rsidRPr="0016780F">
              <w:rPr>
                <w:rFonts w:ascii="Calibri" w:eastAsia="Times New Roman" w:hAnsi="Calibri" w:cs="Calibri"/>
                <w:b/>
                <w:bCs/>
                <w:color w:val="000000"/>
              </w:rPr>
              <w:t>30 Day Geometric Mean Exceedance</w:t>
            </w:r>
          </w:p>
        </w:tc>
      </w:tr>
      <w:tr w:rsidR="0016780F" w:rsidRPr="0016780F" w14:paraId="43454FC5" w14:textId="77777777" w:rsidTr="0016780F">
        <w:trPr>
          <w:trHeight w:val="288"/>
        </w:trPr>
        <w:tc>
          <w:tcPr>
            <w:tcW w:w="1440" w:type="dxa"/>
            <w:vMerge w:val="restart"/>
            <w:tcBorders>
              <w:top w:val="nil"/>
              <w:left w:val="single" w:sz="4" w:space="0" w:color="auto"/>
              <w:bottom w:val="single" w:sz="4" w:space="0" w:color="000000"/>
              <w:right w:val="single" w:sz="4" w:space="0" w:color="auto"/>
            </w:tcBorders>
            <w:shd w:val="clear" w:color="auto" w:fill="auto"/>
            <w:noWrap/>
            <w:hideMark/>
          </w:tcPr>
          <w:p w14:paraId="54C02482"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Fecal Coliform</w:t>
            </w:r>
          </w:p>
        </w:tc>
        <w:tc>
          <w:tcPr>
            <w:tcW w:w="2140" w:type="dxa"/>
            <w:vMerge w:val="restart"/>
            <w:tcBorders>
              <w:top w:val="nil"/>
              <w:left w:val="single" w:sz="4" w:space="0" w:color="auto"/>
              <w:bottom w:val="single" w:sz="4" w:space="0" w:color="000000"/>
              <w:right w:val="single" w:sz="4" w:space="0" w:color="auto"/>
            </w:tcBorders>
            <w:shd w:val="clear" w:color="auto" w:fill="auto"/>
            <w:hideMark/>
          </w:tcPr>
          <w:p w14:paraId="6A456564"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North Kenai Beach 4</w:t>
            </w:r>
          </w:p>
        </w:tc>
        <w:tc>
          <w:tcPr>
            <w:tcW w:w="1180" w:type="dxa"/>
            <w:tcBorders>
              <w:top w:val="nil"/>
              <w:left w:val="nil"/>
              <w:bottom w:val="single" w:sz="4" w:space="0" w:color="auto"/>
              <w:right w:val="single" w:sz="4" w:space="0" w:color="auto"/>
            </w:tcBorders>
            <w:shd w:val="clear" w:color="auto" w:fill="auto"/>
            <w:noWrap/>
            <w:vAlign w:val="bottom"/>
            <w:hideMark/>
          </w:tcPr>
          <w:p w14:paraId="034FA930"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6/23/2020</w:t>
            </w:r>
          </w:p>
        </w:tc>
        <w:tc>
          <w:tcPr>
            <w:tcW w:w="1460" w:type="dxa"/>
            <w:tcBorders>
              <w:top w:val="nil"/>
              <w:left w:val="nil"/>
              <w:bottom w:val="single" w:sz="4" w:space="0" w:color="auto"/>
              <w:right w:val="single" w:sz="4" w:space="0" w:color="auto"/>
            </w:tcBorders>
            <w:shd w:val="clear" w:color="auto" w:fill="auto"/>
            <w:noWrap/>
            <w:vAlign w:val="bottom"/>
            <w:hideMark/>
          </w:tcPr>
          <w:p w14:paraId="221A5395"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14</w:t>
            </w:r>
          </w:p>
        </w:tc>
        <w:tc>
          <w:tcPr>
            <w:tcW w:w="1360" w:type="dxa"/>
            <w:tcBorders>
              <w:top w:val="nil"/>
              <w:left w:val="nil"/>
              <w:bottom w:val="single" w:sz="4" w:space="0" w:color="auto"/>
              <w:right w:val="single" w:sz="4" w:space="0" w:color="auto"/>
            </w:tcBorders>
            <w:shd w:val="clear" w:color="auto" w:fill="auto"/>
            <w:noWrap/>
            <w:vAlign w:val="bottom"/>
            <w:hideMark/>
          </w:tcPr>
          <w:p w14:paraId="670536FF"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4E1BCA80"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1B345FA0"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1C9C851B"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55121FD1"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000000"/>
              <w:right w:val="single" w:sz="4" w:space="0" w:color="auto"/>
            </w:tcBorders>
            <w:vAlign w:val="center"/>
            <w:hideMark/>
          </w:tcPr>
          <w:p w14:paraId="335B7A4E"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576FD2F5"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6/29/2020</w:t>
            </w:r>
          </w:p>
        </w:tc>
        <w:tc>
          <w:tcPr>
            <w:tcW w:w="1460" w:type="dxa"/>
            <w:tcBorders>
              <w:top w:val="nil"/>
              <w:left w:val="nil"/>
              <w:bottom w:val="single" w:sz="4" w:space="0" w:color="auto"/>
              <w:right w:val="single" w:sz="4" w:space="0" w:color="auto"/>
            </w:tcBorders>
            <w:shd w:val="clear" w:color="auto" w:fill="auto"/>
            <w:noWrap/>
            <w:vAlign w:val="bottom"/>
            <w:hideMark/>
          </w:tcPr>
          <w:p w14:paraId="77FCEBEC"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2.9</w:t>
            </w:r>
          </w:p>
        </w:tc>
        <w:tc>
          <w:tcPr>
            <w:tcW w:w="1360" w:type="dxa"/>
            <w:tcBorders>
              <w:top w:val="nil"/>
              <w:left w:val="nil"/>
              <w:bottom w:val="single" w:sz="4" w:space="0" w:color="auto"/>
              <w:right w:val="single" w:sz="4" w:space="0" w:color="auto"/>
            </w:tcBorders>
            <w:shd w:val="clear" w:color="auto" w:fill="auto"/>
            <w:noWrap/>
            <w:vAlign w:val="bottom"/>
            <w:hideMark/>
          </w:tcPr>
          <w:p w14:paraId="3CF3C4A8"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14.3</w:t>
            </w:r>
          </w:p>
        </w:tc>
        <w:tc>
          <w:tcPr>
            <w:tcW w:w="1280" w:type="dxa"/>
            <w:tcBorders>
              <w:top w:val="nil"/>
              <w:left w:val="nil"/>
              <w:bottom w:val="single" w:sz="4" w:space="0" w:color="auto"/>
              <w:right w:val="single" w:sz="4" w:space="0" w:color="auto"/>
            </w:tcBorders>
            <w:shd w:val="clear" w:color="auto" w:fill="auto"/>
            <w:noWrap/>
            <w:vAlign w:val="bottom"/>
            <w:hideMark/>
          </w:tcPr>
          <w:p w14:paraId="6ECC27B0"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291B6FCB"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0511E754"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3BAB25CA"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000000"/>
              <w:right w:val="single" w:sz="4" w:space="0" w:color="auto"/>
            </w:tcBorders>
            <w:vAlign w:val="center"/>
            <w:hideMark/>
          </w:tcPr>
          <w:p w14:paraId="2FD58D13"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2E91F1D0"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7/7/2020</w:t>
            </w:r>
          </w:p>
        </w:tc>
        <w:tc>
          <w:tcPr>
            <w:tcW w:w="1460" w:type="dxa"/>
            <w:tcBorders>
              <w:top w:val="nil"/>
              <w:left w:val="nil"/>
              <w:bottom w:val="single" w:sz="4" w:space="0" w:color="auto"/>
              <w:right w:val="single" w:sz="4" w:space="0" w:color="auto"/>
            </w:tcBorders>
            <w:shd w:val="clear" w:color="auto" w:fill="auto"/>
            <w:noWrap/>
            <w:vAlign w:val="bottom"/>
            <w:hideMark/>
          </w:tcPr>
          <w:p w14:paraId="2FF67F39"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3.3</w:t>
            </w:r>
          </w:p>
        </w:tc>
        <w:tc>
          <w:tcPr>
            <w:tcW w:w="1360" w:type="dxa"/>
            <w:tcBorders>
              <w:top w:val="nil"/>
              <w:left w:val="nil"/>
              <w:bottom w:val="single" w:sz="4" w:space="0" w:color="auto"/>
              <w:right w:val="single" w:sz="4" w:space="0" w:color="auto"/>
            </w:tcBorders>
            <w:shd w:val="clear" w:color="auto" w:fill="auto"/>
            <w:noWrap/>
            <w:vAlign w:val="bottom"/>
            <w:hideMark/>
          </w:tcPr>
          <w:p w14:paraId="1E7B6C33"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8.9</w:t>
            </w:r>
          </w:p>
        </w:tc>
        <w:tc>
          <w:tcPr>
            <w:tcW w:w="1280" w:type="dxa"/>
            <w:tcBorders>
              <w:top w:val="nil"/>
              <w:left w:val="nil"/>
              <w:bottom w:val="single" w:sz="4" w:space="0" w:color="auto"/>
              <w:right w:val="single" w:sz="4" w:space="0" w:color="auto"/>
            </w:tcBorders>
            <w:shd w:val="clear" w:color="auto" w:fill="auto"/>
            <w:noWrap/>
            <w:vAlign w:val="bottom"/>
            <w:hideMark/>
          </w:tcPr>
          <w:p w14:paraId="7FF2A6BB"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1AF35BB5"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37CCDA4B"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1AE43A50"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000000"/>
              <w:right w:val="single" w:sz="4" w:space="0" w:color="auto"/>
            </w:tcBorders>
            <w:vAlign w:val="center"/>
            <w:hideMark/>
          </w:tcPr>
          <w:p w14:paraId="409DDCC3"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032B0C8B"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7/13/2020</w:t>
            </w:r>
          </w:p>
        </w:tc>
        <w:tc>
          <w:tcPr>
            <w:tcW w:w="1460" w:type="dxa"/>
            <w:tcBorders>
              <w:top w:val="nil"/>
              <w:left w:val="nil"/>
              <w:bottom w:val="single" w:sz="4" w:space="0" w:color="auto"/>
              <w:right w:val="single" w:sz="4" w:space="0" w:color="auto"/>
            </w:tcBorders>
            <w:shd w:val="clear" w:color="auto" w:fill="auto"/>
            <w:noWrap/>
            <w:vAlign w:val="bottom"/>
            <w:hideMark/>
          </w:tcPr>
          <w:p w14:paraId="258CF2F6"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29</w:t>
            </w:r>
          </w:p>
        </w:tc>
        <w:tc>
          <w:tcPr>
            <w:tcW w:w="1360" w:type="dxa"/>
            <w:tcBorders>
              <w:top w:val="nil"/>
              <w:left w:val="nil"/>
              <w:bottom w:val="single" w:sz="4" w:space="0" w:color="auto"/>
              <w:right w:val="single" w:sz="4" w:space="0" w:color="auto"/>
            </w:tcBorders>
            <w:shd w:val="clear" w:color="auto" w:fill="auto"/>
            <w:noWrap/>
            <w:vAlign w:val="bottom"/>
            <w:hideMark/>
          </w:tcPr>
          <w:p w14:paraId="2B517F45"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11.6</w:t>
            </w:r>
          </w:p>
        </w:tc>
        <w:tc>
          <w:tcPr>
            <w:tcW w:w="1280" w:type="dxa"/>
            <w:tcBorders>
              <w:top w:val="nil"/>
              <w:left w:val="nil"/>
              <w:bottom w:val="single" w:sz="4" w:space="0" w:color="auto"/>
              <w:right w:val="single" w:sz="4" w:space="0" w:color="auto"/>
            </w:tcBorders>
            <w:shd w:val="clear" w:color="auto" w:fill="auto"/>
            <w:noWrap/>
            <w:vAlign w:val="bottom"/>
            <w:hideMark/>
          </w:tcPr>
          <w:p w14:paraId="708C3183"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4D545850"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0F7010C2"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48DF31EF"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000000"/>
              <w:right w:val="single" w:sz="4" w:space="0" w:color="auto"/>
            </w:tcBorders>
            <w:vAlign w:val="center"/>
            <w:hideMark/>
          </w:tcPr>
          <w:p w14:paraId="358B6AA0"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40865CEF"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7/20/2020</w:t>
            </w:r>
          </w:p>
        </w:tc>
        <w:tc>
          <w:tcPr>
            <w:tcW w:w="1460" w:type="dxa"/>
            <w:tcBorders>
              <w:top w:val="nil"/>
              <w:left w:val="nil"/>
              <w:bottom w:val="single" w:sz="4" w:space="0" w:color="auto"/>
              <w:right w:val="single" w:sz="4" w:space="0" w:color="auto"/>
            </w:tcBorders>
            <w:shd w:val="clear" w:color="auto" w:fill="auto"/>
            <w:noWrap/>
            <w:vAlign w:val="bottom"/>
            <w:hideMark/>
          </w:tcPr>
          <w:p w14:paraId="7DA80A5F"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31</w:t>
            </w:r>
          </w:p>
        </w:tc>
        <w:tc>
          <w:tcPr>
            <w:tcW w:w="1360" w:type="dxa"/>
            <w:tcBorders>
              <w:top w:val="nil"/>
              <w:left w:val="nil"/>
              <w:bottom w:val="single" w:sz="4" w:space="0" w:color="auto"/>
              <w:right w:val="single" w:sz="4" w:space="0" w:color="auto"/>
            </w:tcBorders>
            <w:shd w:val="clear" w:color="auto" w:fill="auto"/>
            <w:noWrap/>
            <w:vAlign w:val="bottom"/>
            <w:hideMark/>
          </w:tcPr>
          <w:p w14:paraId="32A2DEA4"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10.4</w:t>
            </w:r>
          </w:p>
        </w:tc>
        <w:tc>
          <w:tcPr>
            <w:tcW w:w="1280" w:type="dxa"/>
            <w:tcBorders>
              <w:top w:val="single" w:sz="4" w:space="0" w:color="auto"/>
              <w:left w:val="single" w:sz="4" w:space="0" w:color="auto"/>
              <w:bottom w:val="single" w:sz="4" w:space="0" w:color="auto"/>
              <w:right w:val="single" w:sz="4" w:space="0" w:color="auto"/>
            </w:tcBorders>
            <w:shd w:val="clear" w:color="000000" w:fill="DDEBF7"/>
            <w:noWrap/>
            <w:vAlign w:val="bottom"/>
            <w:hideMark/>
          </w:tcPr>
          <w:p w14:paraId="2D44046F"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&gt; 31</w:t>
            </w:r>
          </w:p>
        </w:tc>
        <w:tc>
          <w:tcPr>
            <w:tcW w:w="1220" w:type="dxa"/>
            <w:tcBorders>
              <w:top w:val="nil"/>
              <w:left w:val="nil"/>
              <w:bottom w:val="single" w:sz="4" w:space="0" w:color="auto"/>
              <w:right w:val="single" w:sz="4" w:space="0" w:color="auto"/>
            </w:tcBorders>
            <w:shd w:val="clear" w:color="auto" w:fill="auto"/>
            <w:noWrap/>
            <w:vAlign w:val="bottom"/>
            <w:hideMark/>
          </w:tcPr>
          <w:p w14:paraId="256ADB69"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7DA9F83B"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593F8C23"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000000"/>
              <w:right w:val="single" w:sz="4" w:space="0" w:color="auto"/>
            </w:tcBorders>
            <w:vAlign w:val="center"/>
            <w:hideMark/>
          </w:tcPr>
          <w:p w14:paraId="75EFF440"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117A3DC7"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7/27/2020</w:t>
            </w:r>
          </w:p>
        </w:tc>
        <w:tc>
          <w:tcPr>
            <w:tcW w:w="1460" w:type="dxa"/>
            <w:tcBorders>
              <w:top w:val="nil"/>
              <w:left w:val="nil"/>
              <w:bottom w:val="single" w:sz="4" w:space="0" w:color="auto"/>
              <w:right w:val="single" w:sz="4" w:space="0" w:color="auto"/>
            </w:tcBorders>
            <w:shd w:val="clear" w:color="auto" w:fill="auto"/>
            <w:noWrap/>
            <w:vAlign w:val="bottom"/>
            <w:hideMark/>
          </w:tcPr>
          <w:p w14:paraId="19A0BEF5"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2</w:t>
            </w:r>
          </w:p>
        </w:tc>
        <w:tc>
          <w:tcPr>
            <w:tcW w:w="1360" w:type="dxa"/>
            <w:tcBorders>
              <w:top w:val="nil"/>
              <w:left w:val="nil"/>
              <w:bottom w:val="single" w:sz="4" w:space="0" w:color="auto"/>
              <w:right w:val="single" w:sz="4" w:space="0" w:color="auto"/>
            </w:tcBorders>
            <w:shd w:val="clear" w:color="auto" w:fill="auto"/>
            <w:noWrap/>
            <w:vAlign w:val="bottom"/>
            <w:hideMark/>
          </w:tcPr>
          <w:p w14:paraId="46CA714E"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7.0</w:t>
            </w:r>
          </w:p>
        </w:tc>
        <w:tc>
          <w:tcPr>
            <w:tcW w:w="1280" w:type="dxa"/>
            <w:tcBorders>
              <w:top w:val="nil"/>
              <w:left w:val="nil"/>
              <w:bottom w:val="single" w:sz="4" w:space="0" w:color="auto"/>
              <w:right w:val="single" w:sz="4" w:space="0" w:color="auto"/>
            </w:tcBorders>
            <w:shd w:val="clear" w:color="auto" w:fill="auto"/>
            <w:noWrap/>
            <w:vAlign w:val="bottom"/>
            <w:hideMark/>
          </w:tcPr>
          <w:p w14:paraId="5F698EEE"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6F9D393E"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5DA4749A"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7CA4E13F"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000000"/>
              <w:right w:val="single" w:sz="4" w:space="0" w:color="auto"/>
            </w:tcBorders>
            <w:vAlign w:val="center"/>
            <w:hideMark/>
          </w:tcPr>
          <w:p w14:paraId="5C622ACA"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3D107FCB"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8/5/2020</w:t>
            </w:r>
          </w:p>
        </w:tc>
        <w:tc>
          <w:tcPr>
            <w:tcW w:w="1460" w:type="dxa"/>
            <w:tcBorders>
              <w:top w:val="nil"/>
              <w:left w:val="nil"/>
              <w:bottom w:val="single" w:sz="4" w:space="0" w:color="auto"/>
              <w:right w:val="single" w:sz="4" w:space="0" w:color="auto"/>
            </w:tcBorders>
            <w:shd w:val="clear" w:color="auto" w:fill="auto"/>
            <w:noWrap/>
            <w:vAlign w:val="bottom"/>
            <w:hideMark/>
          </w:tcPr>
          <w:p w14:paraId="3D03649D"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31</w:t>
            </w:r>
          </w:p>
        </w:tc>
        <w:tc>
          <w:tcPr>
            <w:tcW w:w="1360" w:type="dxa"/>
            <w:tcBorders>
              <w:top w:val="nil"/>
              <w:left w:val="nil"/>
              <w:bottom w:val="single" w:sz="4" w:space="0" w:color="auto"/>
              <w:right w:val="single" w:sz="4" w:space="0" w:color="auto"/>
            </w:tcBorders>
            <w:shd w:val="clear" w:color="auto" w:fill="auto"/>
            <w:noWrap/>
            <w:vAlign w:val="bottom"/>
            <w:hideMark/>
          </w:tcPr>
          <w:p w14:paraId="4637BB05"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11.3</w:t>
            </w:r>
          </w:p>
        </w:tc>
        <w:tc>
          <w:tcPr>
            <w:tcW w:w="1280" w:type="dxa"/>
            <w:tcBorders>
              <w:top w:val="single" w:sz="4" w:space="0" w:color="auto"/>
              <w:left w:val="single" w:sz="4" w:space="0" w:color="auto"/>
              <w:bottom w:val="single" w:sz="4" w:space="0" w:color="auto"/>
              <w:right w:val="single" w:sz="4" w:space="0" w:color="auto"/>
            </w:tcBorders>
            <w:shd w:val="clear" w:color="000000" w:fill="DDEBF7"/>
            <w:noWrap/>
            <w:vAlign w:val="bottom"/>
            <w:hideMark/>
          </w:tcPr>
          <w:p w14:paraId="630E7C71"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&gt; 31</w:t>
            </w:r>
          </w:p>
        </w:tc>
        <w:tc>
          <w:tcPr>
            <w:tcW w:w="1220" w:type="dxa"/>
            <w:tcBorders>
              <w:top w:val="nil"/>
              <w:left w:val="nil"/>
              <w:bottom w:val="single" w:sz="4" w:space="0" w:color="auto"/>
              <w:right w:val="single" w:sz="4" w:space="0" w:color="auto"/>
            </w:tcBorders>
            <w:shd w:val="clear" w:color="auto" w:fill="auto"/>
            <w:noWrap/>
            <w:vAlign w:val="bottom"/>
            <w:hideMark/>
          </w:tcPr>
          <w:p w14:paraId="3DC8DBC9"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0F5F23BF"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091A15D6"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000000"/>
              <w:right w:val="single" w:sz="4" w:space="0" w:color="auto"/>
            </w:tcBorders>
            <w:vAlign w:val="center"/>
            <w:hideMark/>
          </w:tcPr>
          <w:p w14:paraId="48C456B5"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2F3F3ECA"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8/11/2020</w:t>
            </w:r>
          </w:p>
        </w:tc>
        <w:tc>
          <w:tcPr>
            <w:tcW w:w="1460" w:type="dxa"/>
            <w:tcBorders>
              <w:top w:val="nil"/>
              <w:left w:val="nil"/>
              <w:bottom w:val="single" w:sz="4" w:space="0" w:color="auto"/>
              <w:right w:val="single" w:sz="4" w:space="0" w:color="auto"/>
            </w:tcBorders>
            <w:shd w:val="clear" w:color="auto" w:fill="auto"/>
            <w:noWrap/>
            <w:vAlign w:val="bottom"/>
            <w:hideMark/>
          </w:tcPr>
          <w:p w14:paraId="2858877A"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43</w:t>
            </w:r>
          </w:p>
        </w:tc>
        <w:tc>
          <w:tcPr>
            <w:tcW w:w="1360" w:type="dxa"/>
            <w:tcBorders>
              <w:top w:val="nil"/>
              <w:left w:val="nil"/>
              <w:bottom w:val="single" w:sz="4" w:space="0" w:color="auto"/>
              <w:right w:val="single" w:sz="4" w:space="0" w:color="auto"/>
            </w:tcBorders>
            <w:shd w:val="clear" w:color="auto" w:fill="auto"/>
            <w:noWrap/>
            <w:vAlign w:val="bottom"/>
            <w:hideMark/>
          </w:tcPr>
          <w:p w14:paraId="675220B8"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18.9</w:t>
            </w:r>
          </w:p>
        </w:tc>
        <w:tc>
          <w:tcPr>
            <w:tcW w:w="1280" w:type="dxa"/>
            <w:tcBorders>
              <w:top w:val="single" w:sz="4" w:space="0" w:color="auto"/>
              <w:left w:val="single" w:sz="4" w:space="0" w:color="auto"/>
              <w:bottom w:val="single" w:sz="4" w:space="0" w:color="auto"/>
              <w:right w:val="single" w:sz="4" w:space="0" w:color="auto"/>
            </w:tcBorders>
            <w:shd w:val="clear" w:color="000000" w:fill="DDEBF7"/>
            <w:noWrap/>
            <w:vAlign w:val="bottom"/>
            <w:hideMark/>
          </w:tcPr>
          <w:p w14:paraId="54BE2509"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&gt; 31</w:t>
            </w:r>
          </w:p>
        </w:tc>
        <w:tc>
          <w:tcPr>
            <w:tcW w:w="1220" w:type="dxa"/>
            <w:tcBorders>
              <w:top w:val="nil"/>
              <w:left w:val="nil"/>
              <w:bottom w:val="single" w:sz="4" w:space="0" w:color="auto"/>
              <w:right w:val="single" w:sz="4" w:space="0" w:color="auto"/>
            </w:tcBorders>
            <w:shd w:val="clear" w:color="auto" w:fill="auto"/>
            <w:noWrap/>
            <w:vAlign w:val="bottom"/>
            <w:hideMark/>
          </w:tcPr>
          <w:p w14:paraId="1D9F9D38"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69B89A9C"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4FEB04EB"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000000"/>
              <w:right w:val="single" w:sz="4" w:space="0" w:color="auto"/>
            </w:tcBorders>
            <w:vAlign w:val="center"/>
            <w:hideMark/>
          </w:tcPr>
          <w:p w14:paraId="06287D7F"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5A63279C"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8/18/2020</w:t>
            </w:r>
          </w:p>
        </w:tc>
        <w:tc>
          <w:tcPr>
            <w:tcW w:w="1460" w:type="dxa"/>
            <w:tcBorders>
              <w:top w:val="nil"/>
              <w:left w:val="nil"/>
              <w:bottom w:val="single" w:sz="4" w:space="0" w:color="auto"/>
              <w:right w:val="single" w:sz="4" w:space="0" w:color="auto"/>
            </w:tcBorders>
            <w:shd w:val="clear" w:color="auto" w:fill="auto"/>
            <w:noWrap/>
            <w:vAlign w:val="bottom"/>
            <w:hideMark/>
          </w:tcPr>
          <w:p w14:paraId="28F36789"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42</w:t>
            </w:r>
          </w:p>
        </w:tc>
        <w:tc>
          <w:tcPr>
            <w:tcW w:w="1360" w:type="dxa"/>
            <w:tcBorders>
              <w:top w:val="nil"/>
              <w:left w:val="nil"/>
              <w:bottom w:val="single" w:sz="4" w:space="0" w:color="auto"/>
              <w:right w:val="single" w:sz="4" w:space="0" w:color="auto"/>
            </w:tcBorders>
            <w:shd w:val="clear" w:color="auto" w:fill="auto"/>
            <w:noWrap/>
            <w:vAlign w:val="bottom"/>
            <w:hideMark/>
          </w:tcPr>
          <w:p w14:paraId="1CD7C0C6"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20.3</w:t>
            </w:r>
          </w:p>
        </w:tc>
        <w:tc>
          <w:tcPr>
            <w:tcW w:w="1280" w:type="dxa"/>
            <w:tcBorders>
              <w:top w:val="single" w:sz="4" w:space="0" w:color="auto"/>
              <w:left w:val="single" w:sz="4" w:space="0" w:color="auto"/>
              <w:bottom w:val="single" w:sz="4" w:space="0" w:color="auto"/>
              <w:right w:val="single" w:sz="4" w:space="0" w:color="auto"/>
            </w:tcBorders>
            <w:shd w:val="clear" w:color="000000" w:fill="DDEBF7"/>
            <w:noWrap/>
            <w:vAlign w:val="bottom"/>
            <w:hideMark/>
          </w:tcPr>
          <w:p w14:paraId="1C0B22C8"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&gt; 31</w:t>
            </w:r>
          </w:p>
        </w:tc>
        <w:tc>
          <w:tcPr>
            <w:tcW w:w="1220" w:type="dxa"/>
            <w:tcBorders>
              <w:top w:val="nil"/>
              <w:left w:val="nil"/>
              <w:bottom w:val="single" w:sz="4" w:space="0" w:color="auto"/>
              <w:right w:val="single" w:sz="4" w:space="0" w:color="auto"/>
            </w:tcBorders>
            <w:shd w:val="clear" w:color="auto" w:fill="auto"/>
            <w:noWrap/>
            <w:vAlign w:val="bottom"/>
            <w:hideMark/>
          </w:tcPr>
          <w:p w14:paraId="724204A1"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63E8E39D"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6A1031E7"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val="restart"/>
            <w:tcBorders>
              <w:top w:val="nil"/>
              <w:left w:val="single" w:sz="4" w:space="0" w:color="auto"/>
              <w:bottom w:val="single" w:sz="4" w:space="0" w:color="auto"/>
              <w:right w:val="single" w:sz="4" w:space="0" w:color="auto"/>
            </w:tcBorders>
            <w:shd w:val="clear" w:color="auto" w:fill="auto"/>
            <w:hideMark/>
          </w:tcPr>
          <w:p w14:paraId="0A5765F4"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South Kenai Beach 3</w:t>
            </w:r>
          </w:p>
        </w:tc>
        <w:tc>
          <w:tcPr>
            <w:tcW w:w="1180" w:type="dxa"/>
            <w:tcBorders>
              <w:top w:val="nil"/>
              <w:left w:val="nil"/>
              <w:bottom w:val="single" w:sz="4" w:space="0" w:color="auto"/>
              <w:right w:val="single" w:sz="4" w:space="0" w:color="auto"/>
            </w:tcBorders>
            <w:shd w:val="clear" w:color="auto" w:fill="auto"/>
            <w:noWrap/>
            <w:vAlign w:val="bottom"/>
            <w:hideMark/>
          </w:tcPr>
          <w:p w14:paraId="55EEFEDB"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5/26/2020</w:t>
            </w:r>
          </w:p>
        </w:tc>
        <w:tc>
          <w:tcPr>
            <w:tcW w:w="1460" w:type="dxa"/>
            <w:tcBorders>
              <w:top w:val="nil"/>
              <w:left w:val="nil"/>
              <w:bottom w:val="single" w:sz="4" w:space="0" w:color="auto"/>
              <w:right w:val="single" w:sz="4" w:space="0" w:color="auto"/>
            </w:tcBorders>
            <w:shd w:val="clear" w:color="auto" w:fill="auto"/>
            <w:noWrap/>
            <w:vAlign w:val="bottom"/>
            <w:hideMark/>
          </w:tcPr>
          <w:p w14:paraId="4CB400C2"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4</w:t>
            </w:r>
          </w:p>
        </w:tc>
        <w:tc>
          <w:tcPr>
            <w:tcW w:w="1360" w:type="dxa"/>
            <w:tcBorders>
              <w:top w:val="nil"/>
              <w:left w:val="nil"/>
              <w:bottom w:val="single" w:sz="4" w:space="0" w:color="auto"/>
              <w:right w:val="single" w:sz="4" w:space="0" w:color="auto"/>
            </w:tcBorders>
            <w:shd w:val="clear" w:color="auto" w:fill="auto"/>
            <w:noWrap/>
            <w:vAlign w:val="bottom"/>
            <w:hideMark/>
          </w:tcPr>
          <w:p w14:paraId="308DED37"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4FD22F8C"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4D76DC29"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2F4443AE"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7870EC40"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auto"/>
              <w:right w:val="single" w:sz="4" w:space="0" w:color="auto"/>
            </w:tcBorders>
            <w:vAlign w:val="center"/>
            <w:hideMark/>
          </w:tcPr>
          <w:p w14:paraId="1F245ADF"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50BEEE29"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6/4/2020</w:t>
            </w:r>
          </w:p>
        </w:tc>
        <w:tc>
          <w:tcPr>
            <w:tcW w:w="1460" w:type="dxa"/>
            <w:tcBorders>
              <w:top w:val="nil"/>
              <w:left w:val="nil"/>
              <w:bottom w:val="single" w:sz="4" w:space="0" w:color="auto"/>
              <w:right w:val="single" w:sz="4" w:space="0" w:color="auto"/>
            </w:tcBorders>
            <w:shd w:val="clear" w:color="auto" w:fill="auto"/>
            <w:noWrap/>
            <w:vAlign w:val="bottom"/>
            <w:hideMark/>
          </w:tcPr>
          <w:p w14:paraId="47C369DE"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69</w:t>
            </w:r>
          </w:p>
        </w:tc>
        <w:tc>
          <w:tcPr>
            <w:tcW w:w="1360" w:type="dxa"/>
            <w:tcBorders>
              <w:top w:val="nil"/>
              <w:left w:val="nil"/>
              <w:bottom w:val="single" w:sz="4" w:space="0" w:color="auto"/>
              <w:right w:val="single" w:sz="4" w:space="0" w:color="auto"/>
            </w:tcBorders>
            <w:shd w:val="clear" w:color="auto" w:fill="auto"/>
            <w:noWrap/>
            <w:vAlign w:val="bottom"/>
            <w:hideMark/>
          </w:tcPr>
          <w:p w14:paraId="2EC154B9"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80" w:type="dxa"/>
            <w:tcBorders>
              <w:top w:val="single" w:sz="4" w:space="0" w:color="auto"/>
              <w:left w:val="single" w:sz="4" w:space="0" w:color="auto"/>
              <w:bottom w:val="single" w:sz="4" w:space="0" w:color="auto"/>
              <w:right w:val="single" w:sz="4" w:space="0" w:color="auto"/>
            </w:tcBorders>
            <w:shd w:val="clear" w:color="000000" w:fill="DDEBF7"/>
            <w:noWrap/>
            <w:vAlign w:val="bottom"/>
            <w:hideMark/>
          </w:tcPr>
          <w:p w14:paraId="49DC0656"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&gt; 31</w:t>
            </w:r>
          </w:p>
        </w:tc>
        <w:tc>
          <w:tcPr>
            <w:tcW w:w="1220" w:type="dxa"/>
            <w:tcBorders>
              <w:top w:val="nil"/>
              <w:left w:val="nil"/>
              <w:bottom w:val="single" w:sz="4" w:space="0" w:color="auto"/>
              <w:right w:val="single" w:sz="4" w:space="0" w:color="auto"/>
            </w:tcBorders>
            <w:shd w:val="clear" w:color="auto" w:fill="auto"/>
            <w:noWrap/>
            <w:vAlign w:val="bottom"/>
            <w:hideMark/>
          </w:tcPr>
          <w:p w14:paraId="18EBF5E0"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2F2E9A64"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68E5319E"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auto"/>
              <w:right w:val="single" w:sz="4" w:space="0" w:color="auto"/>
            </w:tcBorders>
            <w:vAlign w:val="center"/>
            <w:hideMark/>
          </w:tcPr>
          <w:p w14:paraId="3BAD5836"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041DD2FB"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6/9/2020</w:t>
            </w:r>
          </w:p>
        </w:tc>
        <w:tc>
          <w:tcPr>
            <w:tcW w:w="1460" w:type="dxa"/>
            <w:tcBorders>
              <w:top w:val="nil"/>
              <w:left w:val="nil"/>
              <w:bottom w:val="single" w:sz="4" w:space="0" w:color="auto"/>
              <w:right w:val="single" w:sz="4" w:space="0" w:color="auto"/>
            </w:tcBorders>
            <w:shd w:val="clear" w:color="auto" w:fill="auto"/>
            <w:noWrap/>
            <w:vAlign w:val="bottom"/>
            <w:hideMark/>
          </w:tcPr>
          <w:p w14:paraId="0733A5FA"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3.845</w:t>
            </w:r>
          </w:p>
        </w:tc>
        <w:tc>
          <w:tcPr>
            <w:tcW w:w="1360" w:type="dxa"/>
            <w:tcBorders>
              <w:top w:val="nil"/>
              <w:left w:val="nil"/>
              <w:bottom w:val="single" w:sz="4" w:space="0" w:color="auto"/>
              <w:right w:val="single" w:sz="4" w:space="0" w:color="auto"/>
            </w:tcBorders>
            <w:shd w:val="clear" w:color="auto" w:fill="auto"/>
            <w:noWrap/>
            <w:vAlign w:val="bottom"/>
            <w:hideMark/>
          </w:tcPr>
          <w:p w14:paraId="63732389"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5327360E"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22519785"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691CF19A"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29E5B656"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auto"/>
              <w:right w:val="single" w:sz="4" w:space="0" w:color="auto"/>
            </w:tcBorders>
            <w:vAlign w:val="center"/>
            <w:hideMark/>
          </w:tcPr>
          <w:p w14:paraId="6C90CA12"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09A503A9"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6/9/2020</w:t>
            </w:r>
          </w:p>
        </w:tc>
        <w:tc>
          <w:tcPr>
            <w:tcW w:w="1460" w:type="dxa"/>
            <w:tcBorders>
              <w:top w:val="nil"/>
              <w:left w:val="nil"/>
              <w:bottom w:val="single" w:sz="4" w:space="0" w:color="auto"/>
              <w:right w:val="single" w:sz="4" w:space="0" w:color="auto"/>
            </w:tcBorders>
            <w:shd w:val="clear" w:color="auto" w:fill="auto"/>
            <w:noWrap/>
            <w:vAlign w:val="bottom"/>
            <w:hideMark/>
          </w:tcPr>
          <w:p w14:paraId="1A8A2C42"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7.7</w:t>
            </w:r>
          </w:p>
        </w:tc>
        <w:tc>
          <w:tcPr>
            <w:tcW w:w="1360" w:type="dxa"/>
            <w:tcBorders>
              <w:top w:val="nil"/>
              <w:left w:val="nil"/>
              <w:bottom w:val="single" w:sz="4" w:space="0" w:color="auto"/>
              <w:right w:val="single" w:sz="4" w:space="0" w:color="auto"/>
            </w:tcBorders>
            <w:shd w:val="clear" w:color="auto" w:fill="auto"/>
            <w:noWrap/>
            <w:vAlign w:val="bottom"/>
            <w:hideMark/>
          </w:tcPr>
          <w:p w14:paraId="41D0ACDA"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7D840EF8"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4E3F2FE3"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2C69EDAC"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166D8E7E"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auto"/>
              <w:right w:val="single" w:sz="4" w:space="0" w:color="auto"/>
            </w:tcBorders>
            <w:vAlign w:val="center"/>
            <w:hideMark/>
          </w:tcPr>
          <w:p w14:paraId="040040AF"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18BE22F0"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6/18/2020</w:t>
            </w:r>
          </w:p>
        </w:tc>
        <w:tc>
          <w:tcPr>
            <w:tcW w:w="1460" w:type="dxa"/>
            <w:tcBorders>
              <w:top w:val="nil"/>
              <w:left w:val="nil"/>
              <w:bottom w:val="single" w:sz="4" w:space="0" w:color="auto"/>
              <w:right w:val="single" w:sz="4" w:space="0" w:color="auto"/>
            </w:tcBorders>
            <w:shd w:val="clear" w:color="auto" w:fill="auto"/>
            <w:noWrap/>
            <w:vAlign w:val="bottom"/>
            <w:hideMark/>
          </w:tcPr>
          <w:p w14:paraId="514F0EDA"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46</w:t>
            </w:r>
          </w:p>
        </w:tc>
        <w:tc>
          <w:tcPr>
            <w:tcW w:w="1360" w:type="dxa"/>
            <w:tcBorders>
              <w:top w:val="nil"/>
              <w:left w:val="nil"/>
              <w:bottom w:val="single" w:sz="4" w:space="0" w:color="auto"/>
              <w:right w:val="single" w:sz="4" w:space="0" w:color="auto"/>
            </w:tcBorders>
            <w:shd w:val="clear" w:color="auto" w:fill="auto"/>
            <w:noWrap/>
            <w:vAlign w:val="bottom"/>
            <w:hideMark/>
          </w:tcPr>
          <w:p w14:paraId="60F9ADD7"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80" w:type="dxa"/>
            <w:tcBorders>
              <w:top w:val="single" w:sz="4" w:space="0" w:color="auto"/>
              <w:left w:val="single" w:sz="4" w:space="0" w:color="auto"/>
              <w:bottom w:val="single" w:sz="4" w:space="0" w:color="auto"/>
              <w:right w:val="single" w:sz="4" w:space="0" w:color="auto"/>
            </w:tcBorders>
            <w:shd w:val="clear" w:color="000000" w:fill="DDEBF7"/>
            <w:noWrap/>
            <w:vAlign w:val="bottom"/>
            <w:hideMark/>
          </w:tcPr>
          <w:p w14:paraId="658EF97B"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&gt; 31</w:t>
            </w:r>
          </w:p>
        </w:tc>
        <w:tc>
          <w:tcPr>
            <w:tcW w:w="1220" w:type="dxa"/>
            <w:tcBorders>
              <w:top w:val="nil"/>
              <w:left w:val="nil"/>
              <w:bottom w:val="single" w:sz="4" w:space="0" w:color="auto"/>
              <w:right w:val="single" w:sz="4" w:space="0" w:color="auto"/>
            </w:tcBorders>
            <w:shd w:val="clear" w:color="auto" w:fill="auto"/>
            <w:noWrap/>
            <w:vAlign w:val="bottom"/>
            <w:hideMark/>
          </w:tcPr>
          <w:p w14:paraId="3905BE7F"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28451432"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76CFA9A9"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auto"/>
              <w:right w:val="single" w:sz="4" w:space="0" w:color="auto"/>
            </w:tcBorders>
            <w:vAlign w:val="center"/>
            <w:hideMark/>
          </w:tcPr>
          <w:p w14:paraId="17ACB1DB"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572FE2F8"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6/23/2020</w:t>
            </w:r>
          </w:p>
        </w:tc>
        <w:tc>
          <w:tcPr>
            <w:tcW w:w="1460" w:type="dxa"/>
            <w:tcBorders>
              <w:top w:val="nil"/>
              <w:left w:val="nil"/>
              <w:bottom w:val="single" w:sz="4" w:space="0" w:color="auto"/>
              <w:right w:val="single" w:sz="4" w:space="0" w:color="auto"/>
            </w:tcBorders>
            <w:shd w:val="clear" w:color="auto" w:fill="auto"/>
            <w:noWrap/>
            <w:vAlign w:val="bottom"/>
            <w:hideMark/>
          </w:tcPr>
          <w:p w14:paraId="632317B6"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49</w:t>
            </w:r>
          </w:p>
        </w:tc>
        <w:tc>
          <w:tcPr>
            <w:tcW w:w="1360" w:type="dxa"/>
            <w:tcBorders>
              <w:top w:val="nil"/>
              <w:left w:val="nil"/>
              <w:bottom w:val="single" w:sz="4" w:space="0" w:color="auto"/>
              <w:right w:val="single" w:sz="4" w:space="0" w:color="auto"/>
            </w:tcBorders>
            <w:shd w:val="clear" w:color="auto" w:fill="auto"/>
            <w:noWrap/>
            <w:vAlign w:val="bottom"/>
            <w:hideMark/>
          </w:tcPr>
          <w:p w14:paraId="5451963B"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80" w:type="dxa"/>
            <w:tcBorders>
              <w:top w:val="single" w:sz="4" w:space="0" w:color="auto"/>
              <w:left w:val="single" w:sz="4" w:space="0" w:color="auto"/>
              <w:bottom w:val="single" w:sz="4" w:space="0" w:color="auto"/>
              <w:right w:val="single" w:sz="4" w:space="0" w:color="auto"/>
            </w:tcBorders>
            <w:shd w:val="clear" w:color="000000" w:fill="DDEBF7"/>
            <w:noWrap/>
            <w:vAlign w:val="bottom"/>
            <w:hideMark/>
          </w:tcPr>
          <w:p w14:paraId="58FD2B9A"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&gt; 31</w:t>
            </w:r>
          </w:p>
        </w:tc>
        <w:tc>
          <w:tcPr>
            <w:tcW w:w="1220" w:type="dxa"/>
            <w:tcBorders>
              <w:top w:val="nil"/>
              <w:left w:val="nil"/>
              <w:bottom w:val="single" w:sz="4" w:space="0" w:color="auto"/>
              <w:right w:val="single" w:sz="4" w:space="0" w:color="auto"/>
            </w:tcBorders>
            <w:shd w:val="clear" w:color="auto" w:fill="auto"/>
            <w:noWrap/>
            <w:vAlign w:val="bottom"/>
            <w:hideMark/>
          </w:tcPr>
          <w:p w14:paraId="037E8871"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6284746D"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7D247E07"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auto"/>
              <w:right w:val="single" w:sz="4" w:space="0" w:color="auto"/>
            </w:tcBorders>
            <w:vAlign w:val="center"/>
            <w:hideMark/>
          </w:tcPr>
          <w:p w14:paraId="7C03D7C3"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3A79528B"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6/29/2020</w:t>
            </w:r>
          </w:p>
        </w:tc>
        <w:tc>
          <w:tcPr>
            <w:tcW w:w="1460" w:type="dxa"/>
            <w:tcBorders>
              <w:top w:val="nil"/>
              <w:left w:val="nil"/>
              <w:bottom w:val="single" w:sz="4" w:space="0" w:color="auto"/>
              <w:right w:val="single" w:sz="4" w:space="0" w:color="auto"/>
            </w:tcBorders>
            <w:shd w:val="clear" w:color="auto" w:fill="auto"/>
            <w:noWrap/>
            <w:vAlign w:val="bottom"/>
            <w:hideMark/>
          </w:tcPr>
          <w:p w14:paraId="5B607E54"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5.7</w:t>
            </w:r>
          </w:p>
        </w:tc>
        <w:tc>
          <w:tcPr>
            <w:tcW w:w="1360" w:type="dxa"/>
            <w:tcBorders>
              <w:top w:val="nil"/>
              <w:left w:val="nil"/>
              <w:bottom w:val="single" w:sz="4" w:space="0" w:color="auto"/>
              <w:right w:val="single" w:sz="4" w:space="0" w:color="auto"/>
            </w:tcBorders>
            <w:shd w:val="clear" w:color="auto" w:fill="auto"/>
            <w:noWrap/>
            <w:vAlign w:val="bottom"/>
            <w:hideMark/>
          </w:tcPr>
          <w:p w14:paraId="1FDB4292"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17.2</w:t>
            </w:r>
          </w:p>
        </w:tc>
        <w:tc>
          <w:tcPr>
            <w:tcW w:w="1280" w:type="dxa"/>
            <w:tcBorders>
              <w:top w:val="nil"/>
              <w:left w:val="nil"/>
              <w:bottom w:val="single" w:sz="4" w:space="0" w:color="auto"/>
              <w:right w:val="single" w:sz="4" w:space="0" w:color="auto"/>
            </w:tcBorders>
            <w:shd w:val="clear" w:color="auto" w:fill="auto"/>
            <w:noWrap/>
            <w:vAlign w:val="bottom"/>
            <w:hideMark/>
          </w:tcPr>
          <w:p w14:paraId="39959DA7"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3BCDD580"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5A264637"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0E736D24"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auto"/>
              <w:right w:val="single" w:sz="4" w:space="0" w:color="auto"/>
            </w:tcBorders>
            <w:vAlign w:val="center"/>
            <w:hideMark/>
          </w:tcPr>
          <w:p w14:paraId="7D2EB4FF"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03E2A050"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7/7/2020</w:t>
            </w:r>
          </w:p>
        </w:tc>
        <w:tc>
          <w:tcPr>
            <w:tcW w:w="1460" w:type="dxa"/>
            <w:tcBorders>
              <w:top w:val="nil"/>
              <w:left w:val="nil"/>
              <w:bottom w:val="single" w:sz="4" w:space="0" w:color="auto"/>
              <w:right w:val="single" w:sz="4" w:space="0" w:color="auto"/>
            </w:tcBorders>
            <w:shd w:val="clear" w:color="auto" w:fill="auto"/>
            <w:noWrap/>
            <w:vAlign w:val="bottom"/>
            <w:hideMark/>
          </w:tcPr>
          <w:p w14:paraId="282CD257"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13</w:t>
            </w:r>
          </w:p>
        </w:tc>
        <w:tc>
          <w:tcPr>
            <w:tcW w:w="1360" w:type="dxa"/>
            <w:tcBorders>
              <w:top w:val="nil"/>
              <w:left w:val="nil"/>
              <w:bottom w:val="single" w:sz="4" w:space="0" w:color="auto"/>
              <w:right w:val="single" w:sz="4" w:space="0" w:color="auto"/>
            </w:tcBorders>
            <w:shd w:val="clear" w:color="auto" w:fill="auto"/>
            <w:noWrap/>
            <w:vAlign w:val="bottom"/>
            <w:hideMark/>
          </w:tcPr>
          <w:p w14:paraId="5A8E0CB3"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13.1</w:t>
            </w:r>
          </w:p>
        </w:tc>
        <w:tc>
          <w:tcPr>
            <w:tcW w:w="1280" w:type="dxa"/>
            <w:tcBorders>
              <w:top w:val="nil"/>
              <w:left w:val="nil"/>
              <w:bottom w:val="single" w:sz="4" w:space="0" w:color="auto"/>
              <w:right w:val="single" w:sz="4" w:space="0" w:color="auto"/>
            </w:tcBorders>
            <w:shd w:val="clear" w:color="auto" w:fill="auto"/>
            <w:noWrap/>
            <w:vAlign w:val="bottom"/>
            <w:hideMark/>
          </w:tcPr>
          <w:p w14:paraId="168A189B"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4ADEA329"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41527765"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0960A285"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auto"/>
              <w:right w:val="single" w:sz="4" w:space="0" w:color="auto"/>
            </w:tcBorders>
            <w:vAlign w:val="center"/>
            <w:hideMark/>
          </w:tcPr>
          <w:p w14:paraId="5B47896E"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627014E1"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7/13/2020</w:t>
            </w:r>
          </w:p>
        </w:tc>
        <w:tc>
          <w:tcPr>
            <w:tcW w:w="1460" w:type="dxa"/>
            <w:tcBorders>
              <w:top w:val="nil"/>
              <w:left w:val="nil"/>
              <w:bottom w:val="single" w:sz="4" w:space="0" w:color="auto"/>
              <w:right w:val="single" w:sz="4" w:space="0" w:color="auto"/>
            </w:tcBorders>
            <w:shd w:val="clear" w:color="auto" w:fill="auto"/>
            <w:noWrap/>
            <w:vAlign w:val="bottom"/>
            <w:hideMark/>
          </w:tcPr>
          <w:p w14:paraId="00DDE65E"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600</w:t>
            </w:r>
          </w:p>
        </w:tc>
        <w:tc>
          <w:tcPr>
            <w:tcW w:w="1360" w:type="dxa"/>
            <w:tcBorders>
              <w:top w:val="nil"/>
              <w:left w:val="nil"/>
              <w:bottom w:val="single" w:sz="4" w:space="0" w:color="auto"/>
              <w:right w:val="single" w:sz="4" w:space="0" w:color="auto"/>
            </w:tcBorders>
            <w:shd w:val="clear" w:color="auto" w:fill="auto"/>
            <w:noWrap/>
            <w:vAlign w:val="bottom"/>
            <w:hideMark/>
          </w:tcPr>
          <w:p w14:paraId="5BDB4378"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39.8</w:t>
            </w:r>
          </w:p>
        </w:tc>
        <w:tc>
          <w:tcPr>
            <w:tcW w:w="1280" w:type="dxa"/>
            <w:tcBorders>
              <w:top w:val="single" w:sz="4" w:space="0" w:color="auto"/>
              <w:left w:val="single" w:sz="4" w:space="0" w:color="auto"/>
              <w:bottom w:val="single" w:sz="4" w:space="0" w:color="auto"/>
              <w:right w:val="single" w:sz="4" w:space="0" w:color="auto"/>
            </w:tcBorders>
            <w:shd w:val="clear" w:color="000000" w:fill="FF5353"/>
            <w:noWrap/>
            <w:vAlign w:val="bottom"/>
            <w:hideMark/>
          </w:tcPr>
          <w:p w14:paraId="05B82997"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&gt; 400</w:t>
            </w:r>
          </w:p>
        </w:tc>
        <w:tc>
          <w:tcPr>
            <w:tcW w:w="1220" w:type="dxa"/>
            <w:tcBorders>
              <w:top w:val="nil"/>
              <w:left w:val="nil"/>
              <w:bottom w:val="single" w:sz="4" w:space="0" w:color="auto"/>
              <w:right w:val="single" w:sz="4" w:space="0" w:color="auto"/>
            </w:tcBorders>
            <w:shd w:val="clear" w:color="auto" w:fill="auto"/>
            <w:noWrap/>
            <w:vAlign w:val="bottom"/>
            <w:hideMark/>
          </w:tcPr>
          <w:p w14:paraId="05204061"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1D71DC4E"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13BB3356"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auto"/>
              <w:right w:val="single" w:sz="4" w:space="0" w:color="auto"/>
            </w:tcBorders>
            <w:vAlign w:val="center"/>
            <w:hideMark/>
          </w:tcPr>
          <w:p w14:paraId="0FAD3553"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02E364C8"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7/20/2020</w:t>
            </w:r>
          </w:p>
        </w:tc>
        <w:tc>
          <w:tcPr>
            <w:tcW w:w="1460" w:type="dxa"/>
            <w:tcBorders>
              <w:top w:val="nil"/>
              <w:left w:val="nil"/>
              <w:bottom w:val="single" w:sz="4" w:space="0" w:color="auto"/>
              <w:right w:val="single" w:sz="4" w:space="0" w:color="auto"/>
            </w:tcBorders>
            <w:shd w:val="clear" w:color="auto" w:fill="auto"/>
            <w:noWrap/>
            <w:vAlign w:val="bottom"/>
            <w:hideMark/>
          </w:tcPr>
          <w:p w14:paraId="689E05E6"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196</w:t>
            </w:r>
          </w:p>
        </w:tc>
        <w:tc>
          <w:tcPr>
            <w:tcW w:w="1360" w:type="dxa"/>
            <w:tcBorders>
              <w:top w:val="nil"/>
              <w:left w:val="nil"/>
              <w:bottom w:val="single" w:sz="4" w:space="0" w:color="auto"/>
              <w:right w:val="single" w:sz="4" w:space="0" w:color="auto"/>
            </w:tcBorders>
            <w:shd w:val="clear" w:color="auto" w:fill="auto"/>
            <w:noWrap/>
            <w:vAlign w:val="bottom"/>
            <w:hideMark/>
          </w:tcPr>
          <w:p w14:paraId="11554012"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53.2</w:t>
            </w:r>
          </w:p>
        </w:tc>
        <w:tc>
          <w:tcPr>
            <w:tcW w:w="1280" w:type="dxa"/>
            <w:tcBorders>
              <w:top w:val="single" w:sz="4" w:space="0" w:color="auto"/>
              <w:left w:val="single" w:sz="4" w:space="0" w:color="auto"/>
              <w:bottom w:val="single" w:sz="4" w:space="0" w:color="auto"/>
              <w:right w:val="single" w:sz="4" w:space="0" w:color="auto"/>
            </w:tcBorders>
            <w:shd w:val="clear" w:color="000000" w:fill="DDEBF7"/>
            <w:noWrap/>
            <w:vAlign w:val="bottom"/>
            <w:hideMark/>
          </w:tcPr>
          <w:p w14:paraId="0E87B228"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&gt; 31</w:t>
            </w:r>
          </w:p>
        </w:tc>
        <w:tc>
          <w:tcPr>
            <w:tcW w:w="1220" w:type="dxa"/>
            <w:tcBorders>
              <w:top w:val="nil"/>
              <w:left w:val="nil"/>
              <w:bottom w:val="single" w:sz="4" w:space="0" w:color="auto"/>
              <w:right w:val="single" w:sz="4" w:space="0" w:color="auto"/>
            </w:tcBorders>
            <w:shd w:val="clear" w:color="auto" w:fill="auto"/>
            <w:noWrap/>
            <w:vAlign w:val="bottom"/>
            <w:hideMark/>
          </w:tcPr>
          <w:p w14:paraId="06CA642E"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51BA8179"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341D5A87"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auto"/>
              <w:right w:val="single" w:sz="4" w:space="0" w:color="auto"/>
            </w:tcBorders>
            <w:vAlign w:val="center"/>
            <w:hideMark/>
          </w:tcPr>
          <w:p w14:paraId="6526BDBD"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1A49ED8E"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7/27/2020</w:t>
            </w:r>
          </w:p>
        </w:tc>
        <w:tc>
          <w:tcPr>
            <w:tcW w:w="1460" w:type="dxa"/>
            <w:tcBorders>
              <w:top w:val="nil"/>
              <w:left w:val="nil"/>
              <w:bottom w:val="single" w:sz="4" w:space="0" w:color="auto"/>
              <w:right w:val="single" w:sz="4" w:space="0" w:color="auto"/>
            </w:tcBorders>
            <w:shd w:val="clear" w:color="auto" w:fill="auto"/>
            <w:noWrap/>
            <w:vAlign w:val="bottom"/>
            <w:hideMark/>
          </w:tcPr>
          <w:p w14:paraId="212B17A9"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8.6</w:t>
            </w:r>
          </w:p>
        </w:tc>
        <w:tc>
          <w:tcPr>
            <w:tcW w:w="1360" w:type="dxa"/>
            <w:tcBorders>
              <w:top w:val="nil"/>
              <w:left w:val="nil"/>
              <w:bottom w:val="single" w:sz="4" w:space="0" w:color="auto"/>
              <w:right w:val="single" w:sz="4" w:space="0" w:color="auto"/>
            </w:tcBorders>
            <w:shd w:val="clear" w:color="auto" w:fill="auto"/>
            <w:noWrap/>
            <w:vAlign w:val="bottom"/>
            <w:hideMark/>
          </w:tcPr>
          <w:p w14:paraId="0D377548"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37.6</w:t>
            </w:r>
          </w:p>
        </w:tc>
        <w:tc>
          <w:tcPr>
            <w:tcW w:w="1280" w:type="dxa"/>
            <w:tcBorders>
              <w:top w:val="nil"/>
              <w:left w:val="nil"/>
              <w:bottom w:val="single" w:sz="4" w:space="0" w:color="auto"/>
              <w:right w:val="single" w:sz="4" w:space="0" w:color="auto"/>
            </w:tcBorders>
            <w:shd w:val="clear" w:color="auto" w:fill="auto"/>
            <w:noWrap/>
            <w:vAlign w:val="bottom"/>
            <w:hideMark/>
          </w:tcPr>
          <w:p w14:paraId="239AF831"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0B3029A6"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323FDDA9"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7B05D353"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auto"/>
              <w:right w:val="single" w:sz="4" w:space="0" w:color="auto"/>
            </w:tcBorders>
            <w:vAlign w:val="center"/>
            <w:hideMark/>
          </w:tcPr>
          <w:p w14:paraId="29890539"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089A2F1B"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8/5/2020</w:t>
            </w:r>
          </w:p>
        </w:tc>
        <w:tc>
          <w:tcPr>
            <w:tcW w:w="1460" w:type="dxa"/>
            <w:tcBorders>
              <w:top w:val="nil"/>
              <w:left w:val="nil"/>
              <w:bottom w:val="single" w:sz="4" w:space="0" w:color="auto"/>
              <w:right w:val="single" w:sz="4" w:space="0" w:color="auto"/>
            </w:tcBorders>
            <w:shd w:val="clear" w:color="auto" w:fill="auto"/>
            <w:noWrap/>
            <w:vAlign w:val="bottom"/>
            <w:hideMark/>
          </w:tcPr>
          <w:p w14:paraId="1E0DD8A8"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184</w:t>
            </w:r>
          </w:p>
        </w:tc>
        <w:tc>
          <w:tcPr>
            <w:tcW w:w="1360" w:type="dxa"/>
            <w:tcBorders>
              <w:top w:val="nil"/>
              <w:left w:val="nil"/>
              <w:bottom w:val="single" w:sz="4" w:space="0" w:color="auto"/>
              <w:right w:val="single" w:sz="4" w:space="0" w:color="auto"/>
            </w:tcBorders>
            <w:shd w:val="clear" w:color="auto" w:fill="auto"/>
            <w:noWrap/>
            <w:vAlign w:val="bottom"/>
            <w:hideMark/>
          </w:tcPr>
          <w:p w14:paraId="143D6134"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75.3</w:t>
            </w:r>
          </w:p>
        </w:tc>
        <w:tc>
          <w:tcPr>
            <w:tcW w:w="1280" w:type="dxa"/>
            <w:tcBorders>
              <w:top w:val="single" w:sz="4" w:space="0" w:color="auto"/>
              <w:left w:val="single" w:sz="4" w:space="0" w:color="auto"/>
              <w:bottom w:val="single" w:sz="4" w:space="0" w:color="auto"/>
              <w:right w:val="single" w:sz="4" w:space="0" w:color="auto"/>
            </w:tcBorders>
            <w:shd w:val="clear" w:color="000000" w:fill="DDEBF7"/>
            <w:noWrap/>
            <w:vAlign w:val="bottom"/>
            <w:hideMark/>
          </w:tcPr>
          <w:p w14:paraId="11C6B5E6"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&gt; 31</w:t>
            </w:r>
          </w:p>
        </w:tc>
        <w:tc>
          <w:tcPr>
            <w:tcW w:w="1220" w:type="dxa"/>
            <w:tcBorders>
              <w:top w:val="nil"/>
              <w:left w:val="nil"/>
              <w:bottom w:val="single" w:sz="4" w:space="0" w:color="auto"/>
              <w:right w:val="single" w:sz="4" w:space="0" w:color="auto"/>
            </w:tcBorders>
            <w:shd w:val="clear" w:color="auto" w:fill="auto"/>
            <w:noWrap/>
            <w:vAlign w:val="bottom"/>
            <w:hideMark/>
          </w:tcPr>
          <w:p w14:paraId="0F3D0044"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0F31BCB0"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572775A2"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auto"/>
              <w:right w:val="single" w:sz="4" w:space="0" w:color="auto"/>
            </w:tcBorders>
            <w:vAlign w:val="center"/>
            <w:hideMark/>
          </w:tcPr>
          <w:p w14:paraId="1FD8AE81"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56AB5EDB"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8/11/2020</w:t>
            </w:r>
          </w:p>
        </w:tc>
        <w:tc>
          <w:tcPr>
            <w:tcW w:w="1460" w:type="dxa"/>
            <w:tcBorders>
              <w:top w:val="nil"/>
              <w:left w:val="nil"/>
              <w:bottom w:val="single" w:sz="4" w:space="0" w:color="auto"/>
              <w:right w:val="single" w:sz="4" w:space="0" w:color="auto"/>
            </w:tcBorders>
            <w:shd w:val="clear" w:color="auto" w:fill="auto"/>
            <w:noWrap/>
            <w:vAlign w:val="bottom"/>
            <w:hideMark/>
          </w:tcPr>
          <w:p w14:paraId="0762E927"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17</w:t>
            </w:r>
          </w:p>
        </w:tc>
        <w:tc>
          <w:tcPr>
            <w:tcW w:w="1360" w:type="dxa"/>
            <w:tcBorders>
              <w:top w:val="nil"/>
              <w:left w:val="nil"/>
              <w:bottom w:val="single" w:sz="4" w:space="0" w:color="auto"/>
              <w:right w:val="single" w:sz="4" w:space="0" w:color="auto"/>
            </w:tcBorders>
            <w:shd w:val="clear" w:color="auto" w:fill="auto"/>
            <w:noWrap/>
            <w:vAlign w:val="bottom"/>
            <w:hideMark/>
          </w:tcPr>
          <w:p w14:paraId="78973EBA"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79.4</w:t>
            </w:r>
          </w:p>
        </w:tc>
        <w:tc>
          <w:tcPr>
            <w:tcW w:w="1280" w:type="dxa"/>
            <w:tcBorders>
              <w:top w:val="nil"/>
              <w:left w:val="nil"/>
              <w:bottom w:val="single" w:sz="4" w:space="0" w:color="auto"/>
              <w:right w:val="single" w:sz="4" w:space="0" w:color="auto"/>
            </w:tcBorders>
            <w:shd w:val="clear" w:color="auto" w:fill="auto"/>
            <w:noWrap/>
            <w:vAlign w:val="bottom"/>
            <w:hideMark/>
          </w:tcPr>
          <w:p w14:paraId="5D4E634C"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23445305"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343DB148"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02206590"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auto"/>
              <w:right w:val="single" w:sz="4" w:space="0" w:color="auto"/>
            </w:tcBorders>
            <w:vAlign w:val="center"/>
            <w:hideMark/>
          </w:tcPr>
          <w:p w14:paraId="2FE4EC94"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7C54A422"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8/18/2020</w:t>
            </w:r>
          </w:p>
        </w:tc>
        <w:tc>
          <w:tcPr>
            <w:tcW w:w="1460" w:type="dxa"/>
            <w:tcBorders>
              <w:top w:val="nil"/>
              <w:left w:val="nil"/>
              <w:bottom w:val="single" w:sz="4" w:space="0" w:color="auto"/>
              <w:right w:val="single" w:sz="4" w:space="0" w:color="auto"/>
            </w:tcBorders>
            <w:shd w:val="clear" w:color="auto" w:fill="auto"/>
            <w:noWrap/>
            <w:vAlign w:val="bottom"/>
            <w:hideMark/>
          </w:tcPr>
          <w:p w14:paraId="5629B04D"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153</w:t>
            </w:r>
          </w:p>
        </w:tc>
        <w:tc>
          <w:tcPr>
            <w:tcW w:w="1360" w:type="dxa"/>
            <w:tcBorders>
              <w:top w:val="nil"/>
              <w:left w:val="nil"/>
              <w:bottom w:val="single" w:sz="4" w:space="0" w:color="auto"/>
              <w:right w:val="single" w:sz="4" w:space="0" w:color="auto"/>
            </w:tcBorders>
            <w:shd w:val="clear" w:color="auto" w:fill="auto"/>
            <w:noWrap/>
            <w:vAlign w:val="bottom"/>
            <w:hideMark/>
          </w:tcPr>
          <w:p w14:paraId="185D4EDF"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60.4</w:t>
            </w:r>
          </w:p>
        </w:tc>
        <w:tc>
          <w:tcPr>
            <w:tcW w:w="1280" w:type="dxa"/>
            <w:tcBorders>
              <w:top w:val="single" w:sz="4" w:space="0" w:color="auto"/>
              <w:left w:val="single" w:sz="4" w:space="0" w:color="auto"/>
              <w:bottom w:val="single" w:sz="4" w:space="0" w:color="auto"/>
              <w:right w:val="single" w:sz="4" w:space="0" w:color="auto"/>
            </w:tcBorders>
            <w:shd w:val="clear" w:color="000000" w:fill="DDEBF7"/>
            <w:noWrap/>
            <w:vAlign w:val="bottom"/>
            <w:hideMark/>
          </w:tcPr>
          <w:p w14:paraId="4EA76CC5"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&gt; 31</w:t>
            </w:r>
          </w:p>
        </w:tc>
        <w:tc>
          <w:tcPr>
            <w:tcW w:w="1220" w:type="dxa"/>
            <w:tcBorders>
              <w:top w:val="nil"/>
              <w:left w:val="nil"/>
              <w:bottom w:val="single" w:sz="4" w:space="0" w:color="auto"/>
              <w:right w:val="single" w:sz="4" w:space="0" w:color="auto"/>
            </w:tcBorders>
            <w:shd w:val="clear" w:color="auto" w:fill="auto"/>
            <w:noWrap/>
            <w:vAlign w:val="bottom"/>
            <w:hideMark/>
          </w:tcPr>
          <w:p w14:paraId="08049E68"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590C89E1"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3DC6E528"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val="restart"/>
            <w:tcBorders>
              <w:top w:val="nil"/>
              <w:left w:val="single" w:sz="4" w:space="0" w:color="auto"/>
              <w:bottom w:val="single" w:sz="4" w:space="0" w:color="000000"/>
              <w:right w:val="single" w:sz="4" w:space="0" w:color="auto"/>
            </w:tcBorders>
            <w:shd w:val="clear" w:color="auto" w:fill="auto"/>
            <w:hideMark/>
          </w:tcPr>
          <w:p w14:paraId="12520CBF"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Warren Ames Bridge</w:t>
            </w:r>
          </w:p>
        </w:tc>
        <w:tc>
          <w:tcPr>
            <w:tcW w:w="1180" w:type="dxa"/>
            <w:tcBorders>
              <w:top w:val="nil"/>
              <w:left w:val="nil"/>
              <w:bottom w:val="single" w:sz="4" w:space="0" w:color="auto"/>
              <w:right w:val="single" w:sz="4" w:space="0" w:color="auto"/>
            </w:tcBorders>
            <w:shd w:val="clear" w:color="auto" w:fill="auto"/>
            <w:noWrap/>
            <w:vAlign w:val="bottom"/>
            <w:hideMark/>
          </w:tcPr>
          <w:p w14:paraId="70BFAD5C"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5/26/2020</w:t>
            </w:r>
          </w:p>
        </w:tc>
        <w:tc>
          <w:tcPr>
            <w:tcW w:w="1460" w:type="dxa"/>
            <w:tcBorders>
              <w:top w:val="nil"/>
              <w:left w:val="nil"/>
              <w:bottom w:val="single" w:sz="4" w:space="0" w:color="auto"/>
              <w:right w:val="single" w:sz="4" w:space="0" w:color="auto"/>
            </w:tcBorders>
            <w:shd w:val="clear" w:color="auto" w:fill="auto"/>
            <w:noWrap/>
            <w:vAlign w:val="bottom"/>
            <w:hideMark/>
          </w:tcPr>
          <w:p w14:paraId="046AA88C"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3</w:t>
            </w:r>
          </w:p>
        </w:tc>
        <w:tc>
          <w:tcPr>
            <w:tcW w:w="1360" w:type="dxa"/>
            <w:tcBorders>
              <w:top w:val="nil"/>
              <w:left w:val="nil"/>
              <w:bottom w:val="single" w:sz="4" w:space="0" w:color="auto"/>
              <w:right w:val="single" w:sz="4" w:space="0" w:color="auto"/>
            </w:tcBorders>
            <w:shd w:val="clear" w:color="auto" w:fill="auto"/>
            <w:noWrap/>
            <w:vAlign w:val="bottom"/>
            <w:hideMark/>
          </w:tcPr>
          <w:p w14:paraId="0AD0BBBC"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04BEC99B"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2648FC87"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2BEACE5E"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5112577A"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000000"/>
              <w:right w:val="single" w:sz="4" w:space="0" w:color="auto"/>
            </w:tcBorders>
            <w:vAlign w:val="center"/>
            <w:hideMark/>
          </w:tcPr>
          <w:p w14:paraId="47B2BBE3"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2EDEC1C4"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6/4/2020</w:t>
            </w:r>
          </w:p>
        </w:tc>
        <w:tc>
          <w:tcPr>
            <w:tcW w:w="1460" w:type="dxa"/>
            <w:tcBorders>
              <w:top w:val="nil"/>
              <w:left w:val="nil"/>
              <w:bottom w:val="single" w:sz="4" w:space="0" w:color="auto"/>
              <w:right w:val="single" w:sz="4" w:space="0" w:color="auto"/>
            </w:tcBorders>
            <w:shd w:val="clear" w:color="auto" w:fill="auto"/>
            <w:noWrap/>
            <w:vAlign w:val="bottom"/>
            <w:hideMark/>
          </w:tcPr>
          <w:p w14:paraId="32BC4EED"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38</w:t>
            </w:r>
          </w:p>
        </w:tc>
        <w:tc>
          <w:tcPr>
            <w:tcW w:w="1360" w:type="dxa"/>
            <w:tcBorders>
              <w:top w:val="nil"/>
              <w:left w:val="nil"/>
              <w:bottom w:val="single" w:sz="4" w:space="0" w:color="auto"/>
              <w:right w:val="single" w:sz="4" w:space="0" w:color="auto"/>
            </w:tcBorders>
            <w:shd w:val="clear" w:color="auto" w:fill="auto"/>
            <w:noWrap/>
            <w:vAlign w:val="bottom"/>
            <w:hideMark/>
          </w:tcPr>
          <w:p w14:paraId="7D2CA1F3"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80" w:type="dxa"/>
            <w:tcBorders>
              <w:top w:val="single" w:sz="4" w:space="0" w:color="auto"/>
              <w:left w:val="single" w:sz="4" w:space="0" w:color="auto"/>
              <w:bottom w:val="single" w:sz="4" w:space="0" w:color="auto"/>
              <w:right w:val="single" w:sz="4" w:space="0" w:color="auto"/>
            </w:tcBorders>
            <w:shd w:val="clear" w:color="000000" w:fill="DDEBF7"/>
            <w:noWrap/>
            <w:vAlign w:val="bottom"/>
            <w:hideMark/>
          </w:tcPr>
          <w:p w14:paraId="344DEEE6"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&gt; 31</w:t>
            </w:r>
          </w:p>
        </w:tc>
        <w:tc>
          <w:tcPr>
            <w:tcW w:w="1220" w:type="dxa"/>
            <w:tcBorders>
              <w:top w:val="nil"/>
              <w:left w:val="nil"/>
              <w:bottom w:val="single" w:sz="4" w:space="0" w:color="auto"/>
              <w:right w:val="single" w:sz="4" w:space="0" w:color="auto"/>
            </w:tcBorders>
            <w:shd w:val="clear" w:color="auto" w:fill="auto"/>
            <w:noWrap/>
            <w:vAlign w:val="bottom"/>
            <w:hideMark/>
          </w:tcPr>
          <w:p w14:paraId="2CD2BEB4"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188CD937"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69FBB0DB"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000000"/>
              <w:right w:val="single" w:sz="4" w:space="0" w:color="auto"/>
            </w:tcBorders>
            <w:vAlign w:val="center"/>
            <w:hideMark/>
          </w:tcPr>
          <w:p w14:paraId="77BCB10C"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1CE1245B"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6/9/2020</w:t>
            </w:r>
          </w:p>
        </w:tc>
        <w:tc>
          <w:tcPr>
            <w:tcW w:w="1460" w:type="dxa"/>
            <w:tcBorders>
              <w:top w:val="nil"/>
              <w:left w:val="nil"/>
              <w:bottom w:val="single" w:sz="4" w:space="0" w:color="auto"/>
              <w:right w:val="single" w:sz="4" w:space="0" w:color="auto"/>
            </w:tcBorders>
            <w:shd w:val="clear" w:color="auto" w:fill="auto"/>
            <w:noWrap/>
            <w:vAlign w:val="bottom"/>
            <w:hideMark/>
          </w:tcPr>
          <w:p w14:paraId="043C6871"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32</w:t>
            </w:r>
          </w:p>
        </w:tc>
        <w:tc>
          <w:tcPr>
            <w:tcW w:w="1360" w:type="dxa"/>
            <w:tcBorders>
              <w:top w:val="nil"/>
              <w:left w:val="nil"/>
              <w:bottom w:val="single" w:sz="4" w:space="0" w:color="auto"/>
              <w:right w:val="single" w:sz="4" w:space="0" w:color="auto"/>
            </w:tcBorders>
            <w:shd w:val="clear" w:color="auto" w:fill="auto"/>
            <w:noWrap/>
            <w:vAlign w:val="bottom"/>
            <w:hideMark/>
          </w:tcPr>
          <w:p w14:paraId="1C7F5F11"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80" w:type="dxa"/>
            <w:tcBorders>
              <w:top w:val="single" w:sz="4" w:space="0" w:color="auto"/>
              <w:left w:val="single" w:sz="4" w:space="0" w:color="auto"/>
              <w:bottom w:val="single" w:sz="4" w:space="0" w:color="auto"/>
              <w:right w:val="single" w:sz="4" w:space="0" w:color="auto"/>
            </w:tcBorders>
            <w:shd w:val="clear" w:color="000000" w:fill="DDEBF7"/>
            <w:noWrap/>
            <w:vAlign w:val="bottom"/>
            <w:hideMark/>
          </w:tcPr>
          <w:p w14:paraId="5D6EC280"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&gt; 31</w:t>
            </w:r>
          </w:p>
        </w:tc>
        <w:tc>
          <w:tcPr>
            <w:tcW w:w="1220" w:type="dxa"/>
            <w:tcBorders>
              <w:top w:val="nil"/>
              <w:left w:val="nil"/>
              <w:bottom w:val="single" w:sz="4" w:space="0" w:color="auto"/>
              <w:right w:val="single" w:sz="4" w:space="0" w:color="auto"/>
            </w:tcBorders>
            <w:shd w:val="clear" w:color="auto" w:fill="auto"/>
            <w:noWrap/>
            <w:vAlign w:val="bottom"/>
            <w:hideMark/>
          </w:tcPr>
          <w:p w14:paraId="7D289298"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5373270E"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6E75E087"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000000"/>
              <w:right w:val="single" w:sz="4" w:space="0" w:color="auto"/>
            </w:tcBorders>
            <w:vAlign w:val="center"/>
            <w:hideMark/>
          </w:tcPr>
          <w:p w14:paraId="3B339B2C"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45D4B1D6"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6/18/2020</w:t>
            </w:r>
          </w:p>
        </w:tc>
        <w:tc>
          <w:tcPr>
            <w:tcW w:w="1460" w:type="dxa"/>
            <w:tcBorders>
              <w:top w:val="nil"/>
              <w:left w:val="nil"/>
              <w:bottom w:val="single" w:sz="4" w:space="0" w:color="auto"/>
              <w:right w:val="single" w:sz="4" w:space="0" w:color="auto"/>
            </w:tcBorders>
            <w:shd w:val="clear" w:color="auto" w:fill="auto"/>
            <w:noWrap/>
            <w:vAlign w:val="bottom"/>
            <w:hideMark/>
          </w:tcPr>
          <w:p w14:paraId="0BB74A31"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15</w:t>
            </w:r>
          </w:p>
        </w:tc>
        <w:tc>
          <w:tcPr>
            <w:tcW w:w="1360" w:type="dxa"/>
            <w:tcBorders>
              <w:top w:val="nil"/>
              <w:left w:val="nil"/>
              <w:bottom w:val="single" w:sz="4" w:space="0" w:color="auto"/>
              <w:right w:val="single" w:sz="4" w:space="0" w:color="auto"/>
            </w:tcBorders>
            <w:shd w:val="clear" w:color="auto" w:fill="auto"/>
            <w:noWrap/>
            <w:vAlign w:val="bottom"/>
            <w:hideMark/>
          </w:tcPr>
          <w:p w14:paraId="11A5FF6A"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28442F2B"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5AD25E29"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4C260318" w14:textId="77777777" w:rsidTr="0016780F">
        <w:trPr>
          <w:trHeight w:val="288"/>
        </w:trPr>
        <w:tc>
          <w:tcPr>
            <w:tcW w:w="10080" w:type="dxa"/>
            <w:gridSpan w:val="7"/>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3AE2DF7"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7817049E" w14:textId="77777777" w:rsidTr="0016780F">
        <w:trPr>
          <w:trHeight w:val="288"/>
        </w:trPr>
        <w:tc>
          <w:tcPr>
            <w:tcW w:w="10080" w:type="dxa"/>
            <w:gridSpan w:val="7"/>
            <w:tcBorders>
              <w:top w:val="single" w:sz="4" w:space="0" w:color="auto"/>
              <w:left w:val="single" w:sz="4" w:space="0" w:color="auto"/>
              <w:bottom w:val="single" w:sz="4" w:space="0" w:color="auto"/>
              <w:right w:val="single" w:sz="4" w:space="0" w:color="auto"/>
            </w:tcBorders>
            <w:shd w:val="clear" w:color="000000" w:fill="DDEBF7"/>
            <w:noWrap/>
            <w:vAlign w:val="bottom"/>
            <w:hideMark/>
          </w:tcPr>
          <w:p w14:paraId="6951898E" w14:textId="77777777" w:rsidR="0016780F" w:rsidRPr="0016780F" w:rsidRDefault="0016780F" w:rsidP="0016780F">
            <w:pPr>
              <w:spacing w:line="240" w:lineRule="auto"/>
              <w:contextualSpacing w:val="0"/>
              <w:jc w:val="center"/>
              <w:rPr>
                <w:rFonts w:ascii="Calibri" w:eastAsia="Times New Roman" w:hAnsi="Calibri" w:cs="Calibri"/>
                <w:b/>
                <w:bCs/>
                <w:color w:val="000000"/>
              </w:rPr>
            </w:pPr>
            <w:r w:rsidRPr="0016780F">
              <w:rPr>
                <w:rFonts w:ascii="Calibri" w:eastAsia="Times New Roman" w:hAnsi="Calibri" w:cs="Calibri"/>
                <w:b/>
                <w:bCs/>
                <w:color w:val="000000"/>
              </w:rPr>
              <w:t>Indvidual Fecal Coliform Samples &gt; 31 CFU/100 mL</w:t>
            </w:r>
          </w:p>
        </w:tc>
      </w:tr>
      <w:tr w:rsidR="0016780F" w:rsidRPr="0016780F" w14:paraId="2D19A378" w14:textId="77777777" w:rsidTr="0016780F">
        <w:trPr>
          <w:trHeight w:val="288"/>
        </w:trPr>
        <w:tc>
          <w:tcPr>
            <w:tcW w:w="10080" w:type="dxa"/>
            <w:gridSpan w:val="7"/>
            <w:tcBorders>
              <w:top w:val="single" w:sz="4" w:space="0" w:color="auto"/>
              <w:left w:val="single" w:sz="4" w:space="0" w:color="auto"/>
              <w:bottom w:val="single" w:sz="4" w:space="0" w:color="auto"/>
              <w:right w:val="single" w:sz="4" w:space="0" w:color="auto"/>
            </w:tcBorders>
            <w:shd w:val="clear" w:color="000000" w:fill="FF5353"/>
            <w:noWrap/>
            <w:vAlign w:val="bottom"/>
            <w:hideMark/>
          </w:tcPr>
          <w:p w14:paraId="26192127" w14:textId="77777777" w:rsidR="0016780F" w:rsidRPr="0016780F" w:rsidRDefault="0016780F" w:rsidP="0016780F">
            <w:pPr>
              <w:spacing w:line="240" w:lineRule="auto"/>
              <w:contextualSpacing w:val="0"/>
              <w:jc w:val="center"/>
              <w:rPr>
                <w:rFonts w:ascii="Calibri" w:eastAsia="Times New Roman" w:hAnsi="Calibri" w:cs="Calibri"/>
                <w:b/>
                <w:bCs/>
                <w:color w:val="000000"/>
              </w:rPr>
            </w:pPr>
            <w:r w:rsidRPr="0016780F">
              <w:rPr>
                <w:rFonts w:ascii="Calibri" w:eastAsia="Times New Roman" w:hAnsi="Calibri" w:cs="Calibri"/>
                <w:b/>
                <w:bCs/>
                <w:color w:val="000000"/>
              </w:rPr>
              <w:t>Indvidual Fecal Coliform Samples &gt; 400 CFU/100 mL</w:t>
            </w:r>
          </w:p>
        </w:tc>
      </w:tr>
    </w:tbl>
    <w:p w14:paraId="748723B3" w14:textId="77777777" w:rsidR="0016780F" w:rsidRDefault="0016780F" w:rsidP="00D803E2"/>
    <w:p w14:paraId="31A7B35C" w14:textId="18E3DB19" w:rsidR="0016780F" w:rsidRPr="00491EAB" w:rsidRDefault="0016780F" w:rsidP="00D803E2">
      <w:pPr>
        <w:rPr>
          <w:rFonts w:ascii="Times New Roman" w:hAnsi="Times New Roman" w:cs="Times New Roman"/>
          <w:b/>
          <w:sz w:val="40"/>
          <w:szCs w:val="40"/>
        </w:rPr>
      </w:pPr>
      <w:r w:rsidRPr="00491EAB">
        <w:rPr>
          <w:rFonts w:ascii="Times New Roman" w:hAnsi="Times New Roman" w:cs="Times New Roman"/>
          <w:b/>
          <w:color w:val="2E74B5" w:themeColor="accent1" w:themeShade="BF"/>
          <w:sz w:val="40"/>
          <w:szCs w:val="40"/>
        </w:rPr>
        <w:lastRenderedPageBreak/>
        <w:t>Appendix E: 2020 Sample V</w:t>
      </w:r>
      <w:r w:rsidR="005D2B60" w:rsidRPr="00491EAB">
        <w:rPr>
          <w:rFonts w:ascii="Times New Roman" w:hAnsi="Times New Roman" w:cs="Times New Roman"/>
          <w:b/>
          <w:color w:val="2E74B5" w:themeColor="accent1" w:themeShade="BF"/>
          <w:sz w:val="40"/>
          <w:szCs w:val="40"/>
        </w:rPr>
        <w:t xml:space="preserve">alues and Exceedances </w:t>
      </w:r>
      <w:r w:rsidR="005D2B60" w:rsidRPr="00491EAB">
        <w:rPr>
          <w:rFonts w:ascii="Times New Roman" w:hAnsi="Times New Roman" w:cs="Times New Roman"/>
          <w:b/>
          <w:color w:val="2E74B5" w:themeColor="accent1" w:themeShade="BF"/>
          <w:sz w:val="24"/>
          <w:szCs w:val="24"/>
        </w:rPr>
        <w:t>(Page 6</w:t>
      </w:r>
      <w:r w:rsidRPr="00491EAB">
        <w:rPr>
          <w:rFonts w:ascii="Times New Roman" w:hAnsi="Times New Roman" w:cs="Times New Roman"/>
          <w:b/>
          <w:color w:val="2E74B5" w:themeColor="accent1" w:themeShade="BF"/>
          <w:sz w:val="24"/>
          <w:szCs w:val="24"/>
        </w:rPr>
        <w:t xml:space="preserve"> of </w:t>
      </w:r>
      <w:r w:rsidR="008A7865" w:rsidRPr="00491EAB">
        <w:rPr>
          <w:rFonts w:ascii="Times New Roman" w:hAnsi="Times New Roman" w:cs="Times New Roman"/>
          <w:b/>
          <w:color w:val="2E74B5" w:themeColor="accent1" w:themeShade="BF"/>
          <w:sz w:val="24"/>
          <w:szCs w:val="24"/>
        </w:rPr>
        <w:t>6</w:t>
      </w:r>
      <w:r w:rsidRPr="00491EAB">
        <w:rPr>
          <w:rFonts w:ascii="Times New Roman" w:hAnsi="Times New Roman" w:cs="Times New Roman"/>
          <w:b/>
          <w:color w:val="2E74B5" w:themeColor="accent1" w:themeShade="BF"/>
          <w:sz w:val="24"/>
          <w:szCs w:val="24"/>
        </w:rPr>
        <w:t>)</w:t>
      </w:r>
    </w:p>
    <w:p w14:paraId="56FC2752" w14:textId="77777777" w:rsidR="00C65B03" w:rsidRPr="0016780F" w:rsidRDefault="00C65B03" w:rsidP="00D803E2">
      <w:pPr>
        <w:rPr>
          <w:rFonts w:ascii="Times New Roman" w:hAnsi="Times New Roman" w:cs="Times New Roman"/>
          <w:b/>
          <w:sz w:val="24"/>
          <w:szCs w:val="24"/>
        </w:rPr>
      </w:pPr>
    </w:p>
    <w:tbl>
      <w:tblPr>
        <w:tblW w:w="10080" w:type="dxa"/>
        <w:tblInd w:w="-5" w:type="dxa"/>
        <w:tblLook w:val="04A0" w:firstRow="1" w:lastRow="0" w:firstColumn="1" w:lastColumn="0" w:noHBand="0" w:noVBand="1"/>
      </w:tblPr>
      <w:tblGrid>
        <w:gridCol w:w="1440"/>
        <w:gridCol w:w="2068"/>
        <w:gridCol w:w="1180"/>
        <w:gridCol w:w="1460"/>
        <w:gridCol w:w="1360"/>
        <w:gridCol w:w="1286"/>
        <w:gridCol w:w="1286"/>
      </w:tblGrid>
      <w:tr w:rsidR="0016780F" w:rsidRPr="0016780F" w14:paraId="2D3D0849" w14:textId="77777777" w:rsidTr="0016780F">
        <w:trPr>
          <w:trHeight w:val="1440"/>
        </w:trPr>
        <w:tc>
          <w:tcPr>
            <w:tcW w:w="14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83C9CBF" w14:textId="77777777" w:rsidR="0016780F" w:rsidRPr="0016780F" w:rsidRDefault="0016780F" w:rsidP="0016780F">
            <w:pPr>
              <w:spacing w:line="240" w:lineRule="auto"/>
              <w:contextualSpacing w:val="0"/>
              <w:jc w:val="center"/>
              <w:rPr>
                <w:rFonts w:ascii="Calibri" w:eastAsia="Times New Roman" w:hAnsi="Calibri" w:cs="Calibri"/>
                <w:b/>
                <w:bCs/>
                <w:color w:val="000000"/>
              </w:rPr>
            </w:pPr>
            <w:r w:rsidRPr="0016780F">
              <w:rPr>
                <w:rFonts w:ascii="Calibri" w:eastAsia="Times New Roman" w:hAnsi="Calibri" w:cs="Calibri"/>
                <w:b/>
                <w:bCs/>
                <w:color w:val="000000"/>
              </w:rPr>
              <w:t>Bacteria</w:t>
            </w:r>
          </w:p>
        </w:tc>
        <w:tc>
          <w:tcPr>
            <w:tcW w:w="2140" w:type="dxa"/>
            <w:tcBorders>
              <w:top w:val="single" w:sz="4" w:space="0" w:color="auto"/>
              <w:left w:val="nil"/>
              <w:bottom w:val="single" w:sz="4" w:space="0" w:color="auto"/>
              <w:right w:val="single" w:sz="4" w:space="0" w:color="auto"/>
            </w:tcBorders>
            <w:shd w:val="clear" w:color="auto" w:fill="auto"/>
            <w:vAlign w:val="center"/>
            <w:hideMark/>
          </w:tcPr>
          <w:p w14:paraId="585623F3" w14:textId="77777777" w:rsidR="0016780F" w:rsidRPr="0016780F" w:rsidRDefault="0016780F" w:rsidP="0016780F">
            <w:pPr>
              <w:spacing w:line="240" w:lineRule="auto"/>
              <w:contextualSpacing w:val="0"/>
              <w:jc w:val="center"/>
              <w:rPr>
                <w:rFonts w:ascii="Calibri" w:eastAsia="Times New Roman" w:hAnsi="Calibri" w:cs="Calibri"/>
                <w:b/>
                <w:bCs/>
                <w:color w:val="000000"/>
              </w:rPr>
            </w:pPr>
            <w:r w:rsidRPr="0016780F">
              <w:rPr>
                <w:rFonts w:ascii="Calibri" w:eastAsia="Times New Roman" w:hAnsi="Calibri" w:cs="Calibri"/>
                <w:b/>
                <w:bCs/>
                <w:color w:val="000000"/>
              </w:rPr>
              <w:t>Location</w:t>
            </w:r>
          </w:p>
        </w:tc>
        <w:tc>
          <w:tcPr>
            <w:tcW w:w="1180" w:type="dxa"/>
            <w:tcBorders>
              <w:top w:val="single" w:sz="4" w:space="0" w:color="auto"/>
              <w:left w:val="nil"/>
              <w:bottom w:val="single" w:sz="4" w:space="0" w:color="auto"/>
              <w:right w:val="single" w:sz="4" w:space="0" w:color="auto"/>
            </w:tcBorders>
            <w:shd w:val="clear" w:color="auto" w:fill="auto"/>
            <w:vAlign w:val="center"/>
            <w:hideMark/>
          </w:tcPr>
          <w:p w14:paraId="7BAE15F0" w14:textId="77777777" w:rsidR="0016780F" w:rsidRPr="0016780F" w:rsidRDefault="0016780F" w:rsidP="0016780F">
            <w:pPr>
              <w:spacing w:line="240" w:lineRule="auto"/>
              <w:contextualSpacing w:val="0"/>
              <w:jc w:val="center"/>
              <w:rPr>
                <w:rFonts w:ascii="Calibri" w:eastAsia="Times New Roman" w:hAnsi="Calibri" w:cs="Calibri"/>
                <w:b/>
                <w:bCs/>
                <w:color w:val="000000"/>
              </w:rPr>
            </w:pPr>
            <w:r w:rsidRPr="0016780F">
              <w:rPr>
                <w:rFonts w:ascii="Calibri" w:eastAsia="Times New Roman" w:hAnsi="Calibri" w:cs="Calibri"/>
                <w:b/>
                <w:bCs/>
                <w:color w:val="000000"/>
              </w:rPr>
              <w:t>Date</w:t>
            </w:r>
          </w:p>
        </w:tc>
        <w:tc>
          <w:tcPr>
            <w:tcW w:w="1460" w:type="dxa"/>
            <w:tcBorders>
              <w:top w:val="single" w:sz="4" w:space="0" w:color="auto"/>
              <w:left w:val="nil"/>
              <w:bottom w:val="single" w:sz="4" w:space="0" w:color="auto"/>
              <w:right w:val="single" w:sz="4" w:space="0" w:color="auto"/>
            </w:tcBorders>
            <w:shd w:val="clear" w:color="auto" w:fill="auto"/>
            <w:vAlign w:val="center"/>
            <w:hideMark/>
          </w:tcPr>
          <w:p w14:paraId="608C9145" w14:textId="77777777" w:rsidR="0016780F" w:rsidRPr="0016780F" w:rsidRDefault="0016780F" w:rsidP="0016780F">
            <w:pPr>
              <w:spacing w:line="240" w:lineRule="auto"/>
              <w:contextualSpacing w:val="0"/>
              <w:jc w:val="center"/>
              <w:rPr>
                <w:rFonts w:ascii="Calibri" w:eastAsia="Times New Roman" w:hAnsi="Calibri" w:cs="Calibri"/>
                <w:b/>
                <w:bCs/>
                <w:color w:val="000000"/>
              </w:rPr>
            </w:pPr>
            <w:r w:rsidRPr="0016780F">
              <w:rPr>
                <w:rFonts w:ascii="Calibri" w:eastAsia="Times New Roman" w:hAnsi="Calibri" w:cs="Calibri"/>
                <w:b/>
                <w:bCs/>
                <w:color w:val="000000"/>
              </w:rPr>
              <w:t>Individual Sample Value (CFU/100 mL)</w:t>
            </w:r>
          </w:p>
        </w:tc>
        <w:tc>
          <w:tcPr>
            <w:tcW w:w="1360" w:type="dxa"/>
            <w:tcBorders>
              <w:top w:val="single" w:sz="4" w:space="0" w:color="auto"/>
              <w:left w:val="nil"/>
              <w:bottom w:val="single" w:sz="4" w:space="0" w:color="auto"/>
              <w:right w:val="single" w:sz="4" w:space="0" w:color="auto"/>
            </w:tcBorders>
            <w:shd w:val="clear" w:color="auto" w:fill="auto"/>
            <w:vAlign w:val="center"/>
            <w:hideMark/>
          </w:tcPr>
          <w:p w14:paraId="0BADF24A" w14:textId="77777777" w:rsidR="0016780F" w:rsidRPr="0016780F" w:rsidRDefault="0016780F" w:rsidP="0016780F">
            <w:pPr>
              <w:spacing w:line="240" w:lineRule="auto"/>
              <w:contextualSpacing w:val="0"/>
              <w:jc w:val="center"/>
              <w:rPr>
                <w:rFonts w:ascii="Calibri" w:eastAsia="Times New Roman" w:hAnsi="Calibri" w:cs="Calibri"/>
                <w:b/>
                <w:bCs/>
                <w:color w:val="000000"/>
              </w:rPr>
            </w:pPr>
            <w:r w:rsidRPr="0016780F">
              <w:rPr>
                <w:rFonts w:ascii="Calibri" w:eastAsia="Times New Roman" w:hAnsi="Calibri" w:cs="Calibri"/>
                <w:b/>
                <w:bCs/>
                <w:color w:val="000000"/>
              </w:rPr>
              <w:t>30 Day Rolling Geometric Mean Value (CFU/100 mL)</w:t>
            </w:r>
          </w:p>
        </w:tc>
        <w:tc>
          <w:tcPr>
            <w:tcW w:w="1280" w:type="dxa"/>
            <w:tcBorders>
              <w:top w:val="single" w:sz="4" w:space="0" w:color="auto"/>
              <w:left w:val="nil"/>
              <w:bottom w:val="single" w:sz="4" w:space="0" w:color="auto"/>
              <w:right w:val="single" w:sz="4" w:space="0" w:color="auto"/>
            </w:tcBorders>
            <w:shd w:val="clear" w:color="auto" w:fill="auto"/>
            <w:vAlign w:val="center"/>
            <w:hideMark/>
          </w:tcPr>
          <w:p w14:paraId="2B34BBC7" w14:textId="77777777" w:rsidR="0016780F" w:rsidRPr="0016780F" w:rsidRDefault="0016780F" w:rsidP="0016780F">
            <w:pPr>
              <w:spacing w:line="240" w:lineRule="auto"/>
              <w:contextualSpacing w:val="0"/>
              <w:jc w:val="center"/>
              <w:rPr>
                <w:rFonts w:ascii="Calibri" w:eastAsia="Times New Roman" w:hAnsi="Calibri" w:cs="Calibri"/>
                <w:b/>
                <w:bCs/>
                <w:color w:val="000000"/>
              </w:rPr>
            </w:pPr>
            <w:r w:rsidRPr="0016780F">
              <w:rPr>
                <w:rFonts w:ascii="Calibri" w:eastAsia="Times New Roman" w:hAnsi="Calibri" w:cs="Calibri"/>
                <w:b/>
                <w:bCs/>
                <w:color w:val="000000"/>
              </w:rPr>
              <w:t>Individual Sample Value Exceedance</w:t>
            </w:r>
          </w:p>
        </w:tc>
        <w:tc>
          <w:tcPr>
            <w:tcW w:w="1220" w:type="dxa"/>
            <w:tcBorders>
              <w:top w:val="single" w:sz="4" w:space="0" w:color="auto"/>
              <w:left w:val="nil"/>
              <w:bottom w:val="single" w:sz="4" w:space="0" w:color="auto"/>
              <w:right w:val="single" w:sz="4" w:space="0" w:color="auto"/>
            </w:tcBorders>
            <w:shd w:val="clear" w:color="auto" w:fill="auto"/>
            <w:vAlign w:val="center"/>
            <w:hideMark/>
          </w:tcPr>
          <w:p w14:paraId="2114924B" w14:textId="77777777" w:rsidR="0016780F" w:rsidRPr="0016780F" w:rsidRDefault="0016780F" w:rsidP="0016780F">
            <w:pPr>
              <w:spacing w:line="240" w:lineRule="auto"/>
              <w:contextualSpacing w:val="0"/>
              <w:jc w:val="center"/>
              <w:rPr>
                <w:rFonts w:ascii="Calibri" w:eastAsia="Times New Roman" w:hAnsi="Calibri" w:cs="Calibri"/>
                <w:b/>
                <w:bCs/>
                <w:color w:val="000000"/>
              </w:rPr>
            </w:pPr>
            <w:r w:rsidRPr="0016780F">
              <w:rPr>
                <w:rFonts w:ascii="Calibri" w:eastAsia="Times New Roman" w:hAnsi="Calibri" w:cs="Calibri"/>
                <w:b/>
                <w:bCs/>
                <w:color w:val="000000"/>
              </w:rPr>
              <w:t>30 Day Geometric Mean Exceedance</w:t>
            </w:r>
          </w:p>
        </w:tc>
      </w:tr>
      <w:tr w:rsidR="0016780F" w:rsidRPr="0016780F" w14:paraId="1FF0042E" w14:textId="77777777" w:rsidTr="0016780F">
        <w:trPr>
          <w:trHeight w:val="288"/>
        </w:trPr>
        <w:tc>
          <w:tcPr>
            <w:tcW w:w="1440" w:type="dxa"/>
            <w:vMerge w:val="restart"/>
            <w:tcBorders>
              <w:top w:val="nil"/>
              <w:left w:val="single" w:sz="4" w:space="0" w:color="auto"/>
              <w:bottom w:val="single" w:sz="4" w:space="0" w:color="000000"/>
              <w:right w:val="single" w:sz="4" w:space="0" w:color="auto"/>
            </w:tcBorders>
            <w:shd w:val="clear" w:color="auto" w:fill="auto"/>
            <w:noWrap/>
            <w:hideMark/>
          </w:tcPr>
          <w:p w14:paraId="1973A579"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Fecal Coliform</w:t>
            </w:r>
          </w:p>
        </w:tc>
        <w:tc>
          <w:tcPr>
            <w:tcW w:w="2140" w:type="dxa"/>
            <w:vMerge w:val="restart"/>
            <w:tcBorders>
              <w:top w:val="nil"/>
              <w:left w:val="single" w:sz="4" w:space="0" w:color="auto"/>
              <w:bottom w:val="single" w:sz="4" w:space="0" w:color="000000"/>
              <w:right w:val="single" w:sz="4" w:space="0" w:color="auto"/>
            </w:tcBorders>
            <w:shd w:val="clear" w:color="auto" w:fill="auto"/>
            <w:hideMark/>
          </w:tcPr>
          <w:p w14:paraId="049FDB57"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Warren Ames Bridge</w:t>
            </w:r>
          </w:p>
        </w:tc>
        <w:tc>
          <w:tcPr>
            <w:tcW w:w="1180" w:type="dxa"/>
            <w:tcBorders>
              <w:top w:val="nil"/>
              <w:left w:val="nil"/>
              <w:bottom w:val="single" w:sz="4" w:space="0" w:color="auto"/>
              <w:right w:val="single" w:sz="4" w:space="0" w:color="auto"/>
            </w:tcBorders>
            <w:shd w:val="clear" w:color="auto" w:fill="auto"/>
            <w:noWrap/>
            <w:vAlign w:val="bottom"/>
            <w:hideMark/>
          </w:tcPr>
          <w:p w14:paraId="03AE5DEB"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6/23/2020</w:t>
            </w:r>
          </w:p>
        </w:tc>
        <w:tc>
          <w:tcPr>
            <w:tcW w:w="1460" w:type="dxa"/>
            <w:tcBorders>
              <w:top w:val="nil"/>
              <w:left w:val="nil"/>
              <w:bottom w:val="single" w:sz="4" w:space="0" w:color="auto"/>
              <w:right w:val="single" w:sz="4" w:space="0" w:color="auto"/>
            </w:tcBorders>
            <w:shd w:val="clear" w:color="auto" w:fill="auto"/>
            <w:noWrap/>
            <w:vAlign w:val="bottom"/>
            <w:hideMark/>
          </w:tcPr>
          <w:p w14:paraId="5355B485"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17</w:t>
            </w:r>
          </w:p>
        </w:tc>
        <w:tc>
          <w:tcPr>
            <w:tcW w:w="1360" w:type="dxa"/>
            <w:tcBorders>
              <w:top w:val="nil"/>
              <w:left w:val="nil"/>
              <w:bottom w:val="single" w:sz="4" w:space="0" w:color="auto"/>
              <w:right w:val="single" w:sz="4" w:space="0" w:color="auto"/>
            </w:tcBorders>
            <w:shd w:val="clear" w:color="auto" w:fill="auto"/>
            <w:noWrap/>
            <w:vAlign w:val="bottom"/>
            <w:hideMark/>
          </w:tcPr>
          <w:p w14:paraId="19FB3C58"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5646B045"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70E518A9"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31150968"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55DD2B0E"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000000"/>
              <w:right w:val="single" w:sz="4" w:space="0" w:color="auto"/>
            </w:tcBorders>
            <w:vAlign w:val="center"/>
            <w:hideMark/>
          </w:tcPr>
          <w:p w14:paraId="20C9A9D4"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7384F983"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6/29/2020</w:t>
            </w:r>
          </w:p>
        </w:tc>
        <w:tc>
          <w:tcPr>
            <w:tcW w:w="1460" w:type="dxa"/>
            <w:tcBorders>
              <w:top w:val="nil"/>
              <w:left w:val="nil"/>
              <w:bottom w:val="single" w:sz="4" w:space="0" w:color="auto"/>
              <w:right w:val="single" w:sz="4" w:space="0" w:color="auto"/>
            </w:tcBorders>
            <w:shd w:val="clear" w:color="auto" w:fill="auto"/>
            <w:noWrap/>
            <w:vAlign w:val="bottom"/>
            <w:hideMark/>
          </w:tcPr>
          <w:p w14:paraId="4F650C14"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3.3</w:t>
            </w:r>
          </w:p>
        </w:tc>
        <w:tc>
          <w:tcPr>
            <w:tcW w:w="1360" w:type="dxa"/>
            <w:tcBorders>
              <w:top w:val="nil"/>
              <w:left w:val="nil"/>
              <w:bottom w:val="single" w:sz="4" w:space="0" w:color="auto"/>
              <w:right w:val="single" w:sz="4" w:space="0" w:color="auto"/>
            </w:tcBorders>
            <w:shd w:val="clear" w:color="auto" w:fill="auto"/>
            <w:noWrap/>
            <w:vAlign w:val="bottom"/>
            <w:hideMark/>
          </w:tcPr>
          <w:p w14:paraId="728D2DE9"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15.9</w:t>
            </w:r>
          </w:p>
        </w:tc>
        <w:tc>
          <w:tcPr>
            <w:tcW w:w="1280" w:type="dxa"/>
            <w:tcBorders>
              <w:top w:val="nil"/>
              <w:left w:val="nil"/>
              <w:bottom w:val="single" w:sz="4" w:space="0" w:color="auto"/>
              <w:right w:val="single" w:sz="4" w:space="0" w:color="auto"/>
            </w:tcBorders>
            <w:shd w:val="clear" w:color="auto" w:fill="auto"/>
            <w:noWrap/>
            <w:vAlign w:val="bottom"/>
            <w:hideMark/>
          </w:tcPr>
          <w:p w14:paraId="2D272AE6"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52A578B8"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5F8AC31D"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0F16971A"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000000"/>
              <w:right w:val="single" w:sz="4" w:space="0" w:color="auto"/>
            </w:tcBorders>
            <w:vAlign w:val="center"/>
            <w:hideMark/>
          </w:tcPr>
          <w:p w14:paraId="70AF7C63"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1743C7CC"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7/7/2020</w:t>
            </w:r>
          </w:p>
        </w:tc>
        <w:tc>
          <w:tcPr>
            <w:tcW w:w="1460" w:type="dxa"/>
            <w:tcBorders>
              <w:top w:val="nil"/>
              <w:left w:val="nil"/>
              <w:bottom w:val="single" w:sz="4" w:space="0" w:color="auto"/>
              <w:right w:val="single" w:sz="4" w:space="0" w:color="auto"/>
            </w:tcBorders>
            <w:shd w:val="clear" w:color="auto" w:fill="auto"/>
            <w:noWrap/>
            <w:vAlign w:val="bottom"/>
            <w:hideMark/>
          </w:tcPr>
          <w:p w14:paraId="1E548AE5"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22</w:t>
            </w:r>
          </w:p>
        </w:tc>
        <w:tc>
          <w:tcPr>
            <w:tcW w:w="1360" w:type="dxa"/>
            <w:tcBorders>
              <w:top w:val="nil"/>
              <w:left w:val="nil"/>
              <w:bottom w:val="single" w:sz="4" w:space="0" w:color="auto"/>
              <w:right w:val="single" w:sz="4" w:space="0" w:color="auto"/>
            </w:tcBorders>
            <w:shd w:val="clear" w:color="auto" w:fill="auto"/>
            <w:noWrap/>
            <w:vAlign w:val="bottom"/>
            <w:hideMark/>
          </w:tcPr>
          <w:p w14:paraId="2C6125FF"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14.3</w:t>
            </w:r>
          </w:p>
        </w:tc>
        <w:tc>
          <w:tcPr>
            <w:tcW w:w="1280" w:type="dxa"/>
            <w:tcBorders>
              <w:top w:val="nil"/>
              <w:left w:val="nil"/>
              <w:bottom w:val="single" w:sz="4" w:space="0" w:color="auto"/>
              <w:right w:val="single" w:sz="4" w:space="0" w:color="auto"/>
            </w:tcBorders>
            <w:shd w:val="clear" w:color="auto" w:fill="auto"/>
            <w:noWrap/>
            <w:vAlign w:val="bottom"/>
            <w:hideMark/>
          </w:tcPr>
          <w:p w14:paraId="25FB60F5"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37C36F1F"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51619F6A"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696C1AFB"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000000"/>
              <w:right w:val="single" w:sz="4" w:space="0" w:color="auto"/>
            </w:tcBorders>
            <w:vAlign w:val="center"/>
            <w:hideMark/>
          </w:tcPr>
          <w:p w14:paraId="7353FB27"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77D6FD8D"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7/13/2020</w:t>
            </w:r>
          </w:p>
        </w:tc>
        <w:tc>
          <w:tcPr>
            <w:tcW w:w="1460" w:type="dxa"/>
            <w:tcBorders>
              <w:top w:val="nil"/>
              <w:left w:val="nil"/>
              <w:bottom w:val="single" w:sz="4" w:space="0" w:color="auto"/>
              <w:right w:val="single" w:sz="4" w:space="0" w:color="auto"/>
            </w:tcBorders>
            <w:shd w:val="clear" w:color="auto" w:fill="auto"/>
            <w:noWrap/>
            <w:vAlign w:val="bottom"/>
            <w:hideMark/>
          </w:tcPr>
          <w:p w14:paraId="0DCA0A21"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15</w:t>
            </w:r>
          </w:p>
        </w:tc>
        <w:tc>
          <w:tcPr>
            <w:tcW w:w="1360" w:type="dxa"/>
            <w:tcBorders>
              <w:top w:val="nil"/>
              <w:left w:val="nil"/>
              <w:bottom w:val="single" w:sz="4" w:space="0" w:color="auto"/>
              <w:right w:val="single" w:sz="4" w:space="0" w:color="auto"/>
            </w:tcBorders>
            <w:shd w:val="clear" w:color="auto" w:fill="auto"/>
            <w:noWrap/>
            <w:vAlign w:val="bottom"/>
            <w:hideMark/>
          </w:tcPr>
          <w:p w14:paraId="1AF349DD"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12.3</w:t>
            </w:r>
          </w:p>
        </w:tc>
        <w:tc>
          <w:tcPr>
            <w:tcW w:w="1280" w:type="dxa"/>
            <w:tcBorders>
              <w:top w:val="nil"/>
              <w:left w:val="nil"/>
              <w:bottom w:val="single" w:sz="4" w:space="0" w:color="auto"/>
              <w:right w:val="single" w:sz="4" w:space="0" w:color="auto"/>
            </w:tcBorders>
            <w:shd w:val="clear" w:color="auto" w:fill="auto"/>
            <w:noWrap/>
            <w:vAlign w:val="bottom"/>
            <w:hideMark/>
          </w:tcPr>
          <w:p w14:paraId="02656DC5"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0830C0D0"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1479A8B4"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292D8AA7"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000000"/>
              <w:right w:val="single" w:sz="4" w:space="0" w:color="auto"/>
            </w:tcBorders>
            <w:vAlign w:val="center"/>
            <w:hideMark/>
          </w:tcPr>
          <w:p w14:paraId="532CFB76"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7FB7D30D"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7/20/2020</w:t>
            </w:r>
          </w:p>
        </w:tc>
        <w:tc>
          <w:tcPr>
            <w:tcW w:w="1460" w:type="dxa"/>
            <w:tcBorders>
              <w:top w:val="nil"/>
              <w:left w:val="nil"/>
              <w:bottom w:val="single" w:sz="4" w:space="0" w:color="auto"/>
              <w:right w:val="single" w:sz="4" w:space="0" w:color="auto"/>
            </w:tcBorders>
            <w:shd w:val="clear" w:color="auto" w:fill="auto"/>
            <w:noWrap/>
            <w:vAlign w:val="bottom"/>
            <w:hideMark/>
          </w:tcPr>
          <w:p w14:paraId="4A289D39"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46</w:t>
            </w:r>
          </w:p>
        </w:tc>
        <w:tc>
          <w:tcPr>
            <w:tcW w:w="1360" w:type="dxa"/>
            <w:tcBorders>
              <w:top w:val="nil"/>
              <w:left w:val="nil"/>
              <w:bottom w:val="single" w:sz="4" w:space="0" w:color="auto"/>
              <w:right w:val="single" w:sz="4" w:space="0" w:color="auto"/>
            </w:tcBorders>
            <w:shd w:val="clear" w:color="auto" w:fill="auto"/>
            <w:noWrap/>
            <w:vAlign w:val="bottom"/>
            <w:hideMark/>
          </w:tcPr>
          <w:p w14:paraId="13246528"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15.3</w:t>
            </w:r>
          </w:p>
        </w:tc>
        <w:tc>
          <w:tcPr>
            <w:tcW w:w="1280" w:type="dxa"/>
            <w:tcBorders>
              <w:top w:val="single" w:sz="4" w:space="0" w:color="auto"/>
              <w:left w:val="single" w:sz="4" w:space="0" w:color="auto"/>
              <w:bottom w:val="single" w:sz="4" w:space="0" w:color="auto"/>
              <w:right w:val="single" w:sz="4" w:space="0" w:color="auto"/>
            </w:tcBorders>
            <w:shd w:val="clear" w:color="000000" w:fill="DDEBF7"/>
            <w:noWrap/>
            <w:vAlign w:val="bottom"/>
            <w:hideMark/>
          </w:tcPr>
          <w:p w14:paraId="76497403"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&gt; 31</w:t>
            </w:r>
          </w:p>
        </w:tc>
        <w:tc>
          <w:tcPr>
            <w:tcW w:w="1220" w:type="dxa"/>
            <w:tcBorders>
              <w:top w:val="nil"/>
              <w:left w:val="nil"/>
              <w:bottom w:val="single" w:sz="4" w:space="0" w:color="auto"/>
              <w:right w:val="single" w:sz="4" w:space="0" w:color="auto"/>
            </w:tcBorders>
            <w:shd w:val="clear" w:color="auto" w:fill="auto"/>
            <w:noWrap/>
            <w:vAlign w:val="bottom"/>
            <w:hideMark/>
          </w:tcPr>
          <w:p w14:paraId="7AF4980A"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66DC4BC5"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1A49B89E"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000000"/>
              <w:right w:val="single" w:sz="4" w:space="0" w:color="auto"/>
            </w:tcBorders>
            <w:vAlign w:val="center"/>
            <w:hideMark/>
          </w:tcPr>
          <w:p w14:paraId="193C33DB"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359E23B6"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7/27/2020</w:t>
            </w:r>
          </w:p>
        </w:tc>
        <w:tc>
          <w:tcPr>
            <w:tcW w:w="1460" w:type="dxa"/>
            <w:tcBorders>
              <w:top w:val="nil"/>
              <w:left w:val="nil"/>
              <w:bottom w:val="single" w:sz="4" w:space="0" w:color="auto"/>
              <w:right w:val="single" w:sz="4" w:space="0" w:color="auto"/>
            </w:tcBorders>
            <w:shd w:val="clear" w:color="auto" w:fill="auto"/>
            <w:noWrap/>
            <w:vAlign w:val="bottom"/>
            <w:hideMark/>
          </w:tcPr>
          <w:p w14:paraId="0ECCDE14"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1</w:t>
            </w:r>
          </w:p>
        </w:tc>
        <w:tc>
          <w:tcPr>
            <w:tcW w:w="1360" w:type="dxa"/>
            <w:tcBorders>
              <w:top w:val="nil"/>
              <w:left w:val="nil"/>
              <w:bottom w:val="single" w:sz="4" w:space="0" w:color="auto"/>
              <w:right w:val="single" w:sz="4" w:space="0" w:color="auto"/>
            </w:tcBorders>
            <w:shd w:val="clear" w:color="auto" w:fill="auto"/>
            <w:noWrap/>
            <w:vAlign w:val="bottom"/>
            <w:hideMark/>
          </w:tcPr>
          <w:p w14:paraId="64705A63"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8.7</w:t>
            </w:r>
          </w:p>
        </w:tc>
        <w:tc>
          <w:tcPr>
            <w:tcW w:w="1280" w:type="dxa"/>
            <w:tcBorders>
              <w:top w:val="nil"/>
              <w:left w:val="nil"/>
              <w:bottom w:val="single" w:sz="4" w:space="0" w:color="auto"/>
              <w:right w:val="single" w:sz="4" w:space="0" w:color="auto"/>
            </w:tcBorders>
            <w:shd w:val="clear" w:color="auto" w:fill="auto"/>
            <w:noWrap/>
            <w:vAlign w:val="bottom"/>
            <w:hideMark/>
          </w:tcPr>
          <w:p w14:paraId="45487FDA"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095D99A7"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3B5AD617"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2C53B5EF"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000000"/>
              <w:right w:val="single" w:sz="4" w:space="0" w:color="auto"/>
            </w:tcBorders>
            <w:vAlign w:val="center"/>
            <w:hideMark/>
          </w:tcPr>
          <w:p w14:paraId="227764D9"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59649632"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8/5/2020</w:t>
            </w:r>
          </w:p>
        </w:tc>
        <w:tc>
          <w:tcPr>
            <w:tcW w:w="1460" w:type="dxa"/>
            <w:tcBorders>
              <w:top w:val="nil"/>
              <w:left w:val="nil"/>
              <w:bottom w:val="single" w:sz="4" w:space="0" w:color="auto"/>
              <w:right w:val="single" w:sz="4" w:space="0" w:color="auto"/>
            </w:tcBorders>
            <w:shd w:val="clear" w:color="auto" w:fill="auto"/>
            <w:noWrap/>
            <w:vAlign w:val="bottom"/>
            <w:hideMark/>
          </w:tcPr>
          <w:p w14:paraId="02E2F34E"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6.7</w:t>
            </w:r>
          </w:p>
        </w:tc>
        <w:tc>
          <w:tcPr>
            <w:tcW w:w="1360" w:type="dxa"/>
            <w:tcBorders>
              <w:top w:val="nil"/>
              <w:left w:val="nil"/>
              <w:bottom w:val="single" w:sz="4" w:space="0" w:color="auto"/>
              <w:right w:val="single" w:sz="4" w:space="0" w:color="auto"/>
            </w:tcBorders>
            <w:shd w:val="clear" w:color="auto" w:fill="auto"/>
            <w:noWrap/>
            <w:vAlign w:val="bottom"/>
            <w:hideMark/>
          </w:tcPr>
          <w:p w14:paraId="579CA378"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10.0</w:t>
            </w:r>
          </w:p>
        </w:tc>
        <w:tc>
          <w:tcPr>
            <w:tcW w:w="1280" w:type="dxa"/>
            <w:tcBorders>
              <w:top w:val="nil"/>
              <w:left w:val="nil"/>
              <w:bottom w:val="single" w:sz="4" w:space="0" w:color="auto"/>
              <w:right w:val="single" w:sz="4" w:space="0" w:color="auto"/>
            </w:tcBorders>
            <w:shd w:val="clear" w:color="auto" w:fill="auto"/>
            <w:noWrap/>
            <w:vAlign w:val="bottom"/>
            <w:hideMark/>
          </w:tcPr>
          <w:p w14:paraId="2F380BE9"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142DC7E8"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17848846"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26D3FCC9"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000000"/>
              <w:right w:val="single" w:sz="4" w:space="0" w:color="auto"/>
            </w:tcBorders>
            <w:vAlign w:val="center"/>
            <w:hideMark/>
          </w:tcPr>
          <w:p w14:paraId="2D9568FD"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57E96DB4"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8/11/2020</w:t>
            </w:r>
          </w:p>
        </w:tc>
        <w:tc>
          <w:tcPr>
            <w:tcW w:w="1460" w:type="dxa"/>
            <w:tcBorders>
              <w:top w:val="nil"/>
              <w:left w:val="nil"/>
              <w:bottom w:val="single" w:sz="4" w:space="0" w:color="auto"/>
              <w:right w:val="single" w:sz="4" w:space="0" w:color="auto"/>
            </w:tcBorders>
            <w:shd w:val="clear" w:color="auto" w:fill="auto"/>
            <w:noWrap/>
            <w:vAlign w:val="bottom"/>
            <w:hideMark/>
          </w:tcPr>
          <w:p w14:paraId="31226A48"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1.7</w:t>
            </w:r>
          </w:p>
        </w:tc>
        <w:tc>
          <w:tcPr>
            <w:tcW w:w="1360" w:type="dxa"/>
            <w:tcBorders>
              <w:top w:val="nil"/>
              <w:left w:val="nil"/>
              <w:bottom w:val="single" w:sz="4" w:space="0" w:color="auto"/>
              <w:right w:val="single" w:sz="4" w:space="0" w:color="auto"/>
            </w:tcBorders>
            <w:shd w:val="clear" w:color="auto" w:fill="auto"/>
            <w:noWrap/>
            <w:vAlign w:val="bottom"/>
            <w:hideMark/>
          </w:tcPr>
          <w:p w14:paraId="10542879"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6.0</w:t>
            </w:r>
          </w:p>
        </w:tc>
        <w:tc>
          <w:tcPr>
            <w:tcW w:w="1280" w:type="dxa"/>
            <w:tcBorders>
              <w:top w:val="nil"/>
              <w:left w:val="nil"/>
              <w:bottom w:val="single" w:sz="4" w:space="0" w:color="auto"/>
              <w:right w:val="single" w:sz="4" w:space="0" w:color="auto"/>
            </w:tcBorders>
            <w:shd w:val="clear" w:color="auto" w:fill="auto"/>
            <w:noWrap/>
            <w:vAlign w:val="bottom"/>
            <w:hideMark/>
          </w:tcPr>
          <w:p w14:paraId="07A1550B"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53484B7B"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594059E1"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526CB00F"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000000"/>
              <w:right w:val="single" w:sz="4" w:space="0" w:color="auto"/>
            </w:tcBorders>
            <w:vAlign w:val="center"/>
            <w:hideMark/>
          </w:tcPr>
          <w:p w14:paraId="2EAB05FE"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7211B33E"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8/18/2020</w:t>
            </w:r>
          </w:p>
        </w:tc>
        <w:tc>
          <w:tcPr>
            <w:tcW w:w="1460" w:type="dxa"/>
            <w:tcBorders>
              <w:top w:val="nil"/>
              <w:left w:val="nil"/>
              <w:bottom w:val="single" w:sz="4" w:space="0" w:color="auto"/>
              <w:right w:val="single" w:sz="4" w:space="0" w:color="auto"/>
            </w:tcBorders>
            <w:shd w:val="clear" w:color="auto" w:fill="auto"/>
            <w:noWrap/>
            <w:vAlign w:val="bottom"/>
            <w:hideMark/>
          </w:tcPr>
          <w:p w14:paraId="2C1646CA"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36</w:t>
            </w:r>
          </w:p>
        </w:tc>
        <w:tc>
          <w:tcPr>
            <w:tcW w:w="1360" w:type="dxa"/>
            <w:tcBorders>
              <w:top w:val="nil"/>
              <w:left w:val="nil"/>
              <w:bottom w:val="single" w:sz="4" w:space="0" w:color="auto"/>
              <w:right w:val="single" w:sz="4" w:space="0" w:color="auto"/>
            </w:tcBorders>
            <w:shd w:val="clear" w:color="auto" w:fill="auto"/>
            <w:noWrap/>
            <w:vAlign w:val="bottom"/>
            <w:hideMark/>
          </w:tcPr>
          <w:p w14:paraId="6DA67132"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7.2</w:t>
            </w:r>
          </w:p>
        </w:tc>
        <w:tc>
          <w:tcPr>
            <w:tcW w:w="1280" w:type="dxa"/>
            <w:tcBorders>
              <w:top w:val="single" w:sz="4" w:space="0" w:color="auto"/>
              <w:left w:val="single" w:sz="4" w:space="0" w:color="auto"/>
              <w:bottom w:val="single" w:sz="4" w:space="0" w:color="auto"/>
              <w:right w:val="single" w:sz="4" w:space="0" w:color="auto"/>
            </w:tcBorders>
            <w:shd w:val="clear" w:color="000000" w:fill="DDEBF7"/>
            <w:noWrap/>
            <w:vAlign w:val="bottom"/>
            <w:hideMark/>
          </w:tcPr>
          <w:p w14:paraId="255185C0"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&gt; 31</w:t>
            </w:r>
          </w:p>
        </w:tc>
        <w:tc>
          <w:tcPr>
            <w:tcW w:w="1220" w:type="dxa"/>
            <w:tcBorders>
              <w:top w:val="nil"/>
              <w:left w:val="nil"/>
              <w:bottom w:val="single" w:sz="4" w:space="0" w:color="auto"/>
              <w:right w:val="single" w:sz="4" w:space="0" w:color="auto"/>
            </w:tcBorders>
            <w:shd w:val="clear" w:color="auto" w:fill="auto"/>
            <w:noWrap/>
            <w:vAlign w:val="bottom"/>
            <w:hideMark/>
          </w:tcPr>
          <w:p w14:paraId="4384D085"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609ACFC3" w14:textId="77777777" w:rsidTr="0016780F">
        <w:trPr>
          <w:trHeight w:val="288"/>
        </w:trPr>
        <w:tc>
          <w:tcPr>
            <w:tcW w:w="10080" w:type="dxa"/>
            <w:gridSpan w:val="7"/>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4C4E53B"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52C7B8D7" w14:textId="77777777" w:rsidTr="0016780F">
        <w:trPr>
          <w:trHeight w:val="288"/>
        </w:trPr>
        <w:tc>
          <w:tcPr>
            <w:tcW w:w="10080" w:type="dxa"/>
            <w:gridSpan w:val="7"/>
            <w:tcBorders>
              <w:top w:val="single" w:sz="4" w:space="0" w:color="auto"/>
              <w:left w:val="single" w:sz="4" w:space="0" w:color="auto"/>
              <w:bottom w:val="single" w:sz="4" w:space="0" w:color="auto"/>
              <w:right w:val="single" w:sz="4" w:space="0" w:color="auto"/>
            </w:tcBorders>
            <w:shd w:val="clear" w:color="000000" w:fill="DDEBF7"/>
            <w:noWrap/>
            <w:vAlign w:val="bottom"/>
            <w:hideMark/>
          </w:tcPr>
          <w:p w14:paraId="2E21690C" w14:textId="77777777" w:rsidR="0016780F" w:rsidRPr="0016780F" w:rsidRDefault="0016780F" w:rsidP="0016780F">
            <w:pPr>
              <w:spacing w:line="240" w:lineRule="auto"/>
              <w:contextualSpacing w:val="0"/>
              <w:jc w:val="center"/>
              <w:rPr>
                <w:rFonts w:ascii="Calibri" w:eastAsia="Times New Roman" w:hAnsi="Calibri" w:cs="Calibri"/>
                <w:b/>
                <w:bCs/>
                <w:color w:val="000000"/>
              </w:rPr>
            </w:pPr>
            <w:r w:rsidRPr="0016780F">
              <w:rPr>
                <w:rFonts w:ascii="Calibri" w:eastAsia="Times New Roman" w:hAnsi="Calibri" w:cs="Calibri"/>
                <w:b/>
                <w:bCs/>
                <w:color w:val="000000"/>
              </w:rPr>
              <w:t>Indvidual Fecal Coliform Samples &gt; 31 CFU/100 mL</w:t>
            </w:r>
          </w:p>
        </w:tc>
      </w:tr>
      <w:tr w:rsidR="0016780F" w:rsidRPr="0016780F" w14:paraId="666167B4" w14:textId="77777777" w:rsidTr="0016780F">
        <w:trPr>
          <w:trHeight w:val="288"/>
        </w:trPr>
        <w:tc>
          <w:tcPr>
            <w:tcW w:w="10080" w:type="dxa"/>
            <w:gridSpan w:val="7"/>
            <w:tcBorders>
              <w:top w:val="single" w:sz="4" w:space="0" w:color="auto"/>
              <w:left w:val="single" w:sz="4" w:space="0" w:color="auto"/>
              <w:bottom w:val="single" w:sz="4" w:space="0" w:color="auto"/>
              <w:right w:val="single" w:sz="4" w:space="0" w:color="auto"/>
            </w:tcBorders>
            <w:shd w:val="clear" w:color="000000" w:fill="FF5353"/>
            <w:noWrap/>
            <w:vAlign w:val="bottom"/>
            <w:hideMark/>
          </w:tcPr>
          <w:p w14:paraId="530AF4E2" w14:textId="77777777" w:rsidR="0016780F" w:rsidRPr="0016780F" w:rsidRDefault="0016780F" w:rsidP="0016780F">
            <w:pPr>
              <w:spacing w:line="240" w:lineRule="auto"/>
              <w:contextualSpacing w:val="0"/>
              <w:jc w:val="center"/>
              <w:rPr>
                <w:rFonts w:ascii="Calibri" w:eastAsia="Times New Roman" w:hAnsi="Calibri" w:cs="Calibri"/>
                <w:b/>
                <w:bCs/>
                <w:color w:val="000000"/>
              </w:rPr>
            </w:pPr>
            <w:r w:rsidRPr="0016780F">
              <w:rPr>
                <w:rFonts w:ascii="Calibri" w:eastAsia="Times New Roman" w:hAnsi="Calibri" w:cs="Calibri"/>
                <w:b/>
                <w:bCs/>
                <w:color w:val="000000"/>
              </w:rPr>
              <w:t>Indvidual Fecal Coliform Samples &gt; 400 CFU/100 mL</w:t>
            </w:r>
          </w:p>
        </w:tc>
      </w:tr>
    </w:tbl>
    <w:p w14:paraId="6A54C6B0" w14:textId="3668137A" w:rsidR="0016780F" w:rsidRDefault="0016780F" w:rsidP="00D803E2"/>
    <w:p w14:paraId="51C0015E" w14:textId="5A45B258" w:rsidR="008A7865" w:rsidRDefault="008A7865" w:rsidP="00D803E2"/>
    <w:p w14:paraId="3ED7B1DC" w14:textId="49EF09DB" w:rsidR="008A7865" w:rsidRDefault="008A7865" w:rsidP="00D803E2"/>
    <w:p w14:paraId="7259FD48" w14:textId="2E52A5CC" w:rsidR="008A7865" w:rsidRDefault="008A7865" w:rsidP="00D803E2"/>
    <w:p w14:paraId="33AF5D19" w14:textId="70EF6274" w:rsidR="008A7865" w:rsidRDefault="008A7865" w:rsidP="00D803E2"/>
    <w:p w14:paraId="2AA0FCA5" w14:textId="644B63CD" w:rsidR="008A7865" w:rsidRDefault="008A7865" w:rsidP="00D803E2"/>
    <w:p w14:paraId="3B409D05" w14:textId="15F736A3" w:rsidR="008A7865" w:rsidRDefault="008A7865" w:rsidP="00D803E2"/>
    <w:p w14:paraId="47F7BB2B" w14:textId="1C608446" w:rsidR="008A7865" w:rsidRDefault="008A7865" w:rsidP="00D803E2"/>
    <w:p w14:paraId="3DBF32EB" w14:textId="1BFF577E" w:rsidR="008A7865" w:rsidRDefault="008A7865" w:rsidP="00D803E2"/>
    <w:p w14:paraId="2DCC357F" w14:textId="04D862D0" w:rsidR="008A7865" w:rsidRDefault="008A7865" w:rsidP="00D803E2"/>
    <w:p w14:paraId="7C538818" w14:textId="2B610C49" w:rsidR="008A7865" w:rsidRDefault="008A7865" w:rsidP="00D803E2"/>
    <w:p w14:paraId="4521077D" w14:textId="401A93EF" w:rsidR="008A7865" w:rsidRDefault="008A7865" w:rsidP="00D803E2"/>
    <w:p w14:paraId="56AA0BAB" w14:textId="033AF58B" w:rsidR="008A7865" w:rsidRDefault="008A7865" w:rsidP="00D803E2"/>
    <w:p w14:paraId="07EA8D79" w14:textId="3E037F98" w:rsidR="008A7865" w:rsidRDefault="008A7865" w:rsidP="00D803E2"/>
    <w:p w14:paraId="2742B766" w14:textId="729667E6" w:rsidR="008A7865" w:rsidRDefault="008A7865" w:rsidP="00D803E2"/>
    <w:p w14:paraId="0F1CCE9B" w14:textId="430A8DCC" w:rsidR="008A7865" w:rsidRDefault="008A7865" w:rsidP="00D803E2"/>
    <w:p w14:paraId="06EE90CC" w14:textId="3A0BD121" w:rsidR="008A7865" w:rsidRDefault="008A7865" w:rsidP="00D803E2"/>
    <w:p w14:paraId="7262A1F9" w14:textId="31D48812" w:rsidR="008A7865" w:rsidRDefault="008A7865" w:rsidP="00D803E2"/>
    <w:p w14:paraId="4174E611" w14:textId="74B1ADAB" w:rsidR="008A7865" w:rsidRDefault="008A7865" w:rsidP="00D803E2"/>
    <w:p w14:paraId="5F605FB2" w14:textId="760F4425" w:rsidR="008A7865" w:rsidRDefault="008A7865" w:rsidP="00D803E2"/>
    <w:p w14:paraId="42B64111" w14:textId="7823703C" w:rsidR="008A7865" w:rsidRDefault="008A7865" w:rsidP="00D803E2"/>
    <w:p w14:paraId="0295B246" w14:textId="7BF8A885" w:rsidR="008A7865" w:rsidRDefault="008A7865" w:rsidP="00D803E2"/>
    <w:p w14:paraId="66392F8E" w14:textId="241B1DB5" w:rsidR="00375840" w:rsidRPr="00375840" w:rsidRDefault="00375840" w:rsidP="00375840">
      <w:pPr>
        <w:pStyle w:val="Heading2"/>
        <w:rPr>
          <w:rFonts w:ascii="Times New Roman" w:hAnsi="Times New Roman" w:cs="Times New Roman"/>
          <w:b/>
          <w:color w:val="2E74B5" w:themeColor="accent1" w:themeShade="BF"/>
          <w:sz w:val="40"/>
          <w:szCs w:val="40"/>
        </w:rPr>
      </w:pPr>
      <w:bookmarkStart w:id="391" w:name="_Ref61430577"/>
      <w:bookmarkStart w:id="392" w:name="_Toc64228886"/>
      <w:r>
        <w:rPr>
          <w:rFonts w:ascii="Times New Roman" w:hAnsi="Times New Roman" w:cs="Times New Roman"/>
          <w:b/>
          <w:color w:val="2E74B5" w:themeColor="accent1" w:themeShade="BF"/>
          <w:sz w:val="40"/>
          <w:szCs w:val="40"/>
        </w:rPr>
        <w:lastRenderedPageBreak/>
        <w:t>Appendix F</w:t>
      </w:r>
      <w:r w:rsidR="0069324C" w:rsidRPr="00BE57F3">
        <w:rPr>
          <w:rFonts w:ascii="Times New Roman" w:hAnsi="Times New Roman" w:cs="Times New Roman"/>
          <w:b/>
          <w:color w:val="2E74B5" w:themeColor="accent1" w:themeShade="BF"/>
          <w:sz w:val="40"/>
          <w:szCs w:val="40"/>
        </w:rPr>
        <w:t xml:space="preserve">: </w:t>
      </w:r>
      <w:r w:rsidR="0069324C">
        <w:rPr>
          <w:rFonts w:ascii="Times New Roman" w:hAnsi="Times New Roman" w:cs="Times New Roman"/>
          <w:b/>
          <w:color w:val="2E74B5" w:themeColor="accent1" w:themeShade="BF"/>
          <w:sz w:val="40"/>
          <w:szCs w:val="40"/>
        </w:rPr>
        <w:t>Microbial Source Tracing Data</w:t>
      </w:r>
      <w:bookmarkEnd w:id="391"/>
      <w:bookmarkEnd w:id="392"/>
    </w:p>
    <w:p w14:paraId="0AAE22E2" w14:textId="6FD56EF9" w:rsidR="0069324C" w:rsidRPr="0069324C" w:rsidRDefault="0069324C" w:rsidP="0069324C">
      <w:pPr>
        <w:pStyle w:val="Caption"/>
        <w:tabs>
          <w:tab w:val="left" w:pos="1320"/>
        </w:tabs>
        <w:rPr>
          <w:rFonts w:ascii="Times New Roman" w:hAnsi="Times New Roman" w:cs="Times New Roman"/>
          <w:sz w:val="24"/>
          <w:szCs w:val="24"/>
        </w:rPr>
      </w:pPr>
      <w:bookmarkStart w:id="393" w:name="_Ref61430498"/>
      <w:bookmarkStart w:id="394" w:name="_Toc64229324"/>
      <w:r w:rsidRPr="0069324C">
        <w:rPr>
          <w:rFonts w:ascii="Times New Roman" w:hAnsi="Times New Roman" w:cs="Times New Roman"/>
          <w:sz w:val="24"/>
          <w:szCs w:val="24"/>
        </w:rPr>
        <w:t xml:space="preserve">Table </w:t>
      </w:r>
      <w:r w:rsidRPr="0069324C">
        <w:rPr>
          <w:rFonts w:ascii="Times New Roman" w:hAnsi="Times New Roman" w:cs="Times New Roman"/>
          <w:sz w:val="24"/>
          <w:szCs w:val="24"/>
        </w:rPr>
        <w:fldChar w:fldCharType="begin"/>
      </w:r>
      <w:r w:rsidRPr="0069324C">
        <w:rPr>
          <w:rFonts w:ascii="Times New Roman" w:hAnsi="Times New Roman" w:cs="Times New Roman"/>
          <w:sz w:val="24"/>
          <w:szCs w:val="24"/>
        </w:rPr>
        <w:instrText xml:space="preserve"> SEQ Table \* ARABIC </w:instrText>
      </w:r>
      <w:r w:rsidRPr="0069324C">
        <w:rPr>
          <w:rFonts w:ascii="Times New Roman" w:hAnsi="Times New Roman" w:cs="Times New Roman"/>
          <w:sz w:val="24"/>
          <w:szCs w:val="24"/>
        </w:rPr>
        <w:fldChar w:fldCharType="separate"/>
      </w:r>
      <w:r w:rsidR="00C873D4">
        <w:rPr>
          <w:rFonts w:ascii="Times New Roman" w:hAnsi="Times New Roman" w:cs="Times New Roman"/>
          <w:noProof/>
          <w:sz w:val="24"/>
          <w:szCs w:val="24"/>
        </w:rPr>
        <w:t>8</w:t>
      </w:r>
      <w:r w:rsidRPr="0069324C">
        <w:rPr>
          <w:rFonts w:ascii="Times New Roman" w:hAnsi="Times New Roman" w:cs="Times New Roman"/>
          <w:sz w:val="24"/>
          <w:szCs w:val="24"/>
        </w:rPr>
        <w:fldChar w:fldCharType="end"/>
      </w:r>
      <w:bookmarkEnd w:id="393"/>
      <w:r>
        <w:rPr>
          <w:rFonts w:ascii="Times New Roman" w:hAnsi="Times New Roman" w:cs="Times New Roman"/>
          <w:sz w:val="24"/>
          <w:szCs w:val="24"/>
        </w:rPr>
        <w:t>: M</w:t>
      </w:r>
      <w:r w:rsidR="00717F06">
        <w:rPr>
          <w:rFonts w:ascii="Times New Roman" w:hAnsi="Times New Roman" w:cs="Times New Roman"/>
          <w:sz w:val="24"/>
          <w:szCs w:val="24"/>
        </w:rPr>
        <w:t>icrobial source tracing data from five sites sampled for bacteria concentrations in the lower Kenai River, 2019 – 2020.</w:t>
      </w:r>
      <w:r w:rsidR="00E67321">
        <w:rPr>
          <w:rFonts w:ascii="Times New Roman" w:hAnsi="Times New Roman" w:cs="Times New Roman"/>
          <w:sz w:val="24"/>
          <w:szCs w:val="24"/>
        </w:rPr>
        <w:t xml:space="preserve">  Values are copies of </w:t>
      </w:r>
      <w:commentRangeStart w:id="395"/>
      <w:commentRangeStart w:id="396"/>
      <w:r w:rsidR="00E67321">
        <w:rPr>
          <w:rFonts w:ascii="Times New Roman" w:hAnsi="Times New Roman" w:cs="Times New Roman"/>
          <w:sz w:val="24"/>
          <w:szCs w:val="24"/>
        </w:rPr>
        <w:t>biomarker gene per 100 mL.</w:t>
      </w:r>
      <w:commentRangeEnd w:id="395"/>
      <w:r w:rsidR="00124214">
        <w:rPr>
          <w:rStyle w:val="CommentReference"/>
          <w:i w:val="0"/>
          <w:iCs w:val="0"/>
          <w:color w:val="auto"/>
        </w:rPr>
        <w:commentReference w:id="395"/>
      </w:r>
      <w:commentRangeEnd w:id="396"/>
      <w:r w:rsidR="00C65B03">
        <w:rPr>
          <w:rStyle w:val="CommentReference"/>
          <w:i w:val="0"/>
          <w:iCs w:val="0"/>
          <w:color w:val="auto"/>
        </w:rPr>
        <w:commentReference w:id="396"/>
      </w:r>
      <w:bookmarkEnd w:id="394"/>
    </w:p>
    <w:tbl>
      <w:tblPr>
        <w:tblStyle w:val="GridTable5Dark-Accent3"/>
        <w:tblW w:w="5000" w:type="pct"/>
        <w:tblLook w:val="04A0" w:firstRow="1" w:lastRow="0" w:firstColumn="1" w:lastColumn="0" w:noHBand="0" w:noVBand="1"/>
      </w:tblPr>
      <w:tblGrid>
        <w:gridCol w:w="1444"/>
        <w:gridCol w:w="3127"/>
        <w:gridCol w:w="1462"/>
        <w:gridCol w:w="1464"/>
        <w:gridCol w:w="1853"/>
      </w:tblGrid>
      <w:tr w:rsidR="0069324C" w:rsidRPr="0069324C" w14:paraId="4ED3F592" w14:textId="77777777" w:rsidTr="008923A5">
        <w:trPr>
          <w:cnfStyle w:val="100000000000" w:firstRow="1" w:lastRow="0" w:firstColumn="0" w:lastColumn="0" w:oddVBand="0" w:evenVBand="0" w:oddHBand="0" w:evenHBand="0" w:firstRowFirstColumn="0" w:firstRowLastColumn="0" w:lastRowFirstColumn="0" w:lastRowLastColumn="0"/>
          <w:trHeight w:val="624"/>
        </w:trPr>
        <w:tc>
          <w:tcPr>
            <w:cnfStyle w:val="001000000000" w:firstRow="0" w:lastRow="0" w:firstColumn="1" w:lastColumn="0" w:oddVBand="0" w:evenVBand="0" w:oddHBand="0" w:evenHBand="0" w:firstRowFirstColumn="0" w:firstRowLastColumn="0" w:lastRowFirstColumn="0" w:lastRowLastColumn="0"/>
            <w:tcW w:w="772" w:type="pct"/>
            <w:vAlign w:val="bottom"/>
            <w:hideMark/>
          </w:tcPr>
          <w:p w14:paraId="6A6B7EC8" w14:textId="77777777" w:rsidR="0069324C" w:rsidRPr="008923A5" w:rsidRDefault="0069324C" w:rsidP="00124214">
            <w:pPr>
              <w:spacing w:line="240" w:lineRule="auto"/>
              <w:contextualSpacing w:val="0"/>
              <w:jc w:val="center"/>
              <w:rPr>
                <w:rFonts w:ascii="Calibri" w:eastAsia="Times New Roman" w:hAnsi="Calibri" w:cs="Calibri"/>
                <w:bCs w:val="0"/>
                <w:color w:val="000000"/>
                <w:sz w:val="24"/>
                <w:szCs w:val="24"/>
              </w:rPr>
            </w:pPr>
            <w:bookmarkStart w:id="397" w:name="RANGE!A1:E21"/>
            <w:r w:rsidRPr="008923A5">
              <w:rPr>
                <w:rFonts w:ascii="Calibri" w:eastAsia="Times New Roman" w:hAnsi="Calibri" w:cs="Calibri"/>
                <w:bCs w:val="0"/>
                <w:color w:val="000000"/>
                <w:sz w:val="24"/>
                <w:szCs w:val="24"/>
              </w:rPr>
              <w:t>Date</w:t>
            </w:r>
            <w:bookmarkEnd w:id="397"/>
          </w:p>
        </w:tc>
        <w:tc>
          <w:tcPr>
            <w:tcW w:w="1672" w:type="pct"/>
            <w:vAlign w:val="bottom"/>
            <w:hideMark/>
          </w:tcPr>
          <w:p w14:paraId="38EBBEB6" w14:textId="77777777" w:rsidR="0069324C" w:rsidRPr="008923A5" w:rsidRDefault="0069324C" w:rsidP="00124214">
            <w:pPr>
              <w:spacing w:line="240" w:lineRule="auto"/>
              <w:contextualSpacing w:val="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Cs w:val="0"/>
                <w:color w:val="000000"/>
                <w:sz w:val="24"/>
                <w:szCs w:val="24"/>
              </w:rPr>
            </w:pPr>
            <w:r w:rsidRPr="008923A5">
              <w:rPr>
                <w:rFonts w:ascii="Calibri" w:eastAsia="Times New Roman" w:hAnsi="Calibri" w:cs="Calibri"/>
                <w:bCs w:val="0"/>
                <w:color w:val="000000"/>
                <w:sz w:val="24"/>
                <w:szCs w:val="24"/>
              </w:rPr>
              <w:t>Location</w:t>
            </w:r>
          </w:p>
        </w:tc>
        <w:tc>
          <w:tcPr>
            <w:tcW w:w="782" w:type="pct"/>
            <w:vAlign w:val="bottom"/>
            <w:hideMark/>
          </w:tcPr>
          <w:p w14:paraId="47000FDA" w14:textId="77777777" w:rsidR="0069324C" w:rsidRPr="008923A5" w:rsidRDefault="0069324C" w:rsidP="00EF48FA">
            <w:pPr>
              <w:spacing w:line="240" w:lineRule="auto"/>
              <w:contextualSpacing w:val="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Cs w:val="0"/>
                <w:color w:val="000000"/>
                <w:sz w:val="24"/>
                <w:szCs w:val="24"/>
              </w:rPr>
            </w:pPr>
            <w:r w:rsidRPr="008923A5">
              <w:rPr>
                <w:rFonts w:ascii="Calibri" w:eastAsia="Times New Roman" w:hAnsi="Calibri" w:cs="Calibri"/>
                <w:bCs w:val="0"/>
                <w:color w:val="000000"/>
                <w:sz w:val="24"/>
                <w:szCs w:val="24"/>
              </w:rPr>
              <w:t>Dog Feces</w:t>
            </w:r>
          </w:p>
        </w:tc>
        <w:tc>
          <w:tcPr>
            <w:tcW w:w="783" w:type="pct"/>
            <w:vAlign w:val="bottom"/>
            <w:hideMark/>
          </w:tcPr>
          <w:p w14:paraId="686CFFD3" w14:textId="77777777" w:rsidR="0069324C" w:rsidRPr="008923A5" w:rsidRDefault="0069324C">
            <w:pPr>
              <w:spacing w:line="240" w:lineRule="auto"/>
              <w:contextualSpacing w:val="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Cs w:val="0"/>
                <w:color w:val="000000"/>
                <w:sz w:val="24"/>
                <w:szCs w:val="24"/>
              </w:rPr>
            </w:pPr>
            <w:r w:rsidRPr="008923A5">
              <w:rPr>
                <w:rFonts w:ascii="Calibri" w:eastAsia="Times New Roman" w:hAnsi="Calibri" w:cs="Calibri"/>
                <w:bCs w:val="0"/>
                <w:color w:val="000000"/>
                <w:sz w:val="24"/>
                <w:szCs w:val="24"/>
              </w:rPr>
              <w:t>Gull Feces</w:t>
            </w:r>
          </w:p>
        </w:tc>
        <w:tc>
          <w:tcPr>
            <w:tcW w:w="992" w:type="pct"/>
            <w:vAlign w:val="bottom"/>
            <w:hideMark/>
          </w:tcPr>
          <w:p w14:paraId="389F357E" w14:textId="77777777" w:rsidR="0069324C" w:rsidRPr="008923A5" w:rsidRDefault="0069324C">
            <w:pPr>
              <w:spacing w:line="240" w:lineRule="auto"/>
              <w:contextualSpacing w:val="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Cs w:val="0"/>
                <w:color w:val="000000"/>
                <w:sz w:val="24"/>
                <w:szCs w:val="24"/>
              </w:rPr>
            </w:pPr>
            <w:r w:rsidRPr="008923A5">
              <w:rPr>
                <w:rFonts w:ascii="Calibri" w:eastAsia="Times New Roman" w:hAnsi="Calibri" w:cs="Calibri"/>
                <w:bCs w:val="0"/>
                <w:color w:val="000000"/>
                <w:sz w:val="24"/>
                <w:szCs w:val="24"/>
              </w:rPr>
              <w:t>Human Feces</w:t>
            </w:r>
          </w:p>
        </w:tc>
      </w:tr>
      <w:tr w:rsidR="0069324C" w:rsidRPr="0069324C" w14:paraId="43B8B50F" w14:textId="77777777" w:rsidTr="008923A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772" w:type="pct"/>
            <w:vMerge w:val="restart"/>
            <w:noWrap/>
            <w:hideMark/>
          </w:tcPr>
          <w:p w14:paraId="3480B0DD" w14:textId="77777777" w:rsidR="0069324C" w:rsidRPr="0069324C" w:rsidRDefault="0069324C" w:rsidP="0069324C">
            <w:pPr>
              <w:spacing w:line="240" w:lineRule="auto"/>
              <w:contextualSpacing w:val="0"/>
              <w:jc w:val="center"/>
              <w:rPr>
                <w:rFonts w:ascii="Calibri" w:eastAsia="Times New Roman" w:hAnsi="Calibri" w:cs="Calibri"/>
                <w:color w:val="000000"/>
              </w:rPr>
            </w:pPr>
            <w:r w:rsidRPr="0069324C">
              <w:rPr>
                <w:rFonts w:ascii="Calibri" w:eastAsia="Times New Roman" w:hAnsi="Calibri" w:cs="Calibri"/>
                <w:color w:val="000000"/>
              </w:rPr>
              <w:t>6/4/2019</w:t>
            </w:r>
          </w:p>
        </w:tc>
        <w:tc>
          <w:tcPr>
            <w:tcW w:w="1672" w:type="pct"/>
            <w:noWrap/>
            <w:hideMark/>
          </w:tcPr>
          <w:p w14:paraId="480DEB6C"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Kenai River Gull Rookery 1</w:t>
            </w:r>
          </w:p>
        </w:tc>
        <w:tc>
          <w:tcPr>
            <w:tcW w:w="782" w:type="pct"/>
            <w:noWrap/>
            <w:hideMark/>
          </w:tcPr>
          <w:p w14:paraId="590D5F9B"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ND</w:t>
            </w:r>
          </w:p>
        </w:tc>
        <w:tc>
          <w:tcPr>
            <w:tcW w:w="783" w:type="pct"/>
            <w:noWrap/>
            <w:hideMark/>
          </w:tcPr>
          <w:p w14:paraId="7119A12F"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3610</w:t>
            </w:r>
          </w:p>
        </w:tc>
        <w:tc>
          <w:tcPr>
            <w:tcW w:w="992" w:type="pct"/>
            <w:noWrap/>
            <w:hideMark/>
          </w:tcPr>
          <w:p w14:paraId="7F498D25"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DNQ</w:t>
            </w:r>
          </w:p>
        </w:tc>
      </w:tr>
      <w:tr w:rsidR="0069324C" w:rsidRPr="0069324C" w14:paraId="55E76F23" w14:textId="77777777" w:rsidTr="008923A5">
        <w:trPr>
          <w:trHeight w:val="288"/>
        </w:trPr>
        <w:tc>
          <w:tcPr>
            <w:cnfStyle w:val="001000000000" w:firstRow="0" w:lastRow="0" w:firstColumn="1" w:lastColumn="0" w:oddVBand="0" w:evenVBand="0" w:oddHBand="0" w:evenHBand="0" w:firstRowFirstColumn="0" w:firstRowLastColumn="0" w:lastRowFirstColumn="0" w:lastRowLastColumn="0"/>
            <w:tcW w:w="772" w:type="pct"/>
            <w:vMerge/>
            <w:hideMark/>
          </w:tcPr>
          <w:p w14:paraId="2006DA97" w14:textId="77777777" w:rsidR="0069324C" w:rsidRPr="0069324C" w:rsidRDefault="0069324C" w:rsidP="0069324C">
            <w:pPr>
              <w:spacing w:line="240" w:lineRule="auto"/>
              <w:contextualSpacing w:val="0"/>
              <w:rPr>
                <w:rFonts w:ascii="Calibri" w:eastAsia="Times New Roman" w:hAnsi="Calibri" w:cs="Calibri"/>
                <w:color w:val="000000"/>
              </w:rPr>
            </w:pPr>
          </w:p>
        </w:tc>
        <w:tc>
          <w:tcPr>
            <w:tcW w:w="1672" w:type="pct"/>
            <w:noWrap/>
            <w:hideMark/>
          </w:tcPr>
          <w:p w14:paraId="41FC9A0A"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Kenai River Gull Rookery 2</w:t>
            </w:r>
          </w:p>
        </w:tc>
        <w:tc>
          <w:tcPr>
            <w:tcW w:w="782" w:type="pct"/>
            <w:noWrap/>
            <w:hideMark/>
          </w:tcPr>
          <w:p w14:paraId="12AE3A8B"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ND</w:t>
            </w:r>
          </w:p>
        </w:tc>
        <w:tc>
          <w:tcPr>
            <w:tcW w:w="783" w:type="pct"/>
            <w:noWrap/>
            <w:hideMark/>
          </w:tcPr>
          <w:p w14:paraId="41088FDB"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2140</w:t>
            </w:r>
          </w:p>
        </w:tc>
        <w:tc>
          <w:tcPr>
            <w:tcW w:w="992" w:type="pct"/>
            <w:noWrap/>
            <w:hideMark/>
          </w:tcPr>
          <w:p w14:paraId="0083A898"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ND</w:t>
            </w:r>
          </w:p>
        </w:tc>
      </w:tr>
      <w:tr w:rsidR="0069324C" w:rsidRPr="0069324C" w14:paraId="62123AEB" w14:textId="77777777" w:rsidTr="008923A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772" w:type="pct"/>
            <w:vMerge/>
            <w:hideMark/>
          </w:tcPr>
          <w:p w14:paraId="2A9F7A18" w14:textId="77777777" w:rsidR="0069324C" w:rsidRPr="0069324C" w:rsidRDefault="0069324C" w:rsidP="0069324C">
            <w:pPr>
              <w:spacing w:line="240" w:lineRule="auto"/>
              <w:contextualSpacing w:val="0"/>
              <w:rPr>
                <w:rFonts w:ascii="Calibri" w:eastAsia="Times New Roman" w:hAnsi="Calibri" w:cs="Calibri"/>
                <w:color w:val="000000"/>
              </w:rPr>
            </w:pPr>
          </w:p>
        </w:tc>
        <w:tc>
          <w:tcPr>
            <w:tcW w:w="1672" w:type="pct"/>
            <w:noWrap/>
            <w:hideMark/>
          </w:tcPr>
          <w:p w14:paraId="431BAAA2"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North Kenai Beach 4</w:t>
            </w:r>
          </w:p>
        </w:tc>
        <w:tc>
          <w:tcPr>
            <w:tcW w:w="782" w:type="pct"/>
            <w:noWrap/>
            <w:hideMark/>
          </w:tcPr>
          <w:p w14:paraId="176DE05F"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4660</w:t>
            </w:r>
          </w:p>
        </w:tc>
        <w:tc>
          <w:tcPr>
            <w:tcW w:w="783" w:type="pct"/>
            <w:noWrap/>
            <w:hideMark/>
          </w:tcPr>
          <w:p w14:paraId="6D4555FB"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965</w:t>
            </w:r>
          </w:p>
        </w:tc>
        <w:tc>
          <w:tcPr>
            <w:tcW w:w="992" w:type="pct"/>
            <w:noWrap/>
            <w:hideMark/>
          </w:tcPr>
          <w:p w14:paraId="1800643D"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ND</w:t>
            </w:r>
          </w:p>
        </w:tc>
      </w:tr>
      <w:tr w:rsidR="0069324C" w:rsidRPr="0069324C" w14:paraId="2A922AE1" w14:textId="77777777" w:rsidTr="008923A5">
        <w:trPr>
          <w:trHeight w:val="288"/>
        </w:trPr>
        <w:tc>
          <w:tcPr>
            <w:cnfStyle w:val="001000000000" w:firstRow="0" w:lastRow="0" w:firstColumn="1" w:lastColumn="0" w:oddVBand="0" w:evenVBand="0" w:oddHBand="0" w:evenHBand="0" w:firstRowFirstColumn="0" w:firstRowLastColumn="0" w:lastRowFirstColumn="0" w:lastRowLastColumn="0"/>
            <w:tcW w:w="772" w:type="pct"/>
            <w:vMerge/>
            <w:hideMark/>
          </w:tcPr>
          <w:p w14:paraId="706B4380" w14:textId="77777777" w:rsidR="0069324C" w:rsidRPr="0069324C" w:rsidRDefault="0069324C" w:rsidP="0069324C">
            <w:pPr>
              <w:spacing w:line="240" w:lineRule="auto"/>
              <w:contextualSpacing w:val="0"/>
              <w:rPr>
                <w:rFonts w:ascii="Calibri" w:eastAsia="Times New Roman" w:hAnsi="Calibri" w:cs="Calibri"/>
                <w:color w:val="000000"/>
              </w:rPr>
            </w:pPr>
          </w:p>
        </w:tc>
        <w:tc>
          <w:tcPr>
            <w:tcW w:w="1672" w:type="pct"/>
            <w:noWrap/>
            <w:hideMark/>
          </w:tcPr>
          <w:p w14:paraId="5E09888C"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South Kenai Beach 3</w:t>
            </w:r>
          </w:p>
        </w:tc>
        <w:tc>
          <w:tcPr>
            <w:tcW w:w="782" w:type="pct"/>
            <w:noWrap/>
            <w:hideMark/>
          </w:tcPr>
          <w:p w14:paraId="2EC85739"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1210</w:t>
            </w:r>
          </w:p>
        </w:tc>
        <w:tc>
          <w:tcPr>
            <w:tcW w:w="783" w:type="pct"/>
            <w:noWrap/>
            <w:hideMark/>
          </w:tcPr>
          <w:p w14:paraId="56C702EB"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1380</w:t>
            </w:r>
          </w:p>
        </w:tc>
        <w:tc>
          <w:tcPr>
            <w:tcW w:w="992" w:type="pct"/>
            <w:noWrap/>
            <w:hideMark/>
          </w:tcPr>
          <w:p w14:paraId="2BC7C9B7"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ND</w:t>
            </w:r>
          </w:p>
        </w:tc>
      </w:tr>
      <w:tr w:rsidR="0069324C" w:rsidRPr="0069324C" w14:paraId="7CD0005F" w14:textId="77777777" w:rsidTr="008923A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772" w:type="pct"/>
            <w:vMerge/>
            <w:hideMark/>
          </w:tcPr>
          <w:p w14:paraId="4483B276" w14:textId="77777777" w:rsidR="0069324C" w:rsidRPr="0069324C" w:rsidRDefault="0069324C" w:rsidP="0069324C">
            <w:pPr>
              <w:spacing w:line="240" w:lineRule="auto"/>
              <w:contextualSpacing w:val="0"/>
              <w:rPr>
                <w:rFonts w:ascii="Calibri" w:eastAsia="Times New Roman" w:hAnsi="Calibri" w:cs="Calibri"/>
                <w:color w:val="000000"/>
              </w:rPr>
            </w:pPr>
          </w:p>
        </w:tc>
        <w:tc>
          <w:tcPr>
            <w:tcW w:w="1672" w:type="pct"/>
            <w:noWrap/>
            <w:hideMark/>
          </w:tcPr>
          <w:p w14:paraId="0B621F9A"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Warren Ames Bridge</w:t>
            </w:r>
          </w:p>
        </w:tc>
        <w:tc>
          <w:tcPr>
            <w:tcW w:w="782" w:type="pct"/>
            <w:noWrap/>
            <w:hideMark/>
          </w:tcPr>
          <w:p w14:paraId="4E631C67"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ND</w:t>
            </w:r>
          </w:p>
        </w:tc>
        <w:tc>
          <w:tcPr>
            <w:tcW w:w="783" w:type="pct"/>
            <w:noWrap/>
            <w:hideMark/>
          </w:tcPr>
          <w:p w14:paraId="4B4583DE"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1680</w:t>
            </w:r>
          </w:p>
        </w:tc>
        <w:tc>
          <w:tcPr>
            <w:tcW w:w="992" w:type="pct"/>
            <w:noWrap/>
            <w:hideMark/>
          </w:tcPr>
          <w:p w14:paraId="44E0BD6E"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DNQ</w:t>
            </w:r>
          </w:p>
        </w:tc>
      </w:tr>
      <w:tr w:rsidR="0069324C" w:rsidRPr="0069324C" w14:paraId="36FF14E1" w14:textId="77777777" w:rsidTr="008923A5">
        <w:trPr>
          <w:trHeight w:val="288"/>
        </w:trPr>
        <w:tc>
          <w:tcPr>
            <w:cnfStyle w:val="001000000000" w:firstRow="0" w:lastRow="0" w:firstColumn="1" w:lastColumn="0" w:oddVBand="0" w:evenVBand="0" w:oddHBand="0" w:evenHBand="0" w:firstRowFirstColumn="0" w:firstRowLastColumn="0" w:lastRowFirstColumn="0" w:lastRowLastColumn="0"/>
            <w:tcW w:w="772" w:type="pct"/>
            <w:vMerge w:val="restart"/>
            <w:noWrap/>
            <w:hideMark/>
          </w:tcPr>
          <w:p w14:paraId="52AB2D6E" w14:textId="77777777" w:rsidR="0069324C" w:rsidRPr="0069324C" w:rsidRDefault="0069324C" w:rsidP="0069324C">
            <w:pPr>
              <w:spacing w:line="240" w:lineRule="auto"/>
              <w:contextualSpacing w:val="0"/>
              <w:jc w:val="center"/>
              <w:rPr>
                <w:rFonts w:ascii="Calibri" w:eastAsia="Times New Roman" w:hAnsi="Calibri" w:cs="Calibri"/>
                <w:color w:val="000000"/>
              </w:rPr>
            </w:pPr>
            <w:r w:rsidRPr="0069324C">
              <w:rPr>
                <w:rFonts w:ascii="Calibri" w:eastAsia="Times New Roman" w:hAnsi="Calibri" w:cs="Calibri"/>
                <w:color w:val="000000"/>
              </w:rPr>
              <w:t>8/8/2019</w:t>
            </w:r>
          </w:p>
        </w:tc>
        <w:tc>
          <w:tcPr>
            <w:tcW w:w="1672" w:type="pct"/>
            <w:noWrap/>
            <w:hideMark/>
          </w:tcPr>
          <w:p w14:paraId="0BFAA49D"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Kenai River Gull Rookery 1</w:t>
            </w:r>
          </w:p>
        </w:tc>
        <w:tc>
          <w:tcPr>
            <w:tcW w:w="782" w:type="pct"/>
            <w:noWrap/>
            <w:hideMark/>
          </w:tcPr>
          <w:p w14:paraId="2989D1BC"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ND</w:t>
            </w:r>
          </w:p>
        </w:tc>
        <w:tc>
          <w:tcPr>
            <w:tcW w:w="783" w:type="pct"/>
            <w:noWrap/>
            <w:hideMark/>
          </w:tcPr>
          <w:p w14:paraId="273FE3B4"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3040</w:t>
            </w:r>
          </w:p>
        </w:tc>
        <w:tc>
          <w:tcPr>
            <w:tcW w:w="992" w:type="pct"/>
            <w:noWrap/>
            <w:hideMark/>
          </w:tcPr>
          <w:p w14:paraId="590F3207"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525</w:t>
            </w:r>
          </w:p>
        </w:tc>
      </w:tr>
      <w:tr w:rsidR="0069324C" w:rsidRPr="0069324C" w14:paraId="3F1E9B49" w14:textId="77777777" w:rsidTr="008923A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772" w:type="pct"/>
            <w:vMerge/>
            <w:hideMark/>
          </w:tcPr>
          <w:p w14:paraId="72D0C983" w14:textId="77777777" w:rsidR="0069324C" w:rsidRPr="0069324C" w:rsidRDefault="0069324C" w:rsidP="0069324C">
            <w:pPr>
              <w:spacing w:line="240" w:lineRule="auto"/>
              <w:contextualSpacing w:val="0"/>
              <w:rPr>
                <w:rFonts w:ascii="Calibri" w:eastAsia="Times New Roman" w:hAnsi="Calibri" w:cs="Calibri"/>
                <w:color w:val="000000"/>
              </w:rPr>
            </w:pPr>
          </w:p>
        </w:tc>
        <w:tc>
          <w:tcPr>
            <w:tcW w:w="1672" w:type="pct"/>
            <w:noWrap/>
            <w:hideMark/>
          </w:tcPr>
          <w:p w14:paraId="4ECF9542"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Kenai River Gull Rookery 2</w:t>
            </w:r>
          </w:p>
        </w:tc>
        <w:tc>
          <w:tcPr>
            <w:tcW w:w="782" w:type="pct"/>
            <w:noWrap/>
            <w:hideMark/>
          </w:tcPr>
          <w:p w14:paraId="0C9DE9C2"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DNQ</w:t>
            </w:r>
          </w:p>
        </w:tc>
        <w:tc>
          <w:tcPr>
            <w:tcW w:w="783" w:type="pct"/>
            <w:noWrap/>
            <w:hideMark/>
          </w:tcPr>
          <w:p w14:paraId="211D76B8"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9010</w:t>
            </w:r>
          </w:p>
        </w:tc>
        <w:tc>
          <w:tcPr>
            <w:tcW w:w="992" w:type="pct"/>
            <w:noWrap/>
            <w:hideMark/>
          </w:tcPr>
          <w:p w14:paraId="02603003"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DNQ</w:t>
            </w:r>
          </w:p>
        </w:tc>
      </w:tr>
      <w:tr w:rsidR="0069324C" w:rsidRPr="0069324C" w14:paraId="32781C6B" w14:textId="77777777" w:rsidTr="008923A5">
        <w:trPr>
          <w:trHeight w:val="288"/>
        </w:trPr>
        <w:tc>
          <w:tcPr>
            <w:cnfStyle w:val="001000000000" w:firstRow="0" w:lastRow="0" w:firstColumn="1" w:lastColumn="0" w:oddVBand="0" w:evenVBand="0" w:oddHBand="0" w:evenHBand="0" w:firstRowFirstColumn="0" w:firstRowLastColumn="0" w:lastRowFirstColumn="0" w:lastRowLastColumn="0"/>
            <w:tcW w:w="772" w:type="pct"/>
            <w:vMerge/>
            <w:hideMark/>
          </w:tcPr>
          <w:p w14:paraId="14382235" w14:textId="77777777" w:rsidR="0069324C" w:rsidRPr="0069324C" w:rsidRDefault="0069324C" w:rsidP="0069324C">
            <w:pPr>
              <w:spacing w:line="240" w:lineRule="auto"/>
              <w:contextualSpacing w:val="0"/>
              <w:rPr>
                <w:rFonts w:ascii="Calibri" w:eastAsia="Times New Roman" w:hAnsi="Calibri" w:cs="Calibri"/>
                <w:color w:val="000000"/>
              </w:rPr>
            </w:pPr>
          </w:p>
        </w:tc>
        <w:tc>
          <w:tcPr>
            <w:tcW w:w="1672" w:type="pct"/>
            <w:noWrap/>
            <w:hideMark/>
          </w:tcPr>
          <w:p w14:paraId="4884F7D6"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North Kenai Beach 4</w:t>
            </w:r>
          </w:p>
        </w:tc>
        <w:tc>
          <w:tcPr>
            <w:tcW w:w="782" w:type="pct"/>
            <w:noWrap/>
            <w:hideMark/>
          </w:tcPr>
          <w:p w14:paraId="3024A981"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ND</w:t>
            </w:r>
          </w:p>
        </w:tc>
        <w:tc>
          <w:tcPr>
            <w:tcW w:w="783" w:type="pct"/>
            <w:noWrap/>
            <w:hideMark/>
          </w:tcPr>
          <w:p w14:paraId="09878EC3"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11600</w:t>
            </w:r>
          </w:p>
        </w:tc>
        <w:tc>
          <w:tcPr>
            <w:tcW w:w="992" w:type="pct"/>
            <w:noWrap/>
            <w:hideMark/>
          </w:tcPr>
          <w:p w14:paraId="307C7A99"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DNQ</w:t>
            </w:r>
          </w:p>
        </w:tc>
      </w:tr>
      <w:tr w:rsidR="0069324C" w:rsidRPr="0069324C" w14:paraId="2E8F49F9" w14:textId="77777777" w:rsidTr="008923A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772" w:type="pct"/>
            <w:vMerge/>
            <w:hideMark/>
          </w:tcPr>
          <w:p w14:paraId="44E710BC" w14:textId="77777777" w:rsidR="0069324C" w:rsidRPr="0069324C" w:rsidRDefault="0069324C" w:rsidP="0069324C">
            <w:pPr>
              <w:spacing w:line="240" w:lineRule="auto"/>
              <w:contextualSpacing w:val="0"/>
              <w:rPr>
                <w:rFonts w:ascii="Calibri" w:eastAsia="Times New Roman" w:hAnsi="Calibri" w:cs="Calibri"/>
                <w:color w:val="000000"/>
              </w:rPr>
            </w:pPr>
          </w:p>
        </w:tc>
        <w:tc>
          <w:tcPr>
            <w:tcW w:w="1672" w:type="pct"/>
            <w:noWrap/>
            <w:hideMark/>
          </w:tcPr>
          <w:p w14:paraId="6F79CA4B"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South Kenai Beach 3</w:t>
            </w:r>
          </w:p>
        </w:tc>
        <w:tc>
          <w:tcPr>
            <w:tcW w:w="782" w:type="pct"/>
            <w:noWrap/>
            <w:hideMark/>
          </w:tcPr>
          <w:p w14:paraId="2E52A2D2"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ND</w:t>
            </w:r>
          </w:p>
        </w:tc>
        <w:tc>
          <w:tcPr>
            <w:tcW w:w="783" w:type="pct"/>
            <w:noWrap/>
            <w:hideMark/>
          </w:tcPr>
          <w:p w14:paraId="333D2AA1"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28200</w:t>
            </w:r>
          </w:p>
        </w:tc>
        <w:tc>
          <w:tcPr>
            <w:tcW w:w="992" w:type="pct"/>
            <w:noWrap/>
            <w:hideMark/>
          </w:tcPr>
          <w:p w14:paraId="4C99423F"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DNQ</w:t>
            </w:r>
          </w:p>
        </w:tc>
      </w:tr>
      <w:tr w:rsidR="0069324C" w:rsidRPr="0069324C" w14:paraId="33F9492B" w14:textId="77777777" w:rsidTr="008923A5">
        <w:trPr>
          <w:trHeight w:val="288"/>
        </w:trPr>
        <w:tc>
          <w:tcPr>
            <w:cnfStyle w:val="001000000000" w:firstRow="0" w:lastRow="0" w:firstColumn="1" w:lastColumn="0" w:oddVBand="0" w:evenVBand="0" w:oddHBand="0" w:evenHBand="0" w:firstRowFirstColumn="0" w:firstRowLastColumn="0" w:lastRowFirstColumn="0" w:lastRowLastColumn="0"/>
            <w:tcW w:w="772" w:type="pct"/>
            <w:vMerge/>
            <w:hideMark/>
          </w:tcPr>
          <w:p w14:paraId="4A159C30" w14:textId="77777777" w:rsidR="0069324C" w:rsidRPr="0069324C" w:rsidRDefault="0069324C" w:rsidP="0069324C">
            <w:pPr>
              <w:spacing w:line="240" w:lineRule="auto"/>
              <w:contextualSpacing w:val="0"/>
              <w:rPr>
                <w:rFonts w:ascii="Calibri" w:eastAsia="Times New Roman" w:hAnsi="Calibri" w:cs="Calibri"/>
                <w:color w:val="000000"/>
              </w:rPr>
            </w:pPr>
          </w:p>
        </w:tc>
        <w:tc>
          <w:tcPr>
            <w:tcW w:w="1672" w:type="pct"/>
            <w:noWrap/>
            <w:hideMark/>
          </w:tcPr>
          <w:p w14:paraId="3A15C943"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Warren Ames Bridge</w:t>
            </w:r>
          </w:p>
        </w:tc>
        <w:tc>
          <w:tcPr>
            <w:tcW w:w="782" w:type="pct"/>
            <w:noWrap/>
            <w:hideMark/>
          </w:tcPr>
          <w:p w14:paraId="70D6D16D"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DNQ</w:t>
            </w:r>
          </w:p>
        </w:tc>
        <w:tc>
          <w:tcPr>
            <w:tcW w:w="783" w:type="pct"/>
            <w:noWrap/>
            <w:hideMark/>
          </w:tcPr>
          <w:p w14:paraId="7C2D2460"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2920</w:t>
            </w:r>
          </w:p>
        </w:tc>
        <w:tc>
          <w:tcPr>
            <w:tcW w:w="992" w:type="pct"/>
            <w:noWrap/>
            <w:hideMark/>
          </w:tcPr>
          <w:p w14:paraId="6AD978B9"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DNQ</w:t>
            </w:r>
          </w:p>
        </w:tc>
      </w:tr>
      <w:tr w:rsidR="0069324C" w:rsidRPr="0069324C" w14:paraId="2E59FD6B" w14:textId="77777777" w:rsidTr="008923A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772" w:type="pct"/>
            <w:vMerge w:val="restart"/>
            <w:noWrap/>
            <w:hideMark/>
          </w:tcPr>
          <w:p w14:paraId="7D78C91D" w14:textId="77777777" w:rsidR="0069324C" w:rsidRPr="0069324C" w:rsidRDefault="0069324C" w:rsidP="0069324C">
            <w:pPr>
              <w:spacing w:line="240" w:lineRule="auto"/>
              <w:contextualSpacing w:val="0"/>
              <w:jc w:val="center"/>
              <w:rPr>
                <w:rFonts w:ascii="Calibri" w:eastAsia="Times New Roman" w:hAnsi="Calibri" w:cs="Calibri"/>
                <w:color w:val="000000"/>
              </w:rPr>
            </w:pPr>
            <w:r w:rsidRPr="0069324C">
              <w:rPr>
                <w:rFonts w:ascii="Calibri" w:eastAsia="Times New Roman" w:hAnsi="Calibri" w:cs="Calibri"/>
                <w:color w:val="000000"/>
              </w:rPr>
              <w:t>6/23/2020</w:t>
            </w:r>
          </w:p>
        </w:tc>
        <w:tc>
          <w:tcPr>
            <w:tcW w:w="1672" w:type="pct"/>
            <w:noWrap/>
            <w:hideMark/>
          </w:tcPr>
          <w:p w14:paraId="1DC85D37"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Kenai River Gull Rookery 1</w:t>
            </w:r>
          </w:p>
        </w:tc>
        <w:tc>
          <w:tcPr>
            <w:tcW w:w="782" w:type="pct"/>
            <w:noWrap/>
            <w:hideMark/>
          </w:tcPr>
          <w:p w14:paraId="2AACCE3D"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ND</w:t>
            </w:r>
          </w:p>
        </w:tc>
        <w:tc>
          <w:tcPr>
            <w:tcW w:w="783" w:type="pct"/>
            <w:noWrap/>
            <w:hideMark/>
          </w:tcPr>
          <w:p w14:paraId="4270CA09"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3320</w:t>
            </w:r>
          </w:p>
        </w:tc>
        <w:tc>
          <w:tcPr>
            <w:tcW w:w="992" w:type="pct"/>
            <w:noWrap/>
            <w:hideMark/>
          </w:tcPr>
          <w:p w14:paraId="7C0386DE"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ND</w:t>
            </w:r>
          </w:p>
        </w:tc>
      </w:tr>
      <w:tr w:rsidR="0069324C" w:rsidRPr="0069324C" w14:paraId="759CB54F" w14:textId="77777777" w:rsidTr="008923A5">
        <w:trPr>
          <w:trHeight w:val="288"/>
        </w:trPr>
        <w:tc>
          <w:tcPr>
            <w:cnfStyle w:val="001000000000" w:firstRow="0" w:lastRow="0" w:firstColumn="1" w:lastColumn="0" w:oddVBand="0" w:evenVBand="0" w:oddHBand="0" w:evenHBand="0" w:firstRowFirstColumn="0" w:firstRowLastColumn="0" w:lastRowFirstColumn="0" w:lastRowLastColumn="0"/>
            <w:tcW w:w="772" w:type="pct"/>
            <w:vMerge/>
            <w:hideMark/>
          </w:tcPr>
          <w:p w14:paraId="4D5BB4A2" w14:textId="77777777" w:rsidR="0069324C" w:rsidRPr="0069324C" w:rsidRDefault="0069324C" w:rsidP="0069324C">
            <w:pPr>
              <w:spacing w:line="240" w:lineRule="auto"/>
              <w:contextualSpacing w:val="0"/>
              <w:rPr>
                <w:rFonts w:ascii="Calibri" w:eastAsia="Times New Roman" w:hAnsi="Calibri" w:cs="Calibri"/>
                <w:color w:val="000000"/>
              </w:rPr>
            </w:pPr>
          </w:p>
        </w:tc>
        <w:tc>
          <w:tcPr>
            <w:tcW w:w="1672" w:type="pct"/>
            <w:noWrap/>
            <w:hideMark/>
          </w:tcPr>
          <w:p w14:paraId="522D7E9F"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Kenai River Gull Rookery 2</w:t>
            </w:r>
          </w:p>
        </w:tc>
        <w:tc>
          <w:tcPr>
            <w:tcW w:w="782" w:type="pct"/>
            <w:noWrap/>
            <w:hideMark/>
          </w:tcPr>
          <w:p w14:paraId="365F7673"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ND</w:t>
            </w:r>
          </w:p>
        </w:tc>
        <w:tc>
          <w:tcPr>
            <w:tcW w:w="783" w:type="pct"/>
            <w:noWrap/>
            <w:hideMark/>
          </w:tcPr>
          <w:p w14:paraId="074FE7B5"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3300</w:t>
            </w:r>
          </w:p>
        </w:tc>
        <w:tc>
          <w:tcPr>
            <w:tcW w:w="992" w:type="pct"/>
            <w:noWrap/>
            <w:hideMark/>
          </w:tcPr>
          <w:p w14:paraId="1F78BAA3"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ND</w:t>
            </w:r>
          </w:p>
        </w:tc>
      </w:tr>
      <w:tr w:rsidR="0069324C" w:rsidRPr="0069324C" w14:paraId="35BC684F" w14:textId="77777777" w:rsidTr="008923A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772" w:type="pct"/>
            <w:vMerge/>
            <w:hideMark/>
          </w:tcPr>
          <w:p w14:paraId="17E49D73" w14:textId="77777777" w:rsidR="0069324C" w:rsidRPr="0069324C" w:rsidRDefault="0069324C" w:rsidP="0069324C">
            <w:pPr>
              <w:spacing w:line="240" w:lineRule="auto"/>
              <w:contextualSpacing w:val="0"/>
              <w:rPr>
                <w:rFonts w:ascii="Calibri" w:eastAsia="Times New Roman" w:hAnsi="Calibri" w:cs="Calibri"/>
                <w:color w:val="000000"/>
              </w:rPr>
            </w:pPr>
          </w:p>
        </w:tc>
        <w:tc>
          <w:tcPr>
            <w:tcW w:w="1672" w:type="pct"/>
            <w:noWrap/>
            <w:hideMark/>
          </w:tcPr>
          <w:p w14:paraId="38790118"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North Kenai Beach 4</w:t>
            </w:r>
          </w:p>
        </w:tc>
        <w:tc>
          <w:tcPr>
            <w:tcW w:w="782" w:type="pct"/>
            <w:noWrap/>
            <w:hideMark/>
          </w:tcPr>
          <w:p w14:paraId="152BD807"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ND</w:t>
            </w:r>
          </w:p>
        </w:tc>
        <w:tc>
          <w:tcPr>
            <w:tcW w:w="783" w:type="pct"/>
            <w:noWrap/>
            <w:hideMark/>
          </w:tcPr>
          <w:p w14:paraId="4E0B4402"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688</w:t>
            </w:r>
          </w:p>
        </w:tc>
        <w:tc>
          <w:tcPr>
            <w:tcW w:w="992" w:type="pct"/>
            <w:noWrap/>
            <w:hideMark/>
          </w:tcPr>
          <w:p w14:paraId="213CD4CC"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ND</w:t>
            </w:r>
          </w:p>
        </w:tc>
      </w:tr>
      <w:tr w:rsidR="0069324C" w:rsidRPr="0069324C" w14:paraId="25B98AF3" w14:textId="77777777" w:rsidTr="008923A5">
        <w:trPr>
          <w:trHeight w:val="288"/>
        </w:trPr>
        <w:tc>
          <w:tcPr>
            <w:cnfStyle w:val="001000000000" w:firstRow="0" w:lastRow="0" w:firstColumn="1" w:lastColumn="0" w:oddVBand="0" w:evenVBand="0" w:oddHBand="0" w:evenHBand="0" w:firstRowFirstColumn="0" w:firstRowLastColumn="0" w:lastRowFirstColumn="0" w:lastRowLastColumn="0"/>
            <w:tcW w:w="772" w:type="pct"/>
            <w:vMerge/>
            <w:hideMark/>
          </w:tcPr>
          <w:p w14:paraId="17FA5C25" w14:textId="77777777" w:rsidR="0069324C" w:rsidRPr="0069324C" w:rsidRDefault="0069324C" w:rsidP="0069324C">
            <w:pPr>
              <w:spacing w:line="240" w:lineRule="auto"/>
              <w:contextualSpacing w:val="0"/>
              <w:rPr>
                <w:rFonts w:ascii="Calibri" w:eastAsia="Times New Roman" w:hAnsi="Calibri" w:cs="Calibri"/>
                <w:color w:val="000000"/>
              </w:rPr>
            </w:pPr>
          </w:p>
        </w:tc>
        <w:tc>
          <w:tcPr>
            <w:tcW w:w="1672" w:type="pct"/>
            <w:noWrap/>
            <w:hideMark/>
          </w:tcPr>
          <w:p w14:paraId="7AADA8D1"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South Kenai Beach 3</w:t>
            </w:r>
          </w:p>
        </w:tc>
        <w:tc>
          <w:tcPr>
            <w:tcW w:w="782" w:type="pct"/>
            <w:noWrap/>
            <w:hideMark/>
          </w:tcPr>
          <w:p w14:paraId="73324EA9"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ND</w:t>
            </w:r>
          </w:p>
        </w:tc>
        <w:tc>
          <w:tcPr>
            <w:tcW w:w="783" w:type="pct"/>
            <w:noWrap/>
            <w:hideMark/>
          </w:tcPr>
          <w:p w14:paraId="6C00A998"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DNQ</w:t>
            </w:r>
          </w:p>
        </w:tc>
        <w:tc>
          <w:tcPr>
            <w:tcW w:w="992" w:type="pct"/>
            <w:noWrap/>
            <w:hideMark/>
          </w:tcPr>
          <w:p w14:paraId="70772454"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ND</w:t>
            </w:r>
          </w:p>
        </w:tc>
      </w:tr>
      <w:tr w:rsidR="0069324C" w:rsidRPr="0069324C" w14:paraId="754A35A1" w14:textId="77777777" w:rsidTr="008923A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772" w:type="pct"/>
            <w:vMerge/>
            <w:hideMark/>
          </w:tcPr>
          <w:p w14:paraId="5A145D6C" w14:textId="77777777" w:rsidR="0069324C" w:rsidRPr="0069324C" w:rsidRDefault="0069324C" w:rsidP="0069324C">
            <w:pPr>
              <w:spacing w:line="240" w:lineRule="auto"/>
              <w:contextualSpacing w:val="0"/>
              <w:rPr>
                <w:rFonts w:ascii="Calibri" w:eastAsia="Times New Roman" w:hAnsi="Calibri" w:cs="Calibri"/>
                <w:color w:val="000000"/>
              </w:rPr>
            </w:pPr>
          </w:p>
        </w:tc>
        <w:tc>
          <w:tcPr>
            <w:tcW w:w="1672" w:type="pct"/>
            <w:noWrap/>
            <w:hideMark/>
          </w:tcPr>
          <w:p w14:paraId="5A50ED92"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Warren Ames Bridge</w:t>
            </w:r>
          </w:p>
        </w:tc>
        <w:tc>
          <w:tcPr>
            <w:tcW w:w="782" w:type="pct"/>
            <w:noWrap/>
            <w:hideMark/>
          </w:tcPr>
          <w:p w14:paraId="6DB6E51C"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DNQ</w:t>
            </w:r>
          </w:p>
        </w:tc>
        <w:tc>
          <w:tcPr>
            <w:tcW w:w="783" w:type="pct"/>
            <w:noWrap/>
            <w:hideMark/>
          </w:tcPr>
          <w:p w14:paraId="1C8052AB"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DNQ</w:t>
            </w:r>
          </w:p>
        </w:tc>
        <w:tc>
          <w:tcPr>
            <w:tcW w:w="992" w:type="pct"/>
            <w:noWrap/>
            <w:hideMark/>
          </w:tcPr>
          <w:p w14:paraId="01F02864"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ND</w:t>
            </w:r>
          </w:p>
        </w:tc>
      </w:tr>
      <w:tr w:rsidR="0069324C" w:rsidRPr="0069324C" w14:paraId="14F85D2B" w14:textId="77777777" w:rsidTr="008923A5">
        <w:trPr>
          <w:trHeight w:val="288"/>
        </w:trPr>
        <w:tc>
          <w:tcPr>
            <w:cnfStyle w:val="001000000000" w:firstRow="0" w:lastRow="0" w:firstColumn="1" w:lastColumn="0" w:oddVBand="0" w:evenVBand="0" w:oddHBand="0" w:evenHBand="0" w:firstRowFirstColumn="0" w:firstRowLastColumn="0" w:lastRowFirstColumn="0" w:lastRowLastColumn="0"/>
            <w:tcW w:w="772" w:type="pct"/>
            <w:vMerge w:val="restart"/>
            <w:noWrap/>
            <w:hideMark/>
          </w:tcPr>
          <w:p w14:paraId="3AF84F43" w14:textId="77777777" w:rsidR="0069324C" w:rsidRPr="0069324C" w:rsidRDefault="0069324C" w:rsidP="0069324C">
            <w:pPr>
              <w:spacing w:line="240" w:lineRule="auto"/>
              <w:contextualSpacing w:val="0"/>
              <w:jc w:val="center"/>
              <w:rPr>
                <w:rFonts w:ascii="Calibri" w:eastAsia="Times New Roman" w:hAnsi="Calibri" w:cs="Calibri"/>
                <w:color w:val="000000"/>
              </w:rPr>
            </w:pPr>
            <w:r w:rsidRPr="0069324C">
              <w:rPr>
                <w:rFonts w:ascii="Calibri" w:eastAsia="Times New Roman" w:hAnsi="Calibri" w:cs="Calibri"/>
                <w:color w:val="000000"/>
              </w:rPr>
              <w:t>7/20/2020</w:t>
            </w:r>
          </w:p>
        </w:tc>
        <w:tc>
          <w:tcPr>
            <w:tcW w:w="1672" w:type="pct"/>
            <w:noWrap/>
            <w:hideMark/>
          </w:tcPr>
          <w:p w14:paraId="63058BCA"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Kenai River Gull Rookery 1</w:t>
            </w:r>
          </w:p>
        </w:tc>
        <w:tc>
          <w:tcPr>
            <w:tcW w:w="782" w:type="pct"/>
            <w:noWrap/>
            <w:hideMark/>
          </w:tcPr>
          <w:p w14:paraId="66D0A50A"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ND</w:t>
            </w:r>
          </w:p>
        </w:tc>
        <w:tc>
          <w:tcPr>
            <w:tcW w:w="783" w:type="pct"/>
            <w:noWrap/>
            <w:hideMark/>
          </w:tcPr>
          <w:p w14:paraId="6D58569C"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8050</w:t>
            </w:r>
          </w:p>
        </w:tc>
        <w:tc>
          <w:tcPr>
            <w:tcW w:w="992" w:type="pct"/>
            <w:noWrap/>
            <w:hideMark/>
          </w:tcPr>
          <w:p w14:paraId="70FF80AD"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DNQ</w:t>
            </w:r>
          </w:p>
        </w:tc>
      </w:tr>
      <w:tr w:rsidR="0069324C" w:rsidRPr="0069324C" w14:paraId="71616ED6" w14:textId="77777777" w:rsidTr="008923A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772" w:type="pct"/>
            <w:vMerge/>
            <w:hideMark/>
          </w:tcPr>
          <w:p w14:paraId="171AF8E4" w14:textId="77777777" w:rsidR="0069324C" w:rsidRPr="0069324C" w:rsidRDefault="0069324C" w:rsidP="0069324C">
            <w:pPr>
              <w:spacing w:line="240" w:lineRule="auto"/>
              <w:contextualSpacing w:val="0"/>
              <w:rPr>
                <w:rFonts w:ascii="Calibri" w:eastAsia="Times New Roman" w:hAnsi="Calibri" w:cs="Calibri"/>
                <w:color w:val="000000"/>
              </w:rPr>
            </w:pPr>
          </w:p>
        </w:tc>
        <w:tc>
          <w:tcPr>
            <w:tcW w:w="1672" w:type="pct"/>
            <w:noWrap/>
            <w:hideMark/>
          </w:tcPr>
          <w:p w14:paraId="00CAF423"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Kenai River Gull Rookery 2</w:t>
            </w:r>
          </w:p>
        </w:tc>
        <w:tc>
          <w:tcPr>
            <w:tcW w:w="782" w:type="pct"/>
            <w:noWrap/>
            <w:hideMark/>
          </w:tcPr>
          <w:p w14:paraId="050483C3"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ND</w:t>
            </w:r>
          </w:p>
        </w:tc>
        <w:tc>
          <w:tcPr>
            <w:tcW w:w="783" w:type="pct"/>
            <w:noWrap/>
            <w:hideMark/>
          </w:tcPr>
          <w:p w14:paraId="193F874A"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8550</w:t>
            </w:r>
          </w:p>
        </w:tc>
        <w:tc>
          <w:tcPr>
            <w:tcW w:w="992" w:type="pct"/>
            <w:noWrap/>
            <w:hideMark/>
          </w:tcPr>
          <w:p w14:paraId="3535F0BE"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629</w:t>
            </w:r>
          </w:p>
        </w:tc>
      </w:tr>
      <w:tr w:rsidR="0069324C" w:rsidRPr="0069324C" w14:paraId="66303725" w14:textId="77777777" w:rsidTr="008923A5">
        <w:trPr>
          <w:trHeight w:val="288"/>
        </w:trPr>
        <w:tc>
          <w:tcPr>
            <w:cnfStyle w:val="001000000000" w:firstRow="0" w:lastRow="0" w:firstColumn="1" w:lastColumn="0" w:oddVBand="0" w:evenVBand="0" w:oddHBand="0" w:evenHBand="0" w:firstRowFirstColumn="0" w:firstRowLastColumn="0" w:lastRowFirstColumn="0" w:lastRowLastColumn="0"/>
            <w:tcW w:w="772" w:type="pct"/>
            <w:vMerge/>
            <w:hideMark/>
          </w:tcPr>
          <w:p w14:paraId="41E5F48A" w14:textId="77777777" w:rsidR="0069324C" w:rsidRPr="0069324C" w:rsidRDefault="0069324C" w:rsidP="0069324C">
            <w:pPr>
              <w:spacing w:line="240" w:lineRule="auto"/>
              <w:contextualSpacing w:val="0"/>
              <w:rPr>
                <w:rFonts w:ascii="Calibri" w:eastAsia="Times New Roman" w:hAnsi="Calibri" w:cs="Calibri"/>
                <w:color w:val="000000"/>
              </w:rPr>
            </w:pPr>
          </w:p>
        </w:tc>
        <w:tc>
          <w:tcPr>
            <w:tcW w:w="1672" w:type="pct"/>
            <w:noWrap/>
            <w:hideMark/>
          </w:tcPr>
          <w:p w14:paraId="2DE32215"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North Kenai Beach 4</w:t>
            </w:r>
          </w:p>
        </w:tc>
        <w:tc>
          <w:tcPr>
            <w:tcW w:w="782" w:type="pct"/>
            <w:noWrap/>
            <w:hideMark/>
          </w:tcPr>
          <w:p w14:paraId="7D9F5232"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DNQ</w:t>
            </w:r>
          </w:p>
        </w:tc>
        <w:tc>
          <w:tcPr>
            <w:tcW w:w="783" w:type="pct"/>
            <w:noWrap/>
            <w:hideMark/>
          </w:tcPr>
          <w:p w14:paraId="64214ECF"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1590</w:t>
            </w:r>
          </w:p>
        </w:tc>
        <w:tc>
          <w:tcPr>
            <w:tcW w:w="992" w:type="pct"/>
            <w:noWrap/>
            <w:hideMark/>
          </w:tcPr>
          <w:p w14:paraId="6CD944C5"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1140</w:t>
            </w:r>
          </w:p>
        </w:tc>
      </w:tr>
      <w:tr w:rsidR="0069324C" w:rsidRPr="0069324C" w14:paraId="00FB7715" w14:textId="77777777" w:rsidTr="008923A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772" w:type="pct"/>
            <w:vMerge/>
            <w:hideMark/>
          </w:tcPr>
          <w:p w14:paraId="62C070C3" w14:textId="77777777" w:rsidR="0069324C" w:rsidRPr="0069324C" w:rsidRDefault="0069324C" w:rsidP="0069324C">
            <w:pPr>
              <w:spacing w:line="240" w:lineRule="auto"/>
              <w:contextualSpacing w:val="0"/>
              <w:rPr>
                <w:rFonts w:ascii="Calibri" w:eastAsia="Times New Roman" w:hAnsi="Calibri" w:cs="Calibri"/>
                <w:color w:val="000000"/>
              </w:rPr>
            </w:pPr>
          </w:p>
        </w:tc>
        <w:tc>
          <w:tcPr>
            <w:tcW w:w="1672" w:type="pct"/>
            <w:noWrap/>
            <w:hideMark/>
          </w:tcPr>
          <w:p w14:paraId="0BB2DF61"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South Kenai Beach 3</w:t>
            </w:r>
          </w:p>
        </w:tc>
        <w:tc>
          <w:tcPr>
            <w:tcW w:w="782" w:type="pct"/>
            <w:noWrap/>
            <w:hideMark/>
          </w:tcPr>
          <w:p w14:paraId="68304D59"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DNQ</w:t>
            </w:r>
          </w:p>
        </w:tc>
        <w:tc>
          <w:tcPr>
            <w:tcW w:w="783" w:type="pct"/>
            <w:noWrap/>
            <w:hideMark/>
          </w:tcPr>
          <w:p w14:paraId="2014499E"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13100</w:t>
            </w:r>
          </w:p>
        </w:tc>
        <w:tc>
          <w:tcPr>
            <w:tcW w:w="992" w:type="pct"/>
            <w:noWrap/>
            <w:hideMark/>
          </w:tcPr>
          <w:p w14:paraId="4558F6A8"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1220</w:t>
            </w:r>
          </w:p>
        </w:tc>
      </w:tr>
      <w:tr w:rsidR="0069324C" w:rsidRPr="0069324C" w14:paraId="6F814673" w14:textId="77777777" w:rsidTr="008923A5">
        <w:trPr>
          <w:trHeight w:val="288"/>
        </w:trPr>
        <w:tc>
          <w:tcPr>
            <w:cnfStyle w:val="001000000000" w:firstRow="0" w:lastRow="0" w:firstColumn="1" w:lastColumn="0" w:oddVBand="0" w:evenVBand="0" w:oddHBand="0" w:evenHBand="0" w:firstRowFirstColumn="0" w:firstRowLastColumn="0" w:lastRowFirstColumn="0" w:lastRowLastColumn="0"/>
            <w:tcW w:w="772" w:type="pct"/>
            <w:vMerge/>
            <w:hideMark/>
          </w:tcPr>
          <w:p w14:paraId="4A141142" w14:textId="77777777" w:rsidR="0069324C" w:rsidRPr="0069324C" w:rsidRDefault="0069324C" w:rsidP="0069324C">
            <w:pPr>
              <w:spacing w:line="240" w:lineRule="auto"/>
              <w:contextualSpacing w:val="0"/>
              <w:rPr>
                <w:rFonts w:ascii="Calibri" w:eastAsia="Times New Roman" w:hAnsi="Calibri" w:cs="Calibri"/>
                <w:color w:val="000000"/>
              </w:rPr>
            </w:pPr>
          </w:p>
        </w:tc>
        <w:tc>
          <w:tcPr>
            <w:tcW w:w="1672" w:type="pct"/>
            <w:noWrap/>
            <w:hideMark/>
          </w:tcPr>
          <w:p w14:paraId="7EE6E664"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Warren Ames Bridge</w:t>
            </w:r>
          </w:p>
        </w:tc>
        <w:tc>
          <w:tcPr>
            <w:tcW w:w="782" w:type="pct"/>
            <w:noWrap/>
            <w:hideMark/>
          </w:tcPr>
          <w:p w14:paraId="7B2198B0"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ND</w:t>
            </w:r>
          </w:p>
        </w:tc>
        <w:tc>
          <w:tcPr>
            <w:tcW w:w="783" w:type="pct"/>
            <w:noWrap/>
            <w:hideMark/>
          </w:tcPr>
          <w:p w14:paraId="52EB9CA2"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5210</w:t>
            </w:r>
          </w:p>
        </w:tc>
        <w:tc>
          <w:tcPr>
            <w:tcW w:w="992" w:type="pct"/>
            <w:noWrap/>
            <w:hideMark/>
          </w:tcPr>
          <w:p w14:paraId="33E4E711"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DNQ</w:t>
            </w:r>
          </w:p>
        </w:tc>
      </w:tr>
    </w:tbl>
    <w:p w14:paraId="71443963" w14:textId="748885C2" w:rsidR="0069324C" w:rsidRPr="0069324C" w:rsidRDefault="0069324C" w:rsidP="0069324C">
      <w:pPr>
        <w:rPr>
          <w:i/>
        </w:rPr>
      </w:pPr>
      <w:r w:rsidRPr="0069324C">
        <w:rPr>
          <w:i/>
        </w:rPr>
        <w:t>ND = Not detected</w:t>
      </w:r>
    </w:p>
    <w:p w14:paraId="0B25E8F1" w14:textId="36FC5E62" w:rsidR="00D803E2" w:rsidRPr="005A693E" w:rsidRDefault="0069324C" w:rsidP="005A693E">
      <w:pPr>
        <w:rPr>
          <w:i/>
        </w:rPr>
      </w:pPr>
      <w:r w:rsidRPr="0069324C">
        <w:rPr>
          <w:i/>
        </w:rPr>
        <w:t>DNQ = Detected but not quantifiable</w:t>
      </w:r>
    </w:p>
    <w:p w14:paraId="47E0C0FC" w14:textId="7F107153" w:rsidR="003951B1" w:rsidRDefault="003951B1" w:rsidP="00397D8E">
      <w:pPr>
        <w:rPr>
          <w:ins w:id="398" w:author="Benjamin Meyer" w:date="2021-02-05T10:46:00Z"/>
          <w:rFonts w:ascii="Times New Roman" w:hAnsi="Times New Roman" w:cs="Times New Roman"/>
        </w:rPr>
      </w:pPr>
    </w:p>
    <w:p w14:paraId="34D88C1E" w14:textId="2EB9201F" w:rsidR="0018225D" w:rsidRDefault="0018225D" w:rsidP="00397D8E">
      <w:pPr>
        <w:rPr>
          <w:ins w:id="399" w:author="Benjamin Meyer" w:date="2021-02-05T10:46:00Z"/>
          <w:rFonts w:ascii="Times New Roman" w:hAnsi="Times New Roman" w:cs="Times New Roman"/>
        </w:rPr>
      </w:pPr>
    </w:p>
    <w:p w14:paraId="0F1221CD" w14:textId="6418FDA7" w:rsidR="0018225D" w:rsidRDefault="0018225D" w:rsidP="00397D8E">
      <w:pPr>
        <w:rPr>
          <w:ins w:id="400" w:author="Benjamin Meyer" w:date="2021-02-05T10:46:00Z"/>
          <w:rFonts w:ascii="Times New Roman" w:hAnsi="Times New Roman" w:cs="Times New Roman"/>
        </w:rPr>
      </w:pPr>
    </w:p>
    <w:p w14:paraId="2DC7D07A" w14:textId="1A409AD6" w:rsidR="0018225D" w:rsidRDefault="0018225D" w:rsidP="00397D8E">
      <w:pPr>
        <w:rPr>
          <w:rFonts w:ascii="Times New Roman" w:hAnsi="Times New Roman" w:cs="Times New Roman"/>
        </w:rPr>
      </w:pPr>
    </w:p>
    <w:p w14:paraId="3B80D3C4" w14:textId="1A8FECF3" w:rsidR="006A71DA" w:rsidRDefault="006A71DA" w:rsidP="00397D8E">
      <w:pPr>
        <w:rPr>
          <w:rFonts w:ascii="Times New Roman" w:hAnsi="Times New Roman" w:cs="Times New Roman"/>
        </w:rPr>
      </w:pPr>
    </w:p>
    <w:p w14:paraId="1E81F315" w14:textId="41AA28FB" w:rsidR="006A71DA" w:rsidRDefault="006A71DA" w:rsidP="00397D8E">
      <w:pPr>
        <w:rPr>
          <w:rFonts w:ascii="Times New Roman" w:hAnsi="Times New Roman" w:cs="Times New Roman"/>
        </w:rPr>
      </w:pPr>
    </w:p>
    <w:p w14:paraId="37F2F6EE" w14:textId="6FD01437" w:rsidR="006A71DA" w:rsidRDefault="006A71DA" w:rsidP="00397D8E">
      <w:pPr>
        <w:rPr>
          <w:rFonts w:ascii="Times New Roman" w:hAnsi="Times New Roman" w:cs="Times New Roman"/>
        </w:rPr>
      </w:pPr>
    </w:p>
    <w:p w14:paraId="1CA46E1B" w14:textId="0E6F2453" w:rsidR="00F84C2C" w:rsidRDefault="00F84C2C" w:rsidP="00397D8E">
      <w:pPr>
        <w:rPr>
          <w:rFonts w:ascii="Times New Roman" w:hAnsi="Times New Roman" w:cs="Times New Roman"/>
        </w:rPr>
      </w:pPr>
    </w:p>
    <w:p w14:paraId="58D145CA" w14:textId="2E77E0FA" w:rsidR="00F84C2C" w:rsidRDefault="00F84C2C" w:rsidP="00397D8E">
      <w:pPr>
        <w:rPr>
          <w:rFonts w:ascii="Times New Roman" w:hAnsi="Times New Roman" w:cs="Times New Roman"/>
        </w:rPr>
      </w:pPr>
    </w:p>
    <w:p w14:paraId="47FEB215" w14:textId="2E347404" w:rsidR="00F84C2C" w:rsidRDefault="00F84C2C" w:rsidP="00397D8E">
      <w:pPr>
        <w:rPr>
          <w:rFonts w:ascii="Times New Roman" w:hAnsi="Times New Roman" w:cs="Times New Roman"/>
        </w:rPr>
      </w:pPr>
    </w:p>
    <w:p w14:paraId="2D5383AA" w14:textId="66DD0468" w:rsidR="00F84C2C" w:rsidRDefault="00F84C2C" w:rsidP="00397D8E">
      <w:pPr>
        <w:rPr>
          <w:rFonts w:ascii="Times New Roman" w:hAnsi="Times New Roman" w:cs="Times New Roman"/>
        </w:rPr>
      </w:pPr>
    </w:p>
    <w:p w14:paraId="47FEFCA5" w14:textId="0DC15928" w:rsidR="00F84C2C" w:rsidRDefault="00F84C2C" w:rsidP="00397D8E">
      <w:pPr>
        <w:rPr>
          <w:rFonts w:ascii="Times New Roman" w:hAnsi="Times New Roman" w:cs="Times New Roman"/>
        </w:rPr>
      </w:pPr>
    </w:p>
    <w:p w14:paraId="4D8610AC" w14:textId="7B3BB929" w:rsidR="00F84C2C" w:rsidRDefault="00F84C2C" w:rsidP="00397D8E">
      <w:pPr>
        <w:rPr>
          <w:rFonts w:ascii="Times New Roman" w:hAnsi="Times New Roman" w:cs="Times New Roman"/>
        </w:rPr>
      </w:pPr>
    </w:p>
    <w:p w14:paraId="3D3B4EDC" w14:textId="77777777" w:rsidR="00F84C2C" w:rsidRDefault="00F84C2C" w:rsidP="00397D8E">
      <w:pPr>
        <w:rPr>
          <w:rFonts w:ascii="Times New Roman" w:hAnsi="Times New Roman" w:cs="Times New Roman"/>
        </w:rPr>
      </w:pPr>
    </w:p>
    <w:p w14:paraId="78292406" w14:textId="77777777" w:rsidR="00C65B03" w:rsidRDefault="00C65B03" w:rsidP="006A71DA">
      <w:pPr>
        <w:pStyle w:val="Caption"/>
        <w:rPr>
          <w:rFonts w:ascii="Times New Roman" w:hAnsi="Times New Roman" w:cs="Times New Roman"/>
          <w:sz w:val="24"/>
          <w:szCs w:val="24"/>
        </w:rPr>
      </w:pPr>
      <w:bookmarkStart w:id="401" w:name="_Ref61426612"/>
    </w:p>
    <w:p w14:paraId="52D1B459" w14:textId="6CC261A7" w:rsidR="00C65B03" w:rsidRPr="00C65B03" w:rsidRDefault="00C65B03" w:rsidP="00C65B03">
      <w:pPr>
        <w:pStyle w:val="Heading2"/>
        <w:rPr>
          <w:rFonts w:ascii="Times New Roman" w:hAnsi="Times New Roman" w:cs="Times New Roman"/>
          <w:color w:val="2E74B5" w:themeColor="accent1" w:themeShade="BF"/>
          <w:sz w:val="40"/>
          <w:szCs w:val="40"/>
        </w:rPr>
      </w:pPr>
      <w:bookmarkStart w:id="402" w:name="_Toc64228887"/>
      <w:r w:rsidRPr="00C65B03">
        <w:rPr>
          <w:rFonts w:ascii="Times New Roman" w:hAnsi="Times New Roman" w:cs="Times New Roman"/>
          <w:color w:val="2E74B5" w:themeColor="accent1" w:themeShade="BF"/>
          <w:sz w:val="40"/>
          <w:szCs w:val="40"/>
        </w:rPr>
        <w:lastRenderedPageBreak/>
        <w:t>Appendix G:</w:t>
      </w:r>
      <w:bookmarkEnd w:id="401"/>
      <w:r w:rsidR="006A71DA" w:rsidRPr="00C65B03">
        <w:rPr>
          <w:rFonts w:ascii="Times New Roman" w:hAnsi="Times New Roman" w:cs="Times New Roman"/>
          <w:color w:val="2E74B5" w:themeColor="accent1" w:themeShade="BF"/>
          <w:sz w:val="40"/>
          <w:szCs w:val="40"/>
        </w:rPr>
        <w:t xml:space="preserve"> </w:t>
      </w:r>
      <w:r w:rsidRPr="00C65B03">
        <w:rPr>
          <w:rFonts w:ascii="Times New Roman" w:hAnsi="Times New Roman" w:cs="Times New Roman"/>
          <w:color w:val="2E74B5" w:themeColor="accent1" w:themeShade="BF"/>
          <w:sz w:val="40"/>
          <w:szCs w:val="40"/>
        </w:rPr>
        <w:t>ADEC Water Quality Standards</w:t>
      </w:r>
      <w:bookmarkEnd w:id="402"/>
    </w:p>
    <w:p w14:paraId="4E8FD8AF" w14:textId="0249586B" w:rsidR="006A71DA" w:rsidRPr="00BE57F3" w:rsidRDefault="006A71DA" w:rsidP="006A71DA">
      <w:pPr>
        <w:pStyle w:val="Caption"/>
        <w:rPr>
          <w:rFonts w:ascii="Times New Roman" w:hAnsi="Times New Roman" w:cs="Times New Roman"/>
          <w:sz w:val="36"/>
          <w:szCs w:val="36"/>
        </w:rPr>
      </w:pPr>
      <w:r w:rsidRPr="00BE57F3">
        <w:rPr>
          <w:rFonts w:ascii="Times New Roman" w:hAnsi="Times New Roman" w:cs="Times New Roman"/>
          <w:sz w:val="24"/>
          <w:szCs w:val="24"/>
        </w:rPr>
        <w:t>Alaska Department of Environment Conservation water quality standards for fecal coliform and enterococci in marine waters.</w:t>
      </w:r>
    </w:p>
    <w:tbl>
      <w:tblPr>
        <w:tblW w:w="9260" w:type="dxa"/>
        <w:tblLook w:val="04A0" w:firstRow="1" w:lastRow="0" w:firstColumn="1" w:lastColumn="0" w:noHBand="0" w:noVBand="1"/>
      </w:tblPr>
      <w:tblGrid>
        <w:gridCol w:w="1720"/>
        <w:gridCol w:w="3440"/>
        <w:gridCol w:w="4100"/>
      </w:tblGrid>
      <w:tr w:rsidR="006A71DA" w:rsidRPr="00075114" w14:paraId="52158A50" w14:textId="77777777" w:rsidTr="00A05FAA">
        <w:trPr>
          <w:trHeight w:val="330"/>
        </w:trPr>
        <w:tc>
          <w:tcPr>
            <w:tcW w:w="9260" w:type="dxa"/>
            <w:gridSpan w:val="3"/>
            <w:tcBorders>
              <w:top w:val="single" w:sz="12" w:space="0" w:color="auto"/>
              <w:left w:val="single" w:sz="12" w:space="0" w:color="auto"/>
              <w:bottom w:val="single" w:sz="12" w:space="0" w:color="auto"/>
              <w:right w:val="single" w:sz="12" w:space="0" w:color="000000"/>
            </w:tcBorders>
            <w:shd w:val="clear" w:color="000000" w:fill="D9E1F2"/>
            <w:noWrap/>
            <w:vAlign w:val="center"/>
            <w:hideMark/>
          </w:tcPr>
          <w:p w14:paraId="7F78A316" w14:textId="77777777" w:rsidR="006A71DA" w:rsidRPr="00075114" w:rsidRDefault="006A71DA" w:rsidP="00A05FAA">
            <w:pPr>
              <w:spacing w:line="240" w:lineRule="auto"/>
              <w:contextualSpacing w:val="0"/>
              <w:jc w:val="center"/>
              <w:rPr>
                <w:rFonts w:ascii="Times New Roman" w:eastAsia="Times New Roman" w:hAnsi="Times New Roman" w:cs="Times New Roman"/>
                <w:b/>
                <w:bCs/>
                <w:color w:val="000000"/>
              </w:rPr>
            </w:pPr>
            <w:r w:rsidRPr="00075114">
              <w:rPr>
                <w:rFonts w:ascii="Times New Roman" w:eastAsia="Times New Roman" w:hAnsi="Times New Roman" w:cs="Times New Roman"/>
                <w:b/>
                <w:bCs/>
                <w:color w:val="000000"/>
              </w:rPr>
              <w:t>Water Quality Standards for Bacteria: Marine Water Uses</w:t>
            </w:r>
          </w:p>
        </w:tc>
      </w:tr>
      <w:tr w:rsidR="006A71DA" w:rsidRPr="00075114" w14:paraId="7736150D" w14:textId="77777777" w:rsidTr="00A05FAA">
        <w:trPr>
          <w:trHeight w:val="330"/>
        </w:trPr>
        <w:tc>
          <w:tcPr>
            <w:tcW w:w="1720" w:type="dxa"/>
            <w:tcBorders>
              <w:top w:val="nil"/>
              <w:left w:val="single" w:sz="12" w:space="0" w:color="auto"/>
              <w:bottom w:val="single" w:sz="12" w:space="0" w:color="auto"/>
              <w:right w:val="single" w:sz="12" w:space="0" w:color="auto"/>
            </w:tcBorders>
            <w:shd w:val="clear" w:color="000000" w:fill="D9E1F2"/>
            <w:noWrap/>
            <w:vAlign w:val="center"/>
            <w:hideMark/>
          </w:tcPr>
          <w:p w14:paraId="1F67FAB4" w14:textId="77777777" w:rsidR="006A71DA" w:rsidRPr="00075114" w:rsidRDefault="006A71DA" w:rsidP="00A05FAA">
            <w:pPr>
              <w:spacing w:line="240" w:lineRule="auto"/>
              <w:contextualSpacing w:val="0"/>
              <w:jc w:val="center"/>
              <w:rPr>
                <w:rFonts w:ascii="Times New Roman" w:eastAsia="Times New Roman" w:hAnsi="Times New Roman" w:cs="Times New Roman"/>
                <w:color w:val="000000"/>
              </w:rPr>
            </w:pPr>
            <w:r w:rsidRPr="00075114">
              <w:rPr>
                <w:rFonts w:ascii="Times New Roman" w:eastAsia="Times New Roman" w:hAnsi="Times New Roman" w:cs="Times New Roman"/>
                <w:color w:val="000000"/>
              </w:rPr>
              <w:t> </w:t>
            </w:r>
          </w:p>
        </w:tc>
        <w:tc>
          <w:tcPr>
            <w:tcW w:w="3440" w:type="dxa"/>
            <w:tcBorders>
              <w:top w:val="nil"/>
              <w:left w:val="nil"/>
              <w:bottom w:val="single" w:sz="12" w:space="0" w:color="auto"/>
              <w:right w:val="nil"/>
            </w:tcBorders>
            <w:shd w:val="clear" w:color="000000" w:fill="D9E1F2"/>
            <w:noWrap/>
            <w:vAlign w:val="center"/>
            <w:hideMark/>
          </w:tcPr>
          <w:p w14:paraId="7309847C" w14:textId="77777777" w:rsidR="006A71DA" w:rsidRPr="00075114" w:rsidRDefault="006A71DA" w:rsidP="00A05FAA">
            <w:pPr>
              <w:spacing w:line="240" w:lineRule="auto"/>
              <w:contextualSpacing w:val="0"/>
              <w:jc w:val="center"/>
              <w:rPr>
                <w:rFonts w:ascii="Times New Roman" w:eastAsia="Times New Roman" w:hAnsi="Times New Roman" w:cs="Times New Roman"/>
                <w:b/>
                <w:bCs/>
                <w:color w:val="000000"/>
              </w:rPr>
            </w:pPr>
            <w:r w:rsidRPr="00075114">
              <w:rPr>
                <w:rFonts w:ascii="Times New Roman" w:eastAsia="Times New Roman" w:hAnsi="Times New Roman" w:cs="Times New Roman"/>
                <w:b/>
                <w:bCs/>
                <w:color w:val="000000"/>
              </w:rPr>
              <w:t>Fecal coliform</w:t>
            </w:r>
          </w:p>
        </w:tc>
        <w:tc>
          <w:tcPr>
            <w:tcW w:w="4100" w:type="dxa"/>
            <w:tcBorders>
              <w:top w:val="nil"/>
              <w:left w:val="single" w:sz="8" w:space="0" w:color="auto"/>
              <w:bottom w:val="single" w:sz="12" w:space="0" w:color="auto"/>
              <w:right w:val="single" w:sz="12" w:space="0" w:color="auto"/>
            </w:tcBorders>
            <w:shd w:val="clear" w:color="000000" w:fill="D9E1F2"/>
            <w:noWrap/>
            <w:vAlign w:val="center"/>
            <w:hideMark/>
          </w:tcPr>
          <w:p w14:paraId="4F2C729F" w14:textId="77777777" w:rsidR="006A71DA" w:rsidRPr="00075114" w:rsidRDefault="006A71DA" w:rsidP="00A05FAA">
            <w:pPr>
              <w:spacing w:line="240" w:lineRule="auto"/>
              <w:contextualSpacing w:val="0"/>
              <w:jc w:val="center"/>
              <w:rPr>
                <w:rFonts w:ascii="Times New Roman" w:eastAsia="Times New Roman" w:hAnsi="Times New Roman" w:cs="Times New Roman"/>
                <w:b/>
                <w:bCs/>
                <w:color w:val="000000"/>
              </w:rPr>
            </w:pPr>
            <w:r w:rsidRPr="00075114">
              <w:rPr>
                <w:rFonts w:ascii="Times New Roman" w:eastAsia="Times New Roman" w:hAnsi="Times New Roman" w:cs="Times New Roman"/>
                <w:b/>
                <w:bCs/>
                <w:color w:val="000000"/>
              </w:rPr>
              <w:t>Enterococci</w:t>
            </w:r>
          </w:p>
        </w:tc>
      </w:tr>
      <w:tr w:rsidR="006A71DA" w:rsidRPr="00075114" w14:paraId="05E2CEC1" w14:textId="77777777" w:rsidTr="00A05FAA">
        <w:trPr>
          <w:trHeight w:val="1815"/>
        </w:trPr>
        <w:tc>
          <w:tcPr>
            <w:tcW w:w="1720" w:type="dxa"/>
            <w:tcBorders>
              <w:top w:val="nil"/>
              <w:left w:val="single" w:sz="12" w:space="0" w:color="auto"/>
              <w:bottom w:val="single" w:sz="8" w:space="0" w:color="auto"/>
              <w:right w:val="single" w:sz="12" w:space="0" w:color="auto"/>
            </w:tcBorders>
            <w:shd w:val="clear" w:color="auto" w:fill="auto"/>
            <w:vAlign w:val="center"/>
            <w:hideMark/>
          </w:tcPr>
          <w:p w14:paraId="70D28503" w14:textId="77777777" w:rsidR="006A71DA" w:rsidRPr="00075114" w:rsidRDefault="006A71DA" w:rsidP="00A05FAA">
            <w:pPr>
              <w:spacing w:line="240" w:lineRule="auto"/>
              <w:contextualSpacing w:val="0"/>
              <w:jc w:val="center"/>
              <w:rPr>
                <w:rFonts w:ascii="Times New Roman" w:eastAsia="Times New Roman" w:hAnsi="Times New Roman" w:cs="Times New Roman"/>
                <w:b/>
                <w:bCs/>
                <w:color w:val="000000"/>
              </w:rPr>
            </w:pPr>
            <w:r w:rsidRPr="00075114">
              <w:rPr>
                <w:rFonts w:ascii="Times New Roman" w:eastAsia="Times New Roman" w:hAnsi="Times New Roman" w:cs="Times New Roman"/>
                <w:b/>
                <w:bCs/>
                <w:color w:val="000000"/>
              </w:rPr>
              <w:t xml:space="preserve">Water recreation: </w:t>
            </w:r>
            <w:r w:rsidRPr="00075114">
              <w:rPr>
                <w:rFonts w:ascii="Times New Roman" w:eastAsia="Times New Roman" w:hAnsi="Times New Roman" w:cs="Times New Roman"/>
                <w:color w:val="000000"/>
              </w:rPr>
              <w:t xml:space="preserve">contact recreation, </w:t>
            </w:r>
            <w:r w:rsidRPr="00075114">
              <w:rPr>
                <w:rFonts w:ascii="Times New Roman" w:eastAsia="Times New Roman" w:hAnsi="Times New Roman" w:cs="Times New Roman"/>
                <w:color w:val="000000"/>
                <w:sz w:val="18"/>
                <w:szCs w:val="18"/>
              </w:rPr>
              <w:t>18 AAC 70 (14)(B)(i)</w:t>
            </w:r>
          </w:p>
        </w:tc>
        <w:tc>
          <w:tcPr>
            <w:tcW w:w="3440" w:type="dxa"/>
            <w:tcBorders>
              <w:top w:val="nil"/>
              <w:left w:val="nil"/>
              <w:bottom w:val="single" w:sz="8" w:space="0" w:color="auto"/>
              <w:right w:val="nil"/>
            </w:tcBorders>
            <w:shd w:val="clear" w:color="auto" w:fill="auto"/>
            <w:vAlign w:val="center"/>
            <w:hideMark/>
          </w:tcPr>
          <w:p w14:paraId="5745B681" w14:textId="77777777" w:rsidR="006A71DA" w:rsidRPr="00075114" w:rsidRDefault="006A71DA" w:rsidP="00A05FAA">
            <w:pPr>
              <w:spacing w:line="240" w:lineRule="auto"/>
              <w:contextualSpacing w:val="0"/>
              <w:jc w:val="center"/>
              <w:rPr>
                <w:rFonts w:ascii="Times New Roman" w:eastAsia="Times New Roman" w:hAnsi="Times New Roman" w:cs="Times New Roman"/>
                <w:color w:val="000000"/>
              </w:rPr>
            </w:pPr>
            <w:r w:rsidRPr="00075114">
              <w:rPr>
                <w:rFonts w:ascii="Times New Roman" w:eastAsia="Times New Roman" w:hAnsi="Times New Roman" w:cs="Times New Roman"/>
                <w:color w:val="000000"/>
              </w:rPr>
              <w:t> </w:t>
            </w:r>
          </w:p>
        </w:tc>
        <w:tc>
          <w:tcPr>
            <w:tcW w:w="4100" w:type="dxa"/>
            <w:tcBorders>
              <w:top w:val="nil"/>
              <w:left w:val="single" w:sz="8" w:space="0" w:color="auto"/>
              <w:bottom w:val="single" w:sz="8" w:space="0" w:color="auto"/>
              <w:right w:val="single" w:sz="12" w:space="0" w:color="auto"/>
            </w:tcBorders>
            <w:shd w:val="clear" w:color="auto" w:fill="auto"/>
            <w:vAlign w:val="center"/>
            <w:hideMark/>
          </w:tcPr>
          <w:p w14:paraId="28775ACA" w14:textId="77777777" w:rsidR="006A71DA" w:rsidRPr="00075114" w:rsidRDefault="006A71DA" w:rsidP="00A05FAA">
            <w:pPr>
              <w:spacing w:line="240" w:lineRule="auto"/>
              <w:contextualSpacing w:val="0"/>
              <w:jc w:val="center"/>
              <w:rPr>
                <w:rFonts w:ascii="Times New Roman" w:eastAsia="Times New Roman" w:hAnsi="Times New Roman" w:cs="Times New Roman"/>
                <w:color w:val="000000"/>
              </w:rPr>
            </w:pPr>
            <w:r w:rsidRPr="00075114">
              <w:rPr>
                <w:rFonts w:ascii="Times New Roman" w:eastAsia="Times New Roman" w:hAnsi="Times New Roman" w:cs="Times New Roman"/>
                <w:color w:val="000000"/>
              </w:rPr>
              <w:t xml:space="preserve">In a 30-day period, the geometric mean of samples may not exceed 35 enterococci CFU/100 ml, </w:t>
            </w:r>
            <w:commentRangeStart w:id="403"/>
            <w:r w:rsidRPr="00075114">
              <w:rPr>
                <w:rFonts w:ascii="Times New Roman" w:eastAsia="Times New Roman" w:hAnsi="Times New Roman" w:cs="Times New Roman"/>
                <w:color w:val="000000"/>
              </w:rPr>
              <w:t xml:space="preserve">and* not more than 10% of the samples may exceed a statistical threshold value (STV) of </w:t>
            </w:r>
            <w:r w:rsidRPr="00075114">
              <w:rPr>
                <w:rFonts w:ascii="Times New Roman" w:eastAsia="Times New Roman" w:hAnsi="Times New Roman" w:cs="Times New Roman"/>
                <w:b/>
                <w:bCs/>
                <w:color w:val="000000"/>
              </w:rPr>
              <w:t>130 enterococci CFU/100 ml.</w:t>
            </w:r>
            <w:commentRangeEnd w:id="403"/>
            <w:r>
              <w:rPr>
                <w:rStyle w:val="CommentReference"/>
              </w:rPr>
              <w:commentReference w:id="403"/>
            </w:r>
          </w:p>
        </w:tc>
      </w:tr>
      <w:tr w:rsidR="006A71DA" w:rsidRPr="00075114" w14:paraId="71934A0E" w14:textId="77777777" w:rsidTr="00A05FAA">
        <w:trPr>
          <w:trHeight w:val="1665"/>
        </w:trPr>
        <w:tc>
          <w:tcPr>
            <w:tcW w:w="1720" w:type="dxa"/>
            <w:tcBorders>
              <w:top w:val="nil"/>
              <w:left w:val="single" w:sz="12" w:space="0" w:color="auto"/>
              <w:bottom w:val="nil"/>
              <w:right w:val="single" w:sz="12" w:space="0" w:color="auto"/>
            </w:tcBorders>
            <w:shd w:val="clear" w:color="auto" w:fill="auto"/>
            <w:vAlign w:val="center"/>
            <w:hideMark/>
          </w:tcPr>
          <w:p w14:paraId="69226DA5" w14:textId="77777777" w:rsidR="006A71DA" w:rsidRPr="00075114" w:rsidRDefault="006A71DA" w:rsidP="00A05FAA">
            <w:pPr>
              <w:spacing w:line="240" w:lineRule="auto"/>
              <w:contextualSpacing w:val="0"/>
              <w:jc w:val="center"/>
              <w:rPr>
                <w:rFonts w:ascii="Times New Roman" w:eastAsia="Times New Roman" w:hAnsi="Times New Roman" w:cs="Times New Roman"/>
                <w:b/>
                <w:bCs/>
                <w:color w:val="000000"/>
              </w:rPr>
            </w:pPr>
            <w:r w:rsidRPr="00075114">
              <w:rPr>
                <w:rFonts w:ascii="Times New Roman" w:eastAsia="Times New Roman" w:hAnsi="Times New Roman" w:cs="Times New Roman"/>
                <w:b/>
                <w:bCs/>
                <w:color w:val="000000"/>
              </w:rPr>
              <w:t xml:space="preserve">Water recreation: </w:t>
            </w:r>
            <w:r w:rsidRPr="00075114">
              <w:rPr>
                <w:rFonts w:ascii="Times New Roman" w:eastAsia="Times New Roman" w:hAnsi="Times New Roman" w:cs="Times New Roman"/>
                <w:color w:val="000000"/>
              </w:rPr>
              <w:t xml:space="preserve">secondary recreation,          </w:t>
            </w:r>
            <w:r w:rsidRPr="00075114">
              <w:rPr>
                <w:rFonts w:ascii="Times New Roman" w:eastAsia="Times New Roman" w:hAnsi="Times New Roman" w:cs="Times New Roman"/>
                <w:color w:val="000000"/>
                <w:sz w:val="18"/>
                <w:szCs w:val="18"/>
              </w:rPr>
              <w:t>18 AAC 70 (14)(B)(ii)</w:t>
            </w:r>
          </w:p>
        </w:tc>
        <w:tc>
          <w:tcPr>
            <w:tcW w:w="3440" w:type="dxa"/>
            <w:tcBorders>
              <w:top w:val="nil"/>
              <w:left w:val="nil"/>
              <w:bottom w:val="nil"/>
              <w:right w:val="nil"/>
            </w:tcBorders>
            <w:shd w:val="clear" w:color="auto" w:fill="auto"/>
            <w:vAlign w:val="center"/>
            <w:hideMark/>
          </w:tcPr>
          <w:p w14:paraId="68D5413C" w14:textId="77777777" w:rsidR="006A71DA" w:rsidRPr="00075114" w:rsidRDefault="006A71DA" w:rsidP="00A05FAA">
            <w:pPr>
              <w:spacing w:line="240" w:lineRule="auto"/>
              <w:contextualSpacing w:val="0"/>
              <w:jc w:val="center"/>
              <w:rPr>
                <w:rFonts w:ascii="Times New Roman" w:eastAsia="Times New Roman" w:hAnsi="Times New Roman" w:cs="Times New Roman"/>
                <w:color w:val="000000"/>
              </w:rPr>
            </w:pPr>
            <w:r w:rsidRPr="00075114">
              <w:rPr>
                <w:rFonts w:ascii="Times New Roman" w:eastAsia="Times New Roman" w:hAnsi="Times New Roman" w:cs="Times New Roman"/>
                <w:color w:val="000000"/>
              </w:rPr>
              <w:t xml:space="preserve">In a 30-day period, the geometric mean of samples may not exceed 200 fecal coliform/100ml, and* not more than 10% of the samples may exceed </w:t>
            </w:r>
            <w:r w:rsidRPr="00075114">
              <w:rPr>
                <w:rFonts w:ascii="Times New Roman" w:eastAsia="Times New Roman" w:hAnsi="Times New Roman" w:cs="Times New Roman"/>
                <w:b/>
                <w:bCs/>
                <w:color w:val="000000"/>
              </w:rPr>
              <w:t>400 fecal coliform/100ml.</w:t>
            </w:r>
          </w:p>
        </w:tc>
        <w:tc>
          <w:tcPr>
            <w:tcW w:w="4100" w:type="dxa"/>
            <w:tcBorders>
              <w:top w:val="nil"/>
              <w:left w:val="single" w:sz="8" w:space="0" w:color="auto"/>
              <w:bottom w:val="nil"/>
              <w:right w:val="single" w:sz="12" w:space="0" w:color="auto"/>
            </w:tcBorders>
            <w:shd w:val="clear" w:color="auto" w:fill="auto"/>
            <w:vAlign w:val="center"/>
            <w:hideMark/>
          </w:tcPr>
          <w:p w14:paraId="58348305" w14:textId="77777777" w:rsidR="006A71DA" w:rsidRPr="00075114" w:rsidRDefault="006A71DA" w:rsidP="00A05FAA">
            <w:pPr>
              <w:spacing w:line="240" w:lineRule="auto"/>
              <w:contextualSpacing w:val="0"/>
              <w:jc w:val="center"/>
              <w:rPr>
                <w:rFonts w:ascii="Times New Roman" w:eastAsia="Times New Roman" w:hAnsi="Times New Roman" w:cs="Times New Roman"/>
                <w:color w:val="000000"/>
              </w:rPr>
            </w:pPr>
            <w:r w:rsidRPr="00075114">
              <w:rPr>
                <w:rFonts w:ascii="Times New Roman" w:eastAsia="Times New Roman" w:hAnsi="Times New Roman" w:cs="Times New Roman"/>
                <w:color w:val="000000"/>
              </w:rPr>
              <w:t> </w:t>
            </w:r>
          </w:p>
        </w:tc>
      </w:tr>
      <w:tr w:rsidR="006A71DA" w:rsidRPr="00075114" w14:paraId="70563BD5" w14:textId="77777777" w:rsidTr="00A05FAA">
        <w:trPr>
          <w:trHeight w:val="1200"/>
        </w:trPr>
        <w:tc>
          <w:tcPr>
            <w:tcW w:w="1720" w:type="dxa"/>
            <w:vMerge w:val="restart"/>
            <w:tcBorders>
              <w:top w:val="single" w:sz="8" w:space="0" w:color="auto"/>
              <w:left w:val="single" w:sz="12" w:space="0" w:color="auto"/>
              <w:bottom w:val="single" w:sz="12" w:space="0" w:color="000000"/>
              <w:right w:val="single" w:sz="12" w:space="0" w:color="auto"/>
            </w:tcBorders>
            <w:shd w:val="clear" w:color="auto" w:fill="auto"/>
            <w:vAlign w:val="center"/>
            <w:hideMark/>
          </w:tcPr>
          <w:p w14:paraId="3A8CE2DD" w14:textId="77777777" w:rsidR="006A71DA" w:rsidRPr="00075114" w:rsidRDefault="006A71DA" w:rsidP="00A05FAA">
            <w:pPr>
              <w:spacing w:line="240" w:lineRule="auto"/>
              <w:contextualSpacing w:val="0"/>
              <w:jc w:val="center"/>
              <w:rPr>
                <w:rFonts w:ascii="Times New Roman" w:eastAsia="Times New Roman" w:hAnsi="Times New Roman" w:cs="Times New Roman"/>
                <w:b/>
                <w:bCs/>
                <w:color w:val="000000"/>
              </w:rPr>
            </w:pPr>
            <w:r w:rsidRPr="00075114">
              <w:rPr>
                <w:rFonts w:ascii="Times New Roman" w:eastAsia="Times New Roman" w:hAnsi="Times New Roman" w:cs="Times New Roman"/>
                <w:b/>
                <w:bCs/>
                <w:color w:val="000000"/>
              </w:rPr>
              <w:t xml:space="preserve">Harvesting for consumption of raw mollusks or other raw aquatic life,                   </w:t>
            </w:r>
            <w:r w:rsidRPr="00075114">
              <w:rPr>
                <w:rFonts w:ascii="Times New Roman" w:eastAsia="Times New Roman" w:hAnsi="Times New Roman" w:cs="Times New Roman"/>
                <w:color w:val="000000"/>
                <w:sz w:val="18"/>
                <w:szCs w:val="18"/>
              </w:rPr>
              <w:t>18 AAC 70 (14)(D)</w:t>
            </w:r>
          </w:p>
        </w:tc>
        <w:tc>
          <w:tcPr>
            <w:tcW w:w="3440" w:type="dxa"/>
            <w:tcBorders>
              <w:top w:val="single" w:sz="8" w:space="0" w:color="auto"/>
              <w:left w:val="single" w:sz="8" w:space="0" w:color="auto"/>
              <w:bottom w:val="nil"/>
              <w:right w:val="nil"/>
            </w:tcBorders>
            <w:shd w:val="clear" w:color="auto" w:fill="auto"/>
            <w:vAlign w:val="center"/>
            <w:hideMark/>
          </w:tcPr>
          <w:p w14:paraId="49E801CA" w14:textId="77777777" w:rsidR="006A71DA" w:rsidRPr="00075114" w:rsidRDefault="006A71DA" w:rsidP="00A05FAA">
            <w:pPr>
              <w:spacing w:line="240" w:lineRule="auto"/>
              <w:contextualSpacing w:val="0"/>
              <w:jc w:val="center"/>
              <w:rPr>
                <w:rFonts w:ascii="Times New Roman" w:eastAsia="Times New Roman" w:hAnsi="Times New Roman" w:cs="Times New Roman"/>
                <w:color w:val="000000"/>
              </w:rPr>
            </w:pPr>
            <w:r w:rsidRPr="00075114">
              <w:rPr>
                <w:rFonts w:ascii="Times New Roman" w:eastAsia="Times New Roman" w:hAnsi="Times New Roman" w:cs="Times New Roman"/>
                <w:color w:val="000000"/>
              </w:rPr>
              <w:t>The geometric mean of samples may not exceed 14 fecal coliform/100 ml; and* not more than 10% of the samples may exceed;</w:t>
            </w:r>
          </w:p>
        </w:tc>
        <w:tc>
          <w:tcPr>
            <w:tcW w:w="4100" w:type="dxa"/>
            <w:tcBorders>
              <w:top w:val="single" w:sz="8" w:space="0" w:color="auto"/>
              <w:left w:val="single" w:sz="4" w:space="0" w:color="auto"/>
              <w:bottom w:val="nil"/>
              <w:right w:val="single" w:sz="12" w:space="0" w:color="auto"/>
            </w:tcBorders>
            <w:shd w:val="clear" w:color="auto" w:fill="auto"/>
            <w:vAlign w:val="center"/>
            <w:hideMark/>
          </w:tcPr>
          <w:p w14:paraId="6499837D" w14:textId="77777777" w:rsidR="006A71DA" w:rsidRPr="00075114" w:rsidRDefault="006A71DA" w:rsidP="00A05FAA">
            <w:pPr>
              <w:spacing w:line="240" w:lineRule="auto"/>
              <w:contextualSpacing w:val="0"/>
              <w:jc w:val="center"/>
              <w:rPr>
                <w:rFonts w:ascii="Times New Roman" w:eastAsia="Times New Roman" w:hAnsi="Times New Roman" w:cs="Times New Roman"/>
                <w:color w:val="000000"/>
              </w:rPr>
            </w:pPr>
            <w:r w:rsidRPr="00075114">
              <w:rPr>
                <w:rFonts w:ascii="Times New Roman" w:eastAsia="Times New Roman" w:hAnsi="Times New Roman" w:cs="Times New Roman"/>
                <w:color w:val="000000"/>
              </w:rPr>
              <w:t> </w:t>
            </w:r>
          </w:p>
        </w:tc>
      </w:tr>
      <w:tr w:rsidR="006A71DA" w:rsidRPr="00075114" w14:paraId="69B7FF7A" w14:textId="77777777" w:rsidTr="00A05FAA">
        <w:trPr>
          <w:trHeight w:val="600"/>
        </w:trPr>
        <w:tc>
          <w:tcPr>
            <w:tcW w:w="1720" w:type="dxa"/>
            <w:vMerge/>
            <w:tcBorders>
              <w:top w:val="single" w:sz="8" w:space="0" w:color="auto"/>
              <w:left w:val="single" w:sz="12" w:space="0" w:color="auto"/>
              <w:bottom w:val="single" w:sz="12" w:space="0" w:color="000000"/>
              <w:right w:val="single" w:sz="12" w:space="0" w:color="auto"/>
            </w:tcBorders>
            <w:vAlign w:val="center"/>
            <w:hideMark/>
          </w:tcPr>
          <w:p w14:paraId="37424A06" w14:textId="77777777" w:rsidR="006A71DA" w:rsidRPr="00075114" w:rsidRDefault="006A71DA" w:rsidP="00A05FAA">
            <w:pPr>
              <w:spacing w:line="240" w:lineRule="auto"/>
              <w:contextualSpacing w:val="0"/>
              <w:rPr>
                <w:rFonts w:ascii="Times New Roman" w:eastAsia="Times New Roman" w:hAnsi="Times New Roman" w:cs="Times New Roman"/>
                <w:b/>
                <w:bCs/>
                <w:color w:val="000000"/>
              </w:rPr>
            </w:pPr>
          </w:p>
        </w:tc>
        <w:tc>
          <w:tcPr>
            <w:tcW w:w="3440" w:type="dxa"/>
            <w:tcBorders>
              <w:top w:val="nil"/>
              <w:left w:val="single" w:sz="8" w:space="0" w:color="auto"/>
              <w:bottom w:val="nil"/>
              <w:right w:val="nil"/>
            </w:tcBorders>
            <w:shd w:val="clear" w:color="auto" w:fill="auto"/>
            <w:vAlign w:val="center"/>
            <w:hideMark/>
          </w:tcPr>
          <w:p w14:paraId="051E9489" w14:textId="77777777" w:rsidR="006A71DA" w:rsidRPr="00075114" w:rsidRDefault="006A71DA" w:rsidP="00A05FAA">
            <w:pPr>
              <w:spacing w:line="240" w:lineRule="auto"/>
              <w:contextualSpacing w:val="0"/>
              <w:jc w:val="center"/>
              <w:rPr>
                <w:rFonts w:ascii="Times New Roman" w:eastAsia="Times New Roman" w:hAnsi="Times New Roman" w:cs="Times New Roman"/>
                <w:color w:val="000000"/>
              </w:rPr>
            </w:pPr>
            <w:r w:rsidRPr="00075114">
              <w:rPr>
                <w:rFonts w:ascii="Times New Roman" w:eastAsia="Times New Roman" w:hAnsi="Times New Roman" w:cs="Times New Roman"/>
                <w:color w:val="000000"/>
              </w:rPr>
              <w:t>- 43 MPN per 100 ml for a five-tube decimal dilution test;</w:t>
            </w:r>
          </w:p>
        </w:tc>
        <w:tc>
          <w:tcPr>
            <w:tcW w:w="4100" w:type="dxa"/>
            <w:tcBorders>
              <w:top w:val="nil"/>
              <w:left w:val="single" w:sz="4" w:space="0" w:color="auto"/>
              <w:bottom w:val="nil"/>
              <w:right w:val="single" w:sz="12" w:space="0" w:color="auto"/>
            </w:tcBorders>
            <w:shd w:val="clear" w:color="auto" w:fill="auto"/>
            <w:vAlign w:val="center"/>
            <w:hideMark/>
          </w:tcPr>
          <w:p w14:paraId="013502C5" w14:textId="77777777" w:rsidR="006A71DA" w:rsidRPr="00075114" w:rsidRDefault="006A71DA" w:rsidP="00A05FAA">
            <w:pPr>
              <w:spacing w:line="240" w:lineRule="auto"/>
              <w:contextualSpacing w:val="0"/>
              <w:jc w:val="center"/>
              <w:rPr>
                <w:rFonts w:ascii="Times New Roman" w:eastAsia="Times New Roman" w:hAnsi="Times New Roman" w:cs="Times New Roman"/>
                <w:color w:val="000000"/>
              </w:rPr>
            </w:pPr>
            <w:r w:rsidRPr="00075114">
              <w:rPr>
                <w:rFonts w:ascii="Times New Roman" w:eastAsia="Times New Roman" w:hAnsi="Times New Roman" w:cs="Times New Roman"/>
                <w:color w:val="000000"/>
              </w:rPr>
              <w:t> </w:t>
            </w:r>
          </w:p>
        </w:tc>
      </w:tr>
      <w:tr w:rsidR="006A71DA" w:rsidRPr="00075114" w14:paraId="158C1835" w14:textId="77777777" w:rsidTr="00A05FAA">
        <w:trPr>
          <w:trHeight w:val="600"/>
        </w:trPr>
        <w:tc>
          <w:tcPr>
            <w:tcW w:w="1720" w:type="dxa"/>
            <w:vMerge/>
            <w:tcBorders>
              <w:top w:val="single" w:sz="8" w:space="0" w:color="auto"/>
              <w:left w:val="single" w:sz="12" w:space="0" w:color="auto"/>
              <w:bottom w:val="single" w:sz="12" w:space="0" w:color="000000"/>
              <w:right w:val="single" w:sz="12" w:space="0" w:color="auto"/>
            </w:tcBorders>
            <w:vAlign w:val="center"/>
            <w:hideMark/>
          </w:tcPr>
          <w:p w14:paraId="52D0E933" w14:textId="77777777" w:rsidR="006A71DA" w:rsidRPr="00075114" w:rsidRDefault="006A71DA" w:rsidP="00A05FAA">
            <w:pPr>
              <w:spacing w:line="240" w:lineRule="auto"/>
              <w:contextualSpacing w:val="0"/>
              <w:rPr>
                <w:rFonts w:ascii="Times New Roman" w:eastAsia="Times New Roman" w:hAnsi="Times New Roman" w:cs="Times New Roman"/>
                <w:b/>
                <w:bCs/>
                <w:color w:val="000000"/>
              </w:rPr>
            </w:pPr>
          </w:p>
        </w:tc>
        <w:tc>
          <w:tcPr>
            <w:tcW w:w="3440" w:type="dxa"/>
            <w:tcBorders>
              <w:top w:val="nil"/>
              <w:left w:val="single" w:sz="8" w:space="0" w:color="auto"/>
              <w:bottom w:val="nil"/>
              <w:right w:val="nil"/>
            </w:tcBorders>
            <w:shd w:val="clear" w:color="auto" w:fill="auto"/>
            <w:vAlign w:val="center"/>
            <w:hideMark/>
          </w:tcPr>
          <w:p w14:paraId="338F34D3" w14:textId="77777777" w:rsidR="006A71DA" w:rsidRPr="00075114" w:rsidRDefault="006A71DA" w:rsidP="00A05FAA">
            <w:pPr>
              <w:spacing w:line="240" w:lineRule="auto"/>
              <w:contextualSpacing w:val="0"/>
              <w:jc w:val="center"/>
              <w:rPr>
                <w:rFonts w:ascii="Times New Roman" w:eastAsia="Times New Roman" w:hAnsi="Times New Roman" w:cs="Times New Roman"/>
                <w:color w:val="000000"/>
              </w:rPr>
            </w:pPr>
            <w:r w:rsidRPr="00075114">
              <w:rPr>
                <w:rFonts w:ascii="Times New Roman" w:eastAsia="Times New Roman" w:hAnsi="Times New Roman" w:cs="Times New Roman"/>
                <w:color w:val="000000"/>
              </w:rPr>
              <w:t>- 49 MPN per 100 ml for a three-tube decimal dilution test;</w:t>
            </w:r>
          </w:p>
        </w:tc>
        <w:tc>
          <w:tcPr>
            <w:tcW w:w="4100" w:type="dxa"/>
            <w:tcBorders>
              <w:top w:val="nil"/>
              <w:left w:val="single" w:sz="4" w:space="0" w:color="auto"/>
              <w:bottom w:val="nil"/>
              <w:right w:val="single" w:sz="12" w:space="0" w:color="auto"/>
            </w:tcBorders>
            <w:shd w:val="clear" w:color="auto" w:fill="auto"/>
            <w:vAlign w:val="center"/>
            <w:hideMark/>
          </w:tcPr>
          <w:p w14:paraId="17EA60B1" w14:textId="77777777" w:rsidR="006A71DA" w:rsidRPr="00075114" w:rsidRDefault="006A71DA" w:rsidP="00A05FAA">
            <w:pPr>
              <w:spacing w:line="240" w:lineRule="auto"/>
              <w:contextualSpacing w:val="0"/>
              <w:jc w:val="center"/>
              <w:rPr>
                <w:rFonts w:ascii="Times New Roman" w:eastAsia="Times New Roman" w:hAnsi="Times New Roman" w:cs="Times New Roman"/>
                <w:color w:val="000000"/>
              </w:rPr>
            </w:pPr>
            <w:r w:rsidRPr="00075114">
              <w:rPr>
                <w:rFonts w:ascii="Times New Roman" w:eastAsia="Times New Roman" w:hAnsi="Times New Roman" w:cs="Times New Roman"/>
                <w:color w:val="000000"/>
              </w:rPr>
              <w:t> </w:t>
            </w:r>
          </w:p>
        </w:tc>
      </w:tr>
      <w:tr w:rsidR="006A71DA" w:rsidRPr="00075114" w14:paraId="4F42C06A" w14:textId="77777777" w:rsidTr="00A05FAA">
        <w:trPr>
          <w:trHeight w:val="600"/>
        </w:trPr>
        <w:tc>
          <w:tcPr>
            <w:tcW w:w="1720" w:type="dxa"/>
            <w:vMerge/>
            <w:tcBorders>
              <w:top w:val="single" w:sz="8" w:space="0" w:color="auto"/>
              <w:left w:val="single" w:sz="12" w:space="0" w:color="auto"/>
              <w:bottom w:val="single" w:sz="12" w:space="0" w:color="000000"/>
              <w:right w:val="single" w:sz="12" w:space="0" w:color="auto"/>
            </w:tcBorders>
            <w:vAlign w:val="center"/>
            <w:hideMark/>
          </w:tcPr>
          <w:p w14:paraId="3A895BAE" w14:textId="77777777" w:rsidR="006A71DA" w:rsidRPr="00075114" w:rsidRDefault="006A71DA" w:rsidP="00A05FAA">
            <w:pPr>
              <w:spacing w:line="240" w:lineRule="auto"/>
              <w:contextualSpacing w:val="0"/>
              <w:rPr>
                <w:rFonts w:ascii="Times New Roman" w:eastAsia="Times New Roman" w:hAnsi="Times New Roman" w:cs="Times New Roman"/>
                <w:b/>
                <w:bCs/>
                <w:color w:val="000000"/>
              </w:rPr>
            </w:pPr>
          </w:p>
        </w:tc>
        <w:tc>
          <w:tcPr>
            <w:tcW w:w="3440" w:type="dxa"/>
            <w:tcBorders>
              <w:top w:val="nil"/>
              <w:left w:val="single" w:sz="8" w:space="0" w:color="auto"/>
              <w:bottom w:val="nil"/>
              <w:right w:val="nil"/>
            </w:tcBorders>
            <w:shd w:val="clear" w:color="auto" w:fill="auto"/>
            <w:vAlign w:val="center"/>
            <w:hideMark/>
          </w:tcPr>
          <w:p w14:paraId="428F056B" w14:textId="77777777" w:rsidR="006A71DA" w:rsidRPr="00075114" w:rsidRDefault="006A71DA" w:rsidP="00A05FAA">
            <w:pPr>
              <w:spacing w:line="240" w:lineRule="auto"/>
              <w:contextualSpacing w:val="0"/>
              <w:jc w:val="center"/>
              <w:rPr>
                <w:rFonts w:ascii="Times New Roman" w:eastAsia="Times New Roman" w:hAnsi="Times New Roman" w:cs="Times New Roman"/>
                <w:color w:val="000000"/>
              </w:rPr>
            </w:pPr>
            <w:r w:rsidRPr="00075114">
              <w:rPr>
                <w:rFonts w:ascii="Times New Roman" w:eastAsia="Times New Roman" w:hAnsi="Times New Roman" w:cs="Times New Roman"/>
                <w:color w:val="000000"/>
              </w:rPr>
              <w:t>- 28 MPN per 100 ml for a twelve-tube single dilution test;</w:t>
            </w:r>
          </w:p>
        </w:tc>
        <w:tc>
          <w:tcPr>
            <w:tcW w:w="4100" w:type="dxa"/>
            <w:tcBorders>
              <w:top w:val="nil"/>
              <w:left w:val="single" w:sz="4" w:space="0" w:color="auto"/>
              <w:bottom w:val="nil"/>
              <w:right w:val="single" w:sz="12" w:space="0" w:color="auto"/>
            </w:tcBorders>
            <w:shd w:val="clear" w:color="auto" w:fill="auto"/>
            <w:vAlign w:val="center"/>
            <w:hideMark/>
          </w:tcPr>
          <w:p w14:paraId="03CFA03C" w14:textId="77777777" w:rsidR="006A71DA" w:rsidRPr="00075114" w:rsidRDefault="006A71DA" w:rsidP="00A05FAA">
            <w:pPr>
              <w:spacing w:line="240" w:lineRule="auto"/>
              <w:contextualSpacing w:val="0"/>
              <w:jc w:val="center"/>
              <w:rPr>
                <w:rFonts w:ascii="Times New Roman" w:eastAsia="Times New Roman" w:hAnsi="Times New Roman" w:cs="Times New Roman"/>
                <w:color w:val="000000"/>
              </w:rPr>
            </w:pPr>
            <w:r w:rsidRPr="00075114">
              <w:rPr>
                <w:rFonts w:ascii="Times New Roman" w:eastAsia="Times New Roman" w:hAnsi="Times New Roman" w:cs="Times New Roman"/>
                <w:color w:val="000000"/>
              </w:rPr>
              <w:t> </w:t>
            </w:r>
          </w:p>
        </w:tc>
      </w:tr>
      <w:tr w:rsidR="006A71DA" w:rsidRPr="00075114" w14:paraId="407708E6" w14:textId="77777777" w:rsidTr="00A05FAA">
        <w:trPr>
          <w:trHeight w:val="915"/>
        </w:trPr>
        <w:tc>
          <w:tcPr>
            <w:tcW w:w="1720" w:type="dxa"/>
            <w:vMerge/>
            <w:tcBorders>
              <w:top w:val="single" w:sz="8" w:space="0" w:color="auto"/>
              <w:left w:val="single" w:sz="12" w:space="0" w:color="auto"/>
              <w:bottom w:val="single" w:sz="12" w:space="0" w:color="000000"/>
              <w:right w:val="single" w:sz="12" w:space="0" w:color="auto"/>
            </w:tcBorders>
            <w:vAlign w:val="center"/>
            <w:hideMark/>
          </w:tcPr>
          <w:p w14:paraId="4EDC7933" w14:textId="77777777" w:rsidR="006A71DA" w:rsidRPr="00075114" w:rsidRDefault="006A71DA" w:rsidP="00A05FAA">
            <w:pPr>
              <w:spacing w:line="240" w:lineRule="auto"/>
              <w:contextualSpacing w:val="0"/>
              <w:rPr>
                <w:rFonts w:ascii="Times New Roman" w:eastAsia="Times New Roman" w:hAnsi="Times New Roman" w:cs="Times New Roman"/>
                <w:b/>
                <w:bCs/>
                <w:color w:val="000000"/>
              </w:rPr>
            </w:pPr>
          </w:p>
        </w:tc>
        <w:tc>
          <w:tcPr>
            <w:tcW w:w="3440" w:type="dxa"/>
            <w:tcBorders>
              <w:top w:val="nil"/>
              <w:left w:val="single" w:sz="8" w:space="0" w:color="auto"/>
              <w:bottom w:val="single" w:sz="12" w:space="0" w:color="auto"/>
              <w:right w:val="nil"/>
            </w:tcBorders>
            <w:shd w:val="clear" w:color="auto" w:fill="auto"/>
            <w:vAlign w:val="center"/>
            <w:hideMark/>
          </w:tcPr>
          <w:p w14:paraId="7B22796F" w14:textId="77777777" w:rsidR="006A71DA" w:rsidRPr="00075114" w:rsidRDefault="006A71DA" w:rsidP="00A05FAA">
            <w:pPr>
              <w:spacing w:line="240" w:lineRule="auto"/>
              <w:contextualSpacing w:val="0"/>
              <w:jc w:val="center"/>
              <w:rPr>
                <w:rFonts w:ascii="Times New Roman" w:eastAsia="Times New Roman" w:hAnsi="Times New Roman" w:cs="Times New Roman"/>
                <w:b/>
                <w:bCs/>
                <w:i/>
                <w:iCs/>
                <w:color w:val="000000"/>
              </w:rPr>
            </w:pPr>
            <w:r w:rsidRPr="00075114">
              <w:rPr>
                <w:rFonts w:ascii="Times New Roman" w:eastAsia="Times New Roman" w:hAnsi="Times New Roman" w:cs="Times New Roman"/>
                <w:b/>
                <w:bCs/>
                <w:i/>
                <w:iCs/>
                <w:color w:val="000000"/>
              </w:rPr>
              <w:t>- 31 CFU per 100 ml for a membrane filtration test (see note 14)***</w:t>
            </w:r>
          </w:p>
        </w:tc>
        <w:tc>
          <w:tcPr>
            <w:tcW w:w="4100" w:type="dxa"/>
            <w:tcBorders>
              <w:top w:val="nil"/>
              <w:left w:val="single" w:sz="4" w:space="0" w:color="auto"/>
              <w:bottom w:val="single" w:sz="12" w:space="0" w:color="auto"/>
              <w:right w:val="single" w:sz="12" w:space="0" w:color="auto"/>
            </w:tcBorders>
            <w:shd w:val="clear" w:color="auto" w:fill="auto"/>
            <w:vAlign w:val="center"/>
            <w:hideMark/>
          </w:tcPr>
          <w:p w14:paraId="74998458" w14:textId="77777777" w:rsidR="006A71DA" w:rsidRPr="00075114" w:rsidRDefault="006A71DA" w:rsidP="00A05FAA">
            <w:pPr>
              <w:spacing w:line="240" w:lineRule="auto"/>
              <w:contextualSpacing w:val="0"/>
              <w:jc w:val="center"/>
              <w:rPr>
                <w:rFonts w:ascii="Times New Roman" w:eastAsia="Times New Roman" w:hAnsi="Times New Roman" w:cs="Times New Roman"/>
                <w:i/>
                <w:iCs/>
                <w:color w:val="000000"/>
              </w:rPr>
            </w:pPr>
            <w:r w:rsidRPr="00075114">
              <w:rPr>
                <w:rFonts w:ascii="Times New Roman" w:eastAsia="Times New Roman" w:hAnsi="Times New Roman" w:cs="Times New Roman"/>
                <w:i/>
                <w:iCs/>
                <w:color w:val="000000"/>
              </w:rPr>
              <w:t> </w:t>
            </w:r>
          </w:p>
        </w:tc>
      </w:tr>
      <w:tr w:rsidR="006A71DA" w:rsidRPr="00075114" w14:paraId="75CCBF16" w14:textId="77777777" w:rsidTr="00A05FAA">
        <w:trPr>
          <w:trHeight w:val="315"/>
        </w:trPr>
        <w:tc>
          <w:tcPr>
            <w:tcW w:w="9260" w:type="dxa"/>
            <w:gridSpan w:val="3"/>
            <w:tcBorders>
              <w:top w:val="single" w:sz="12" w:space="0" w:color="auto"/>
              <w:left w:val="single" w:sz="12" w:space="0" w:color="auto"/>
              <w:bottom w:val="single" w:sz="4" w:space="0" w:color="auto"/>
              <w:right w:val="single" w:sz="12" w:space="0" w:color="000000"/>
            </w:tcBorders>
            <w:shd w:val="clear" w:color="auto" w:fill="auto"/>
            <w:noWrap/>
            <w:vAlign w:val="center"/>
          </w:tcPr>
          <w:p w14:paraId="319D2CCF" w14:textId="77777777" w:rsidR="006A71DA" w:rsidRPr="00075114" w:rsidRDefault="006A71DA" w:rsidP="00A05FAA">
            <w:pPr>
              <w:spacing w:line="240" w:lineRule="auto"/>
              <w:contextualSpacing w:val="0"/>
              <w:jc w:val="center"/>
              <w:rPr>
                <w:rFonts w:ascii="Calibri" w:eastAsia="Times New Roman" w:hAnsi="Calibri" w:cs="Times New Roman"/>
                <w:color w:val="000000"/>
              </w:rPr>
            </w:pPr>
            <w:r>
              <w:rPr>
                <w:rFonts w:ascii="Calibri" w:eastAsia="Times New Roman" w:hAnsi="Calibri" w:cs="Times New Roman"/>
                <w:color w:val="000000"/>
              </w:rPr>
              <w:t>MPN = Most Probable Number.  Unit equivalent to Colony Forming Unit (CFU).</w:t>
            </w:r>
          </w:p>
        </w:tc>
      </w:tr>
      <w:tr w:rsidR="006A71DA" w:rsidRPr="00075114" w14:paraId="0340A096" w14:textId="77777777" w:rsidTr="00A05FAA">
        <w:trPr>
          <w:trHeight w:val="315"/>
        </w:trPr>
        <w:tc>
          <w:tcPr>
            <w:tcW w:w="9260" w:type="dxa"/>
            <w:gridSpan w:val="3"/>
            <w:tcBorders>
              <w:top w:val="single" w:sz="12" w:space="0" w:color="auto"/>
              <w:left w:val="single" w:sz="12" w:space="0" w:color="auto"/>
              <w:bottom w:val="single" w:sz="4" w:space="0" w:color="auto"/>
              <w:right w:val="single" w:sz="12" w:space="0" w:color="000000"/>
            </w:tcBorders>
            <w:shd w:val="clear" w:color="auto" w:fill="auto"/>
            <w:noWrap/>
            <w:vAlign w:val="center"/>
            <w:hideMark/>
          </w:tcPr>
          <w:p w14:paraId="4ACBB08B" w14:textId="77777777" w:rsidR="006A71DA" w:rsidRPr="00075114" w:rsidRDefault="006A71DA" w:rsidP="00A05FAA">
            <w:pPr>
              <w:spacing w:line="240" w:lineRule="auto"/>
              <w:contextualSpacing w:val="0"/>
              <w:jc w:val="center"/>
              <w:rPr>
                <w:rFonts w:ascii="Calibri" w:eastAsia="Times New Roman" w:hAnsi="Calibri" w:cs="Times New Roman"/>
                <w:color w:val="000000"/>
              </w:rPr>
            </w:pPr>
            <w:r w:rsidRPr="00075114">
              <w:rPr>
                <w:rFonts w:ascii="Calibri" w:eastAsia="Times New Roman" w:hAnsi="Calibri" w:cs="Times New Roman"/>
                <w:color w:val="000000"/>
              </w:rPr>
              <w:t>*For single-year analysis, "and" is replaced with "or".</w:t>
            </w:r>
          </w:p>
        </w:tc>
      </w:tr>
      <w:tr w:rsidR="006A71DA" w:rsidRPr="00075114" w14:paraId="54E0C51E" w14:textId="77777777" w:rsidTr="00A05FAA">
        <w:trPr>
          <w:trHeight w:val="300"/>
        </w:trPr>
        <w:tc>
          <w:tcPr>
            <w:tcW w:w="9260" w:type="dxa"/>
            <w:gridSpan w:val="3"/>
            <w:tcBorders>
              <w:top w:val="single" w:sz="4" w:space="0" w:color="auto"/>
              <w:left w:val="single" w:sz="12" w:space="0" w:color="auto"/>
              <w:bottom w:val="single" w:sz="4" w:space="0" w:color="auto"/>
              <w:right w:val="single" w:sz="12" w:space="0" w:color="000000"/>
            </w:tcBorders>
            <w:shd w:val="clear" w:color="auto" w:fill="auto"/>
            <w:noWrap/>
            <w:vAlign w:val="center"/>
            <w:hideMark/>
          </w:tcPr>
          <w:p w14:paraId="615D5708" w14:textId="77777777" w:rsidR="006A71DA" w:rsidRPr="00075114" w:rsidRDefault="006A71DA" w:rsidP="00A05FAA">
            <w:pPr>
              <w:spacing w:line="240" w:lineRule="auto"/>
              <w:contextualSpacing w:val="0"/>
              <w:jc w:val="center"/>
              <w:rPr>
                <w:rFonts w:ascii="Calibri" w:eastAsia="Times New Roman" w:hAnsi="Calibri" w:cs="Times New Roman"/>
                <w:color w:val="000000"/>
              </w:rPr>
            </w:pPr>
            <w:r w:rsidRPr="00075114">
              <w:rPr>
                <w:rFonts w:ascii="Calibri" w:eastAsia="Times New Roman" w:hAnsi="Calibri" w:cs="Times New Roman"/>
                <w:color w:val="000000"/>
              </w:rPr>
              <w:t>**Standard that was referenced based on analysis methodology used by the laboratory.</w:t>
            </w:r>
          </w:p>
        </w:tc>
      </w:tr>
      <w:tr w:rsidR="006A71DA" w:rsidRPr="00075114" w14:paraId="17D5E247" w14:textId="77777777" w:rsidTr="00A05FAA">
        <w:trPr>
          <w:trHeight w:val="600"/>
        </w:trPr>
        <w:tc>
          <w:tcPr>
            <w:tcW w:w="9260" w:type="dxa"/>
            <w:gridSpan w:val="3"/>
            <w:tcBorders>
              <w:top w:val="single" w:sz="4" w:space="0" w:color="auto"/>
              <w:left w:val="single" w:sz="12" w:space="0" w:color="auto"/>
              <w:bottom w:val="single" w:sz="4" w:space="0" w:color="auto"/>
              <w:right w:val="single" w:sz="12" w:space="0" w:color="000000"/>
            </w:tcBorders>
            <w:shd w:val="clear" w:color="auto" w:fill="auto"/>
            <w:vAlign w:val="center"/>
            <w:hideMark/>
          </w:tcPr>
          <w:p w14:paraId="4DF7005E" w14:textId="77777777" w:rsidR="006A71DA" w:rsidRPr="00075114" w:rsidRDefault="006A71DA" w:rsidP="00A05FAA">
            <w:pPr>
              <w:spacing w:line="240" w:lineRule="auto"/>
              <w:contextualSpacing w:val="0"/>
              <w:jc w:val="center"/>
              <w:rPr>
                <w:rFonts w:ascii="Calibri" w:eastAsia="Times New Roman" w:hAnsi="Calibri" w:cs="Times New Roman"/>
                <w:color w:val="000000"/>
              </w:rPr>
            </w:pPr>
            <w:r w:rsidRPr="00075114">
              <w:rPr>
                <w:rFonts w:ascii="Calibri" w:eastAsia="Times New Roman" w:hAnsi="Calibri" w:cs="Times New Roman"/>
                <w:color w:val="000000"/>
              </w:rPr>
              <w:t>***Note 14. When fecal coliform levels are monitored in waters designated as state approved shellfish harvesting and growing waters, these waters are also subject to 18 AAC 34.010(19).</w:t>
            </w:r>
          </w:p>
        </w:tc>
      </w:tr>
      <w:tr w:rsidR="006A71DA" w:rsidRPr="00075114" w14:paraId="29691187" w14:textId="77777777" w:rsidTr="00A05FAA">
        <w:trPr>
          <w:trHeight w:val="315"/>
        </w:trPr>
        <w:tc>
          <w:tcPr>
            <w:tcW w:w="9260" w:type="dxa"/>
            <w:gridSpan w:val="3"/>
            <w:tcBorders>
              <w:top w:val="single" w:sz="4" w:space="0" w:color="auto"/>
              <w:left w:val="single" w:sz="12" w:space="0" w:color="auto"/>
              <w:bottom w:val="single" w:sz="12" w:space="0" w:color="auto"/>
              <w:right w:val="single" w:sz="12" w:space="0" w:color="000000"/>
            </w:tcBorders>
            <w:shd w:val="clear" w:color="auto" w:fill="auto"/>
            <w:vAlign w:val="center"/>
            <w:hideMark/>
          </w:tcPr>
          <w:p w14:paraId="03568641" w14:textId="77777777" w:rsidR="006A71DA" w:rsidRPr="00075114" w:rsidRDefault="006A71DA" w:rsidP="00A05FAA">
            <w:pPr>
              <w:spacing w:line="240" w:lineRule="auto"/>
              <w:contextualSpacing w:val="0"/>
              <w:jc w:val="center"/>
              <w:rPr>
                <w:rFonts w:ascii="Calibri" w:eastAsia="Times New Roman" w:hAnsi="Calibri" w:cs="Times New Roman"/>
                <w:color w:val="000000"/>
              </w:rPr>
            </w:pPr>
            <w:r w:rsidRPr="00075114">
              <w:rPr>
                <w:rFonts w:ascii="Calibri" w:eastAsia="Times New Roman" w:hAnsi="Calibri" w:cs="Times New Roman"/>
                <w:b/>
                <w:bCs/>
                <w:color w:val="000000"/>
              </w:rPr>
              <w:t>Bold</w:t>
            </w:r>
            <w:r w:rsidRPr="00075114">
              <w:rPr>
                <w:rFonts w:ascii="Calibri" w:eastAsia="Times New Roman" w:hAnsi="Calibri" w:cs="Times New Roman"/>
                <w:color w:val="000000"/>
              </w:rPr>
              <w:t xml:space="preserve"> text indicates values used to determine exceedances for public notices.</w:t>
            </w:r>
          </w:p>
        </w:tc>
      </w:tr>
      <w:tr w:rsidR="006A71DA" w:rsidRPr="00075114" w14:paraId="22B212B9" w14:textId="77777777" w:rsidTr="00A05FAA">
        <w:trPr>
          <w:trHeight w:val="330"/>
        </w:trPr>
        <w:tc>
          <w:tcPr>
            <w:tcW w:w="9260" w:type="dxa"/>
            <w:gridSpan w:val="3"/>
            <w:tcBorders>
              <w:top w:val="single" w:sz="12" w:space="0" w:color="auto"/>
              <w:left w:val="single" w:sz="12" w:space="0" w:color="auto"/>
              <w:bottom w:val="single" w:sz="12" w:space="0" w:color="auto"/>
              <w:right w:val="single" w:sz="12" w:space="0" w:color="000000"/>
            </w:tcBorders>
            <w:shd w:val="clear" w:color="auto" w:fill="auto"/>
            <w:noWrap/>
            <w:vAlign w:val="center"/>
            <w:hideMark/>
          </w:tcPr>
          <w:p w14:paraId="3ED23E70" w14:textId="77777777" w:rsidR="006A71DA" w:rsidRPr="00075114" w:rsidRDefault="006A71DA" w:rsidP="00A05FAA">
            <w:pPr>
              <w:spacing w:line="240" w:lineRule="auto"/>
              <w:contextualSpacing w:val="0"/>
              <w:jc w:val="center"/>
              <w:rPr>
                <w:rFonts w:ascii="Calibri" w:eastAsia="Times New Roman" w:hAnsi="Calibri" w:cs="Times New Roman"/>
                <w:color w:val="000000"/>
              </w:rPr>
            </w:pPr>
            <w:r w:rsidRPr="00075114">
              <w:rPr>
                <w:rFonts w:ascii="Calibri" w:eastAsia="Times New Roman" w:hAnsi="Calibri" w:cs="Times New Roman"/>
                <w:color w:val="000000"/>
              </w:rPr>
              <w:t>Alaska Water Quality Standards for Marine Water (18 AAC 70 (14))</w:t>
            </w:r>
          </w:p>
        </w:tc>
      </w:tr>
    </w:tbl>
    <w:p w14:paraId="3A39F09E" w14:textId="77777777" w:rsidR="006A71DA" w:rsidRDefault="006A71DA" w:rsidP="00397D8E">
      <w:pPr>
        <w:rPr>
          <w:rFonts w:ascii="Times New Roman" w:hAnsi="Times New Roman" w:cs="Times New Roman"/>
        </w:rPr>
      </w:pPr>
    </w:p>
    <w:sectPr w:rsidR="006A71DA" w:rsidSect="007057FE">
      <w:pgSz w:w="12240" w:h="15840"/>
      <w:pgMar w:top="1440" w:right="1440" w:bottom="1440" w:left="1440" w:header="0" w:footer="720" w:gutter="0"/>
      <w:cols w:space="720"/>
      <w:docGrid w:linePitch="299"/>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Apsens, Sarah" w:date="2021-01-26T15:08:00Z" w:initials="ASJ(">
    <w:p w14:paraId="537A69DF" w14:textId="65E39857" w:rsidR="003973BC" w:rsidRDefault="003973BC">
      <w:pPr>
        <w:pStyle w:val="CommentText"/>
      </w:pPr>
      <w:r>
        <w:rPr>
          <w:rStyle w:val="CommentReference"/>
        </w:rPr>
        <w:annotationRef/>
      </w:r>
      <w:r>
        <w:t xml:space="preserve">The 2019 was covered in the report last year, so this report should primarily focus on the 2020 season. Results from the 2019 season can be included for comparisons/trends. </w:t>
      </w:r>
    </w:p>
  </w:comment>
  <w:comment w:id="1" w:author="Benjamin Meyer" w:date="2021-02-12T09:16:00Z" w:initials="BM">
    <w:p w14:paraId="6A7D8553" w14:textId="3E2A781D" w:rsidR="003973BC" w:rsidRDefault="003973BC">
      <w:pPr>
        <w:pStyle w:val="CommentText"/>
      </w:pPr>
      <w:r>
        <w:rPr>
          <w:rStyle w:val="CommentReference"/>
        </w:rPr>
        <w:annotationRef/>
      </w:r>
      <w:r>
        <w:t>Modified title and all following text to focus more explicitly on 2020</w:t>
      </w:r>
    </w:p>
  </w:comment>
  <w:comment w:id="4" w:author="Apsens, Sarah" w:date="2021-01-22T16:45:00Z" w:initials="ASJ(">
    <w:p w14:paraId="6B149E38" w14:textId="77777777" w:rsidR="003973BC" w:rsidRDefault="003973BC">
      <w:pPr>
        <w:pStyle w:val="CommentText"/>
      </w:pPr>
      <w:r>
        <w:rPr>
          <w:rStyle w:val="CommentReference"/>
        </w:rPr>
        <w:annotationRef/>
      </w:r>
      <w:r>
        <w:t xml:space="preserve">Add following acknowledgement here or somewhere in the next few pages: </w:t>
      </w:r>
    </w:p>
    <w:p w14:paraId="1106C11C" w14:textId="78E34DE1" w:rsidR="003973BC" w:rsidRDefault="003973BC" w:rsidP="001C1E72">
      <w:pPr>
        <w:pStyle w:val="CommentText"/>
      </w:pPr>
      <w:r>
        <w:t>“</w:t>
      </w:r>
      <w:r w:rsidRPr="00511403">
        <w:t>This project has been funded wholly or in part by the United States EPA under assistance agreement number (</w:t>
      </w:r>
      <w:r>
        <w:rPr>
          <w:rFonts w:ascii="Garamond" w:hAnsi="Garamond"/>
          <w:sz w:val="24"/>
          <w:szCs w:val="24"/>
          <w:highlight w:val="green"/>
        </w:rPr>
        <w:t>BEACH-CU-00J71801</w:t>
      </w:r>
      <w:r w:rsidRPr="00511403">
        <w:t>) to the Department of Environmental Conservation through the Alaska Clean Water Actions (ACWA) program. The contents of this document do not necessarily reflect the views and policies of the EPA, nor does the EPA endorse trade names or recommend the use of commercial product mentioned in this document.</w:t>
      </w:r>
      <w:r>
        <w:t>”</w:t>
      </w:r>
    </w:p>
    <w:p w14:paraId="2F32D4CA" w14:textId="56508BEB" w:rsidR="003973BC" w:rsidRDefault="003973BC">
      <w:pPr>
        <w:pStyle w:val="CommentText"/>
      </w:pPr>
    </w:p>
  </w:comment>
  <w:comment w:id="5" w:author="Benjamin Meyer" w:date="2021-02-11T06:49:00Z" w:initials="BM">
    <w:p w14:paraId="3A74F209" w14:textId="289ADF23" w:rsidR="003973BC" w:rsidRDefault="003973BC">
      <w:pPr>
        <w:pStyle w:val="CommentText"/>
      </w:pPr>
      <w:r>
        <w:rPr>
          <w:rStyle w:val="CommentReference"/>
        </w:rPr>
        <w:annotationRef/>
      </w:r>
      <w:r>
        <w:t>Added, page ii</w:t>
      </w:r>
    </w:p>
  </w:comment>
  <w:comment w:id="11" w:author="Eldred, Laura" w:date="2021-01-28T08:36:00Z" w:initials="EL">
    <w:p w14:paraId="1DD1E221" w14:textId="1E3CB68E" w:rsidR="003973BC" w:rsidRDefault="003973BC">
      <w:pPr>
        <w:pStyle w:val="CommentText"/>
      </w:pPr>
      <w:r>
        <w:rPr>
          <w:rStyle w:val="CommentReference"/>
        </w:rPr>
        <w:annotationRef/>
      </w:r>
      <w:r>
        <w:t>this is good background information but not really and Executive Summary which typically summarizes the results similar to an Abstract. KWF could add a couple of sentences or a table here that summarized the 2020 results.</w:t>
      </w:r>
    </w:p>
  </w:comment>
  <w:comment w:id="12" w:author="Benjamin Meyer" w:date="2021-02-14T21:40:00Z" w:initials="BM">
    <w:p w14:paraId="14BB8A4F" w14:textId="14AC8A3B" w:rsidR="003973BC" w:rsidRDefault="003973BC">
      <w:pPr>
        <w:pStyle w:val="CommentText"/>
      </w:pPr>
      <w:r>
        <w:rPr>
          <w:rStyle w:val="CommentReference"/>
        </w:rPr>
        <w:annotationRef/>
      </w:r>
      <w:r>
        <w:t>Modified introduction.</w:t>
      </w:r>
    </w:p>
  </w:comment>
  <w:comment w:id="13" w:author="Benjamin Meyer" w:date="2020-12-08T07:08:00Z" w:initials="BM">
    <w:p w14:paraId="2BE535EC" w14:textId="49D4C517" w:rsidR="003973BC" w:rsidRDefault="003973BC">
      <w:pPr>
        <w:pStyle w:val="CommentText"/>
      </w:pPr>
      <w:r>
        <w:rPr>
          <w:rStyle w:val="CommentReference"/>
        </w:rPr>
        <w:annotationRef/>
      </w:r>
      <w:r>
        <w:t>Since what year?</w:t>
      </w:r>
    </w:p>
  </w:comment>
  <w:comment w:id="14" w:author="Apsens, Sarah" w:date="2021-01-25T09:10:00Z" w:initials="ASJ(">
    <w:p w14:paraId="43CAE71B" w14:textId="11A2BF72" w:rsidR="003973BC" w:rsidRDefault="003973BC">
      <w:pPr>
        <w:pStyle w:val="CommentText"/>
      </w:pPr>
      <w:r>
        <w:rPr>
          <w:rStyle w:val="CommentReference"/>
        </w:rPr>
        <w:annotationRef/>
      </w:r>
      <w:r>
        <w:t xml:space="preserve">Based on the info I have, Kenai Beach monitoring started in 2010 (the AK BEACH program started in 2002). There was a break in monitoring in 2015-2017 to allow for BMPs to be implemented. </w:t>
      </w:r>
    </w:p>
  </w:comment>
  <w:comment w:id="20" w:author="Maggie Harings" w:date="2020-09-09T11:43:00Z" w:initials="MH">
    <w:p w14:paraId="390E519E" w14:textId="40E2F35E" w:rsidR="003973BC" w:rsidRDefault="003973BC">
      <w:pPr>
        <w:pStyle w:val="CommentText"/>
      </w:pPr>
      <w:r>
        <w:rPr>
          <w:rStyle w:val="CommentReference"/>
        </w:rPr>
        <w:annotationRef/>
      </w:r>
      <w:r>
        <w:t>Confirm…2014?</w:t>
      </w:r>
    </w:p>
  </w:comment>
  <w:comment w:id="21" w:author="Apsens, Sarah" w:date="2021-01-25T09:19:00Z" w:initials="ASJ(">
    <w:p w14:paraId="223ABF46" w14:textId="575B1AFA" w:rsidR="003973BC" w:rsidRDefault="003973BC">
      <w:pPr>
        <w:pStyle w:val="CommentText"/>
      </w:pPr>
      <w:r>
        <w:rPr>
          <w:rStyle w:val="CommentReference"/>
        </w:rPr>
        <w:annotationRef/>
      </w:r>
      <w:r>
        <w:t xml:space="preserve">I believe BMPs were developed in 2014, but were not implemented until the 2015 recreation season. </w:t>
      </w:r>
    </w:p>
  </w:comment>
  <w:comment w:id="23" w:author="Apsens, Sarah" w:date="2021-01-25T09:20:00Z" w:initials="ASJ(">
    <w:p w14:paraId="482F5146" w14:textId="1D9CB0CB" w:rsidR="003973BC" w:rsidRDefault="003973BC">
      <w:pPr>
        <w:pStyle w:val="CommentText"/>
      </w:pPr>
      <w:r>
        <w:rPr>
          <w:rStyle w:val="CommentReference"/>
        </w:rPr>
        <w:annotationRef/>
      </w:r>
      <w:r>
        <w:t>Will need to go through the document and clean up any titles that should be acronyms</w:t>
      </w:r>
    </w:p>
  </w:comment>
  <w:comment w:id="22" w:author="Benjamin Meyer" w:date="2021-02-11T06:51:00Z" w:initials="BM">
    <w:p w14:paraId="31EC72CF" w14:textId="1365465C" w:rsidR="003973BC" w:rsidRDefault="003973BC">
      <w:pPr>
        <w:pStyle w:val="CommentText"/>
      </w:pPr>
      <w:r>
        <w:rPr>
          <w:rStyle w:val="CommentReference"/>
        </w:rPr>
        <w:annotationRef/>
      </w:r>
      <w:r>
        <w:t>Thanks for chatting about this subject with me on the phone a week or two ago.</w:t>
      </w:r>
    </w:p>
    <w:p w14:paraId="77CF601D" w14:textId="77777777" w:rsidR="003973BC" w:rsidRDefault="003973BC">
      <w:pPr>
        <w:pStyle w:val="CommentText"/>
      </w:pPr>
    </w:p>
    <w:p w14:paraId="0FF681D9" w14:textId="4D004B6B" w:rsidR="003973BC" w:rsidRDefault="003973BC">
      <w:pPr>
        <w:pStyle w:val="CommentText"/>
      </w:pPr>
      <w:r>
        <w:t xml:space="preserve">Editorial standards on acronym usage are pretty loose (for example, here’s what </w:t>
      </w:r>
      <w:hyperlink r:id="rId1" w:history="1">
        <w:r w:rsidRPr="005D1E49">
          <w:rPr>
            <w:rStyle w:val="Hyperlink"/>
          </w:rPr>
          <w:t>American Psychological Association (APA)</w:t>
        </w:r>
      </w:hyperlink>
      <w:r>
        <w:rPr>
          <w:rStyle w:val="Hyperlink"/>
        </w:rPr>
        <w:t xml:space="preserve"> uses</w:t>
      </w:r>
      <w:r>
        <w:t>). Personally, I almost always tend to side towards using them less.</w:t>
      </w:r>
    </w:p>
    <w:p w14:paraId="37521542" w14:textId="77777777" w:rsidR="003973BC" w:rsidRDefault="003973BC">
      <w:pPr>
        <w:pStyle w:val="CommentText"/>
      </w:pPr>
    </w:p>
    <w:p w14:paraId="789E1438" w14:textId="68343209" w:rsidR="003973BC" w:rsidRDefault="003973BC">
      <w:pPr>
        <w:pStyle w:val="CommentText"/>
      </w:pPr>
      <w:r>
        <w:t>As per our phone conversation, in most cases I’ve written out acronyms in full only at their first appearance in each major section (intro, methods, etc).  In figure and table captions I’ve fully written out acronyms so that figures and tables can be better understood without relying on preceding text.</w:t>
      </w:r>
    </w:p>
    <w:p w14:paraId="04F76B62" w14:textId="4E7C6DBA" w:rsidR="003973BC" w:rsidRDefault="003973BC">
      <w:pPr>
        <w:pStyle w:val="CommentText"/>
      </w:pPr>
    </w:p>
    <w:p w14:paraId="168A4A78" w14:textId="527E92DC" w:rsidR="003973BC" w:rsidRDefault="003973BC">
      <w:pPr>
        <w:pStyle w:val="CommentText"/>
      </w:pPr>
      <w:r>
        <w:t>The</w:t>
      </w:r>
      <w:r w:rsidR="0078161D">
        <w:t xml:space="preserve"> one section where I am pretty committed to</w:t>
      </w:r>
      <w:r>
        <w:t xml:space="preserve"> minimizing acronyms is in the abstract/executive summary.  There is good evidence to support this rule; for example: </w:t>
      </w:r>
      <w:hyperlink r:id="rId2" w:history="1">
        <w:r w:rsidRPr="00B45BAE">
          <w:rPr>
            <w:rStyle w:val="Hyperlink"/>
          </w:rPr>
          <w:t>https://elifesciences.org/articles/60080</w:t>
        </w:r>
      </w:hyperlink>
    </w:p>
    <w:p w14:paraId="5146CC64" w14:textId="51C3A785" w:rsidR="003973BC" w:rsidRDefault="003973BC">
      <w:pPr>
        <w:pStyle w:val="CommentText"/>
      </w:pPr>
    </w:p>
    <w:p w14:paraId="4C9E443F" w14:textId="017AD2E4" w:rsidR="003973BC" w:rsidRDefault="003973BC">
      <w:pPr>
        <w:pStyle w:val="CommentText"/>
      </w:pPr>
      <w:r>
        <w:t xml:space="preserve">Thanks for your patience with my hang-ups on this topic! </w:t>
      </w:r>
      <w:r>
        <w:sym w:font="Wingdings" w:char="F04A"/>
      </w:r>
    </w:p>
  </w:comment>
  <w:comment w:id="40" w:author="Apsens, Sarah" w:date="2021-01-28T15:00:00Z" w:initials="ASJ(">
    <w:p w14:paraId="2D382FE4" w14:textId="3B30DEA0" w:rsidR="003973BC" w:rsidRDefault="003973BC">
      <w:pPr>
        <w:pStyle w:val="CommentText"/>
      </w:pPr>
      <w:r>
        <w:rPr>
          <w:rStyle w:val="CommentReference"/>
        </w:rPr>
        <w:annotationRef/>
      </w:r>
      <w:r>
        <w:t>Add citation for 18 AAC 70</w:t>
      </w:r>
    </w:p>
  </w:comment>
  <w:comment w:id="41" w:author="Benjamin Meyer" w:date="2021-02-12T09:49:00Z" w:initials="BM">
    <w:p w14:paraId="7F714262" w14:textId="01D1140E" w:rsidR="003973BC" w:rsidRDefault="003973BC">
      <w:pPr>
        <w:pStyle w:val="CommentText"/>
      </w:pPr>
      <w:r>
        <w:rPr>
          <w:rStyle w:val="CommentReference"/>
        </w:rPr>
        <w:annotationRef/>
      </w:r>
      <w:r>
        <w:t>added</w:t>
      </w:r>
    </w:p>
  </w:comment>
  <w:comment w:id="42" w:author="Apsens, Sarah" w:date="2021-01-28T15:02:00Z" w:initials="ASJ(">
    <w:p w14:paraId="4BA02994" w14:textId="416B3748" w:rsidR="003973BC" w:rsidRDefault="003973BC">
      <w:pPr>
        <w:pStyle w:val="CommentText"/>
      </w:pPr>
      <w:r>
        <w:rPr>
          <w:rStyle w:val="CommentReference"/>
        </w:rPr>
        <w:annotationRef/>
      </w:r>
      <w:r>
        <w:t xml:space="preserve">You can move this around – should state somewhere that this monitoring is part of the EPAs BEACH program. BEACH is a national effort to decrease the incidence of water-born illnesses at public beaches under the federal Beaches Environmental Assessment and Coastal Health Act (BEACH). </w:t>
      </w:r>
    </w:p>
  </w:comment>
  <w:comment w:id="43" w:author="Benjamin Meyer" w:date="2021-02-04T11:14:00Z" w:initials="BM">
    <w:p w14:paraId="7BCD28EA" w14:textId="1F7D7CFD" w:rsidR="003973BC" w:rsidRDefault="003973BC">
      <w:pPr>
        <w:pStyle w:val="CommentText"/>
      </w:pPr>
      <w:r>
        <w:rPr>
          <w:rStyle w:val="CommentReference"/>
        </w:rPr>
        <w:annotationRef/>
      </w:r>
      <w:r>
        <w:t>added</w:t>
      </w:r>
    </w:p>
  </w:comment>
  <w:comment w:id="46" w:author="Maggie Harings" w:date="2020-09-09T11:49:00Z" w:initials="MH">
    <w:p w14:paraId="194BA819" w14:textId="18F7B018" w:rsidR="003973BC" w:rsidRDefault="003973BC">
      <w:pPr>
        <w:pStyle w:val="CommentText"/>
      </w:pPr>
      <w:r>
        <w:rPr>
          <w:rStyle w:val="CommentReference"/>
        </w:rPr>
        <w:annotationRef/>
      </w:r>
      <w:r>
        <w:t>confirm</w:t>
      </w:r>
    </w:p>
  </w:comment>
  <w:comment w:id="47" w:author="Benjamin Meyer" w:date="2021-02-03T20:59:00Z" w:initials="BM">
    <w:p w14:paraId="33711F3C" w14:textId="6F4E0B74" w:rsidR="003973BC" w:rsidRDefault="003973BC">
      <w:pPr>
        <w:pStyle w:val="CommentText"/>
      </w:pPr>
      <w:r>
        <w:rPr>
          <w:rStyle w:val="CommentReference"/>
        </w:rPr>
        <w:annotationRef/>
      </w:r>
      <w:r>
        <w:t xml:space="preserve">Is there a rationale for why monitoring would need to be paused during these years?  I’m not seeing how ongoing monitoring would interfere with implementing BMPs.    </w:t>
      </w:r>
    </w:p>
    <w:p w14:paraId="0448DA93" w14:textId="1F0C32A3" w:rsidR="003973BC" w:rsidRDefault="003973BC">
      <w:pPr>
        <w:pStyle w:val="CommentText"/>
      </w:pPr>
    </w:p>
  </w:comment>
  <w:comment w:id="49" w:author="Apsens, Sarah" w:date="2021-01-25T09:32:00Z" w:initials="ASJ(">
    <w:p w14:paraId="0DCFF0BF" w14:textId="624D4972" w:rsidR="003973BC" w:rsidRDefault="003973BC">
      <w:pPr>
        <w:pStyle w:val="CommentText"/>
      </w:pPr>
      <w:r>
        <w:rPr>
          <w:rStyle w:val="CommentReference"/>
        </w:rPr>
        <w:annotationRef/>
      </w:r>
      <w:r>
        <w:t xml:space="preserve">Add a few sentences on how MST sampling works – i.e., qPCR, RNA/DNA. Does not need to be detailed methods, just enough to give the reader some idea of what this tool is doing. </w:t>
      </w:r>
    </w:p>
  </w:comment>
  <w:comment w:id="50" w:author="Benjamin Meyer" w:date="2021-02-04T10:58:00Z" w:initials="BM">
    <w:p w14:paraId="055D7EF1" w14:textId="53816377" w:rsidR="003973BC" w:rsidRDefault="003973BC">
      <w:pPr>
        <w:pStyle w:val="CommentText"/>
      </w:pPr>
      <w:r>
        <w:rPr>
          <w:rStyle w:val="CommentReference"/>
        </w:rPr>
        <w:annotationRef/>
      </w:r>
      <w:r>
        <w:t xml:space="preserve">Modified.  The reference provides a better description of microbial source tracking.  </w:t>
      </w:r>
    </w:p>
  </w:comment>
  <w:comment w:id="55" w:author="Apsens, Sarah" w:date="2021-01-25T09:39:00Z" w:initials="ASJ(">
    <w:p w14:paraId="50166B0A" w14:textId="6E6AE1AD" w:rsidR="003973BC" w:rsidRDefault="003973BC">
      <w:pPr>
        <w:pStyle w:val="CommentText"/>
      </w:pPr>
      <w:r>
        <w:rPr>
          <w:rStyle w:val="CommentReference"/>
        </w:rPr>
        <w:annotationRef/>
      </w:r>
      <w:r>
        <w:t xml:space="preserve">Are there specific times/seasons? Are the gulls there during migration/nesting periods? Year round? “at times” is very vague. </w:t>
      </w:r>
    </w:p>
  </w:comment>
  <w:comment w:id="56" w:author="Benjamin Meyer" w:date="2021-02-04T11:34:00Z" w:initials="BM">
    <w:p w14:paraId="13DE1229" w14:textId="17A2463F" w:rsidR="003973BC" w:rsidRDefault="003973BC">
      <w:pPr>
        <w:pStyle w:val="CommentText"/>
      </w:pPr>
      <w:r>
        <w:rPr>
          <w:rStyle w:val="CommentReference"/>
        </w:rPr>
        <w:annotationRef/>
      </w:r>
      <w:r>
        <w:t xml:space="preserve">Modified text.  I was unable to find data specific to seasonal migration or population size of lower Kenai River gulls.  But we know that at least some of them do migrate long distances (eg. </w:t>
      </w:r>
      <w:hyperlink r:id="rId3" w:history="1">
        <w:r w:rsidRPr="00320D1A">
          <w:rPr>
            <w:rStyle w:val="Hyperlink"/>
          </w:rPr>
          <w:t>Ahlstrom et al. 2021</w:t>
        </w:r>
      </w:hyperlink>
      <w:r>
        <w:t>. Fig 2). And, we know for sure there are thousands of them there at least in summer, so I left it at that.</w:t>
      </w:r>
    </w:p>
  </w:comment>
  <w:comment w:id="58" w:author="Apsens, Sarah" w:date="2021-01-25T09:40:00Z" w:initials="ASJ(">
    <w:p w14:paraId="1560A003" w14:textId="313BC5B7" w:rsidR="003973BC" w:rsidRDefault="003973BC">
      <w:pPr>
        <w:pStyle w:val="CommentText"/>
      </w:pPr>
      <w:r>
        <w:rPr>
          <w:rStyle w:val="CommentReference"/>
        </w:rPr>
        <w:annotationRef/>
      </w:r>
      <w:r>
        <w:t xml:space="preserve">Do the CoK PUF annual provide number ranges that could be added here? </w:t>
      </w:r>
    </w:p>
  </w:comment>
  <w:comment w:id="59" w:author="Benjamin Meyer" w:date="2021-02-04T11:45:00Z" w:initials="BM">
    <w:p w14:paraId="094C03AA" w14:textId="10F8A20E" w:rsidR="003973BC" w:rsidRDefault="003973BC">
      <w:pPr>
        <w:pStyle w:val="CommentText"/>
      </w:pPr>
      <w:r>
        <w:rPr>
          <w:rStyle w:val="CommentReference"/>
        </w:rPr>
        <w:annotationRef/>
      </w:r>
      <w:r>
        <w:t>Added reference</w:t>
      </w:r>
    </w:p>
  </w:comment>
  <w:comment w:id="65" w:author="Apsens, Sarah" w:date="2021-01-25T09:41:00Z" w:initials="ASJ(">
    <w:p w14:paraId="5657EDDD" w14:textId="0A3A2217" w:rsidR="003973BC" w:rsidRDefault="003973BC">
      <w:pPr>
        <w:pStyle w:val="CommentText"/>
      </w:pPr>
      <w:r>
        <w:rPr>
          <w:rStyle w:val="CommentReference"/>
        </w:rPr>
        <w:annotationRef/>
      </w:r>
      <w:r>
        <w:t xml:space="preserve">Check your formatting so that captions and tables are not split across pages in the final version. </w:t>
      </w:r>
    </w:p>
  </w:comment>
  <w:comment w:id="66" w:author="Benjamin Meyer" w:date="2021-02-14T21:22:00Z" w:initials="BM">
    <w:p w14:paraId="585E4D19" w14:textId="6C567E9F" w:rsidR="003973BC" w:rsidRDefault="003973BC">
      <w:pPr>
        <w:pStyle w:val="CommentText"/>
      </w:pPr>
      <w:r>
        <w:rPr>
          <w:rStyle w:val="CommentReference"/>
        </w:rPr>
        <w:annotationRef/>
      </w:r>
      <w:r>
        <w:t>Thanks. Sometimes the same Word doc shows up with different page spacing on two different computers. I’ll send a PDF of this document also to display how it appears on my screen.</w:t>
      </w:r>
    </w:p>
  </w:comment>
  <w:comment w:id="69" w:author="Apsens, Sarah" w:date="2021-01-25T09:42:00Z" w:initials="ASJ(">
    <w:p w14:paraId="611C3527" w14:textId="149A9E4E" w:rsidR="003973BC" w:rsidRDefault="003973BC">
      <w:pPr>
        <w:pStyle w:val="CommentText"/>
      </w:pPr>
      <w:r>
        <w:rPr>
          <w:rStyle w:val="CommentReference"/>
        </w:rPr>
        <w:annotationRef/>
      </w:r>
      <w:r>
        <w:t xml:space="preserve">Can you provide an updated map? It’s difficult to read “KRGR2” and “NKB4” on this version. Also the red polygon is confusing – what is the shape highlighting? It might be beneficial to add the PUF beach fishing locations as well to this map. </w:t>
      </w:r>
    </w:p>
  </w:comment>
  <w:comment w:id="70" w:author="Benjamin Meyer" w:date="2021-02-05T08:31:00Z" w:initials="BM">
    <w:p w14:paraId="134B247C" w14:textId="6F6492CE" w:rsidR="003973BC" w:rsidRDefault="003973BC">
      <w:pPr>
        <w:pStyle w:val="CommentText"/>
      </w:pPr>
      <w:r>
        <w:rPr>
          <w:rStyle w:val="CommentReference"/>
        </w:rPr>
        <w:annotationRef/>
      </w:r>
      <w:r>
        <w:t>Remade map in leaflet, modified label text and legend format.  I attempted to also highlight beach areas open to the PUF, but makes the figure kind of busy, so instead referred to Fig 1 in caption</w:t>
      </w:r>
    </w:p>
  </w:comment>
  <w:comment w:id="76" w:author="Apsens, Sarah" w:date="2021-01-25T09:45:00Z" w:initials="ASJ(">
    <w:p w14:paraId="665F15E7" w14:textId="6EE436D3" w:rsidR="003973BC" w:rsidRDefault="003973BC">
      <w:pPr>
        <w:pStyle w:val="CommentText"/>
      </w:pPr>
      <w:r>
        <w:rPr>
          <w:rStyle w:val="CommentReference"/>
        </w:rPr>
        <w:annotationRef/>
      </w:r>
      <w:r>
        <w:t xml:space="preserve">Reword – as written it sounds like there are additional sites to those sampled. </w:t>
      </w:r>
    </w:p>
  </w:comment>
  <w:comment w:id="77" w:author="Benjamin Meyer" w:date="2021-02-05T08:42:00Z" w:initials="BM">
    <w:p w14:paraId="106BD772" w14:textId="171756DA" w:rsidR="003973BC" w:rsidRDefault="003973BC">
      <w:pPr>
        <w:pStyle w:val="CommentText"/>
      </w:pPr>
      <w:r>
        <w:rPr>
          <w:rStyle w:val="CommentReference"/>
        </w:rPr>
        <w:annotationRef/>
      </w:r>
      <w:r>
        <w:t>reworded</w:t>
      </w:r>
    </w:p>
  </w:comment>
  <w:comment w:id="82" w:author="Apsens, Sarah" w:date="2021-01-25T09:46:00Z" w:initials="ASJ(">
    <w:p w14:paraId="27DE3D1F" w14:textId="16931628" w:rsidR="003973BC" w:rsidRDefault="003973BC">
      <w:pPr>
        <w:pStyle w:val="CommentText"/>
      </w:pPr>
      <w:r>
        <w:rPr>
          <w:rStyle w:val="CommentReference"/>
        </w:rPr>
        <w:annotationRef/>
      </w:r>
      <w:r>
        <w:t xml:space="preserve">What were atypical sampling events? </w:t>
      </w:r>
    </w:p>
  </w:comment>
  <w:comment w:id="83" w:author="Benjamin Meyer" w:date="2021-02-05T08:57:00Z" w:initials="BM">
    <w:p w14:paraId="41EEF079" w14:textId="7D6A82BB" w:rsidR="003973BC" w:rsidRDefault="003973BC">
      <w:pPr>
        <w:pStyle w:val="CommentText"/>
      </w:pPr>
      <w:r>
        <w:rPr>
          <w:rStyle w:val="CommentReference"/>
        </w:rPr>
        <w:annotationRef/>
      </w:r>
      <w:r>
        <w:t>Modified</w:t>
      </w:r>
      <w:r w:rsidR="0078161D">
        <w:t xml:space="preserve"> text.  “Atypical” might have</w:t>
      </w:r>
      <w:r>
        <w:t xml:space="preserve"> refer</w:t>
      </w:r>
      <w:r w:rsidR="0078161D">
        <w:t>red</w:t>
      </w:r>
      <w:r>
        <w:t xml:space="preserve"> to one of the 24 hr sampling events as done in 2018.</w:t>
      </w:r>
    </w:p>
  </w:comment>
  <w:comment w:id="86" w:author="Apsens, Sarah" w:date="2021-01-25T09:47:00Z" w:initials="ASJ(">
    <w:p w14:paraId="2198AFE8" w14:textId="61740065" w:rsidR="003973BC" w:rsidRDefault="003973BC">
      <w:pPr>
        <w:pStyle w:val="CommentText"/>
      </w:pPr>
      <w:r>
        <w:rPr>
          <w:rStyle w:val="CommentReference"/>
        </w:rPr>
        <w:annotationRef/>
      </w:r>
      <w:r>
        <w:t xml:space="preserve">Why? </w:t>
      </w:r>
    </w:p>
  </w:comment>
  <w:comment w:id="87" w:author="Benjamin Meyer" w:date="2021-02-05T10:11:00Z" w:initials="BM">
    <w:p w14:paraId="3EDDD4FF" w14:textId="4C9FB4D3" w:rsidR="003973BC" w:rsidRDefault="003973BC">
      <w:pPr>
        <w:pStyle w:val="CommentText"/>
      </w:pPr>
      <w:r>
        <w:rPr>
          <w:rStyle w:val="CommentReference"/>
        </w:rPr>
        <w:annotationRef/>
      </w:r>
      <w:r>
        <w:t>High tide conditions were necessary to use the boat launch.</w:t>
      </w:r>
    </w:p>
  </w:comment>
  <w:comment w:id="92" w:author="Apsens, Sarah" w:date="2021-01-25T10:01:00Z" w:initials="ASJ(">
    <w:p w14:paraId="1AA8D000" w14:textId="15D2D328" w:rsidR="003973BC" w:rsidRDefault="003973BC">
      <w:pPr>
        <w:pStyle w:val="CommentText"/>
      </w:pPr>
      <w:r>
        <w:rPr>
          <w:rStyle w:val="CommentReference"/>
        </w:rPr>
        <w:annotationRef/>
      </w:r>
      <w:r>
        <w:t xml:space="preserve">Marine mammals, horses, ungulates, are other potential sources that were not tested for – so “all” potential sources is not appropriate. Dogs, humans, and gulls are believed to be the most likely, and had available MST markers at the time. </w:t>
      </w:r>
    </w:p>
  </w:comment>
  <w:comment w:id="94" w:author="Benjamin Meyer" w:date="2021-02-04T10:51:00Z" w:initials="BM">
    <w:p w14:paraId="627C9688" w14:textId="18A274A9" w:rsidR="003973BC" w:rsidRDefault="003973BC">
      <w:pPr>
        <w:pStyle w:val="CommentText"/>
      </w:pPr>
      <w:r>
        <w:rPr>
          <w:rStyle w:val="CommentReference"/>
        </w:rPr>
        <w:annotationRef/>
      </w:r>
      <w:r>
        <w:t>Agreed.  Had intended to communicate “dogs, humans and gulls are all potential sources…”  Hopefully clearer now.</w:t>
      </w:r>
    </w:p>
  </w:comment>
  <w:comment w:id="96" w:author="Apsens, Sarah" w:date="2021-01-25T10:07:00Z" w:initials="ASJ(">
    <w:p w14:paraId="04BEE2E7" w14:textId="02364B78" w:rsidR="003973BC" w:rsidRDefault="003973BC">
      <w:pPr>
        <w:pStyle w:val="CommentText"/>
      </w:pPr>
      <w:r>
        <w:rPr>
          <w:rStyle w:val="CommentReference"/>
        </w:rPr>
        <w:annotationRef/>
      </w:r>
      <w:r>
        <w:t>CoK is the grantee – but the PQA officer was Maggie/ the KWF Biologist</w:t>
      </w:r>
    </w:p>
  </w:comment>
  <w:comment w:id="97" w:author="Benjamin Meyer" w:date="2021-02-08T09:28:00Z" w:initials="BM">
    <w:p w14:paraId="76E40409" w14:textId="56D3F6C9" w:rsidR="003973BC" w:rsidRDefault="003973BC">
      <w:pPr>
        <w:pStyle w:val="CommentText"/>
      </w:pPr>
      <w:r>
        <w:rPr>
          <w:rStyle w:val="CommentReference"/>
        </w:rPr>
        <w:annotationRef/>
      </w:r>
      <w:r>
        <w:t>Thanks for the clarification</w:t>
      </w:r>
    </w:p>
  </w:comment>
  <w:comment w:id="114" w:author="Benjamin Meyer" w:date="2021-02-25T11:11:00Z" w:initials="BM">
    <w:p w14:paraId="5EFB2315" w14:textId="1C08CE4B" w:rsidR="0078161D" w:rsidRDefault="0078161D">
      <w:pPr>
        <w:pStyle w:val="CommentText"/>
      </w:pPr>
      <w:r>
        <w:rPr>
          <w:rStyle w:val="CommentReference"/>
        </w:rPr>
        <w:annotationRef/>
      </w:r>
      <w:r>
        <w:t>Communicated with Gretchen Augat to confirm this was the case in mid-February while Sarah was out of the office</w:t>
      </w:r>
    </w:p>
  </w:comment>
  <w:comment w:id="118" w:author="Benjamin Meyer" w:date="2021-02-11T09:16:00Z" w:initials="BM">
    <w:p w14:paraId="001FD373" w14:textId="77777777" w:rsidR="003973BC" w:rsidRDefault="003973BC" w:rsidP="00AC1751">
      <w:pPr>
        <w:pStyle w:val="CommentText"/>
      </w:pPr>
      <w:r>
        <w:rPr>
          <w:rStyle w:val="CommentReference"/>
        </w:rPr>
        <w:annotationRef/>
      </w:r>
      <w:r>
        <w:t>I have re-evaluated all data and re-generated all figures and tables based on the clarifications we discussed over email and phone in the week of Feb 8.</w:t>
      </w:r>
    </w:p>
  </w:comment>
  <w:comment w:id="119" w:author="Benjamin Meyer" w:date="2021-02-14T19:04:00Z" w:initials="BM">
    <w:p w14:paraId="55A5A586" w14:textId="77777777" w:rsidR="003973BC" w:rsidRDefault="003973BC" w:rsidP="00AC1751">
      <w:pPr>
        <w:pStyle w:val="CommentText"/>
      </w:pPr>
      <w:r>
        <w:rPr>
          <w:rStyle w:val="CommentReference"/>
        </w:rPr>
        <w:annotationRef/>
      </w:r>
      <w:r>
        <w:t xml:space="preserve">The text here describing water quality standards is a more verbose version of the table that was in the original draft I inherited (Appendix G).  </w:t>
      </w:r>
    </w:p>
    <w:p w14:paraId="6E3E3FE4" w14:textId="77777777" w:rsidR="003973BC" w:rsidRDefault="003973BC" w:rsidP="00AC1751">
      <w:pPr>
        <w:pStyle w:val="CommentText"/>
      </w:pPr>
    </w:p>
    <w:p w14:paraId="5FFF9CFF" w14:textId="66F6C23B" w:rsidR="003973BC" w:rsidRDefault="003973BC" w:rsidP="00AC1751">
      <w:pPr>
        <w:pStyle w:val="CommentText"/>
      </w:pPr>
      <w:r>
        <w:t>While I always prefer the more pithy option in writing, in this case I feel the lengthier and more detailed text description is important to describe how I interpreted the regulatory language.</w:t>
      </w:r>
    </w:p>
  </w:comment>
  <w:comment w:id="220" w:author="Apsens, Sarah" w:date="2021-01-25T10:32:00Z" w:initials="ASJ(">
    <w:p w14:paraId="4423D0E4" w14:textId="77777777" w:rsidR="003973BC" w:rsidRDefault="003973BC" w:rsidP="00707464">
      <w:pPr>
        <w:pStyle w:val="CommentText"/>
      </w:pPr>
      <w:r>
        <w:rPr>
          <w:rStyle w:val="CommentReference"/>
        </w:rPr>
        <w:annotationRef/>
      </w:r>
      <w:r>
        <w:t>We’re not issuing public notices for the 31 FC – raw shellfish consumption since BEACH monitoring is focused on recreation use. It was included in past public notices if it coincided with a recreation standard exceedance.</w:t>
      </w:r>
    </w:p>
    <w:p w14:paraId="2D11962B" w14:textId="77777777" w:rsidR="003973BC" w:rsidRDefault="003973BC" w:rsidP="00707464">
      <w:pPr>
        <w:pStyle w:val="CommentText"/>
      </w:pPr>
      <w:r>
        <w:t xml:space="preserve">We do notify/share this information with the ADEC seafood monitoring group, and its posted online. </w:t>
      </w:r>
    </w:p>
  </w:comment>
  <w:comment w:id="221" w:author="Benjamin Meyer" w:date="2021-02-08T13:39:00Z" w:initials="BM">
    <w:p w14:paraId="460BEF9A" w14:textId="6B82BC4F" w:rsidR="003973BC" w:rsidRDefault="003973BC">
      <w:pPr>
        <w:pStyle w:val="CommentText"/>
      </w:pPr>
      <w:r>
        <w:rPr>
          <w:rStyle w:val="CommentReference"/>
        </w:rPr>
        <w:annotationRef/>
      </w:r>
      <w:r>
        <w:t>Modified this whole section after our phone conversations and emails, let me know what you think.</w:t>
      </w:r>
    </w:p>
  </w:comment>
  <w:comment w:id="223" w:author="Apsens, Sarah" w:date="2021-01-25T10:43:00Z" w:initials="ASJ(">
    <w:p w14:paraId="75CEE796" w14:textId="7BCEAD2B" w:rsidR="003973BC" w:rsidRDefault="003973BC">
      <w:pPr>
        <w:pStyle w:val="CommentText"/>
      </w:pPr>
      <w:r>
        <w:rPr>
          <w:rStyle w:val="CommentReference"/>
        </w:rPr>
        <w:annotationRef/>
      </w:r>
      <w:r>
        <w:t xml:space="preserve">Check that spacing is consistent throughout document </w:t>
      </w:r>
    </w:p>
  </w:comment>
  <w:comment w:id="228" w:author="Apsens, Sarah" w:date="2021-01-25T10:47:00Z" w:initials="ASJ(">
    <w:p w14:paraId="5314BD76" w14:textId="282A4DBF" w:rsidR="003973BC" w:rsidRDefault="003973BC">
      <w:pPr>
        <w:pStyle w:val="CommentText"/>
      </w:pPr>
      <w:r>
        <w:rPr>
          <w:rStyle w:val="CommentReference"/>
        </w:rPr>
        <w:annotationRef/>
      </w:r>
      <w:r>
        <w:t xml:space="preserve">Could you move these links to the references section? Or hyperlink the text instead of including the entire url </w:t>
      </w:r>
    </w:p>
  </w:comment>
  <w:comment w:id="229" w:author="Benjamin Meyer" w:date="2021-02-05T09:38:00Z" w:initials="BM">
    <w:p w14:paraId="25CDB63A" w14:textId="5C223D04" w:rsidR="003973BC" w:rsidRDefault="003973BC">
      <w:pPr>
        <w:pStyle w:val="CommentText"/>
      </w:pPr>
      <w:r>
        <w:rPr>
          <w:rStyle w:val="CommentReference"/>
        </w:rPr>
        <w:annotationRef/>
      </w:r>
      <w:r>
        <w:t>Replaced links with hyperlinked text</w:t>
      </w:r>
    </w:p>
  </w:comment>
  <w:comment w:id="230" w:author="Apsens, Sarah" w:date="2021-01-25T10:49:00Z" w:initials="ASJ(">
    <w:p w14:paraId="1FAC5C48" w14:textId="41466D57" w:rsidR="003973BC" w:rsidRDefault="003973BC">
      <w:pPr>
        <w:pStyle w:val="CommentText"/>
      </w:pPr>
      <w:r>
        <w:rPr>
          <w:rStyle w:val="CommentReference"/>
        </w:rPr>
        <w:annotationRef/>
      </w:r>
      <w:r>
        <w:t xml:space="preserve">Provide a screenshot of a Kenai beach FB post instead of a link. FB post are quickly buried. I’ll see if I can find one and send it to you.  </w:t>
      </w:r>
    </w:p>
  </w:comment>
  <w:comment w:id="231" w:author="Benjamin Meyer" w:date="2021-02-05T11:14:00Z" w:initials="BM">
    <w:p w14:paraId="7B9880E2" w14:textId="25A81F54" w:rsidR="003973BC" w:rsidRDefault="003973BC">
      <w:pPr>
        <w:pStyle w:val="CommentText"/>
      </w:pPr>
      <w:r>
        <w:rPr>
          <w:rStyle w:val="CommentReference"/>
        </w:rPr>
        <w:annotationRef/>
      </w:r>
      <w:r>
        <w:t>Added example FB post to Appendix B</w:t>
      </w:r>
    </w:p>
  </w:comment>
  <w:comment w:id="252" w:author="Apsens, Sarah" w:date="2021-01-25T10:59:00Z" w:initials="ASJ(">
    <w:p w14:paraId="404BB3B4" w14:textId="77777777" w:rsidR="003973BC" w:rsidRDefault="003973BC" w:rsidP="00C36A1F">
      <w:pPr>
        <w:pStyle w:val="CommentText"/>
      </w:pPr>
      <w:r>
        <w:rPr>
          <w:rStyle w:val="CommentReference"/>
        </w:rPr>
        <w:annotationRef/>
      </w:r>
      <w:r>
        <w:t xml:space="preserve">Its fine to combine/ make a general comparison between 2019 and 2020 here, but the following paragraphs get confusing, are too generalized.  </w:t>
      </w:r>
    </w:p>
    <w:p w14:paraId="3339CB2C" w14:textId="77777777" w:rsidR="003973BC" w:rsidRDefault="003973BC" w:rsidP="00C36A1F">
      <w:pPr>
        <w:pStyle w:val="CommentText"/>
      </w:pPr>
    </w:p>
    <w:p w14:paraId="4B341519" w14:textId="77777777" w:rsidR="003973BC" w:rsidRDefault="003973BC" w:rsidP="00C36A1F">
      <w:pPr>
        <w:pStyle w:val="CommentText"/>
      </w:pPr>
      <w:r>
        <w:t xml:space="preserve">Focus on the 2020 season since Maggie covered 2019 in the last report. The comparisons between years are valuable/interesting, and I think you do a good job overall, it just gets confusing in a few places as its currently written. </w:t>
      </w:r>
    </w:p>
  </w:comment>
  <w:comment w:id="253" w:author="Benjamin Meyer" w:date="2021-02-08T09:34:00Z" w:initials="BM">
    <w:p w14:paraId="281A502D" w14:textId="77777777" w:rsidR="003973BC" w:rsidRDefault="003973BC" w:rsidP="00C36A1F">
      <w:pPr>
        <w:pStyle w:val="CommentText"/>
      </w:pPr>
      <w:r>
        <w:rPr>
          <w:rStyle w:val="CommentReference"/>
        </w:rPr>
        <w:annotationRef/>
      </w:r>
      <w:r>
        <w:t xml:space="preserve">I restructured the entire results section to a.) first, go through a general description of sample results, and then b.) go through each separate standard in the 18 AAC 70 language, point by point. </w:t>
      </w:r>
    </w:p>
    <w:p w14:paraId="14829E00" w14:textId="77777777" w:rsidR="003973BC" w:rsidRDefault="003973BC" w:rsidP="00C36A1F">
      <w:pPr>
        <w:pStyle w:val="CommentText"/>
      </w:pPr>
    </w:p>
    <w:p w14:paraId="71F41CB2" w14:textId="77777777" w:rsidR="003973BC" w:rsidRDefault="003973BC" w:rsidP="00C36A1F">
      <w:pPr>
        <w:pStyle w:val="CommentText"/>
      </w:pPr>
      <w:r>
        <w:t>Focus is now almost exclusively on 2020 results; except for the MST data, which includes both years</w:t>
      </w:r>
    </w:p>
  </w:comment>
  <w:comment w:id="256" w:author="Apsens, Sarah" w:date="2021-01-25T11:08:00Z" w:initials="ASJ(">
    <w:p w14:paraId="79FE3587" w14:textId="77777777" w:rsidR="003973BC" w:rsidRDefault="003973BC" w:rsidP="001A6F2A">
      <w:pPr>
        <w:pStyle w:val="CommentText"/>
      </w:pPr>
      <w:r>
        <w:rPr>
          <w:rStyle w:val="CommentReference"/>
        </w:rPr>
        <w:annotationRef/>
      </w:r>
      <w:r>
        <w:t>Id direct the reader to the BEACON database also</w:t>
      </w:r>
    </w:p>
  </w:comment>
  <w:comment w:id="257" w:author="Benjamin Meyer" w:date="2021-02-13T15:27:00Z" w:initials="BM">
    <w:p w14:paraId="28587CD9" w14:textId="77777777" w:rsidR="003973BC" w:rsidRDefault="003973BC" w:rsidP="001A6F2A">
      <w:pPr>
        <w:pStyle w:val="CommentText"/>
      </w:pPr>
      <w:r>
        <w:rPr>
          <w:rStyle w:val="CommentReference"/>
        </w:rPr>
        <w:annotationRef/>
      </w:r>
      <w:r>
        <w:t>Added hyperlinks for BEACH and BEACON.</w:t>
      </w:r>
    </w:p>
  </w:comment>
  <w:comment w:id="284" w:author="Apsens, Sarah" w:date="2021-01-25T11:21:00Z" w:initials="ASJ(">
    <w:p w14:paraId="65BA8F59" w14:textId="77777777" w:rsidR="003973BC" w:rsidRDefault="003973BC" w:rsidP="00292B62">
      <w:pPr>
        <w:pStyle w:val="CommentText"/>
      </w:pPr>
      <w:r>
        <w:rPr>
          <w:rStyle w:val="CommentReference"/>
        </w:rPr>
        <w:annotationRef/>
      </w:r>
      <w:r>
        <w:t xml:space="preserve">Split into years – only at KRGR1 in 2019 and KRGR2, KNB, and SKB in 2020. </w:t>
      </w:r>
    </w:p>
  </w:comment>
  <w:comment w:id="285" w:author="Benjamin Meyer" w:date="2021-02-05T14:24:00Z" w:initials="BM">
    <w:p w14:paraId="411A2592" w14:textId="77777777" w:rsidR="003973BC" w:rsidRDefault="003973BC" w:rsidP="00292B62">
      <w:pPr>
        <w:pStyle w:val="CommentText"/>
      </w:pPr>
      <w:r>
        <w:rPr>
          <w:rStyle w:val="CommentReference"/>
        </w:rPr>
        <w:annotationRef/>
      </w:r>
      <w:r>
        <w:t>Modified text</w:t>
      </w:r>
    </w:p>
  </w:comment>
  <w:comment w:id="293" w:author="Apsens, Sarah" w:date="2021-01-25T11:24:00Z" w:initials="ASJ(">
    <w:p w14:paraId="6E801892" w14:textId="51BA02F7" w:rsidR="003973BC" w:rsidRDefault="003973BC">
      <w:pPr>
        <w:pStyle w:val="CommentText"/>
      </w:pPr>
      <w:r>
        <w:rPr>
          <w:rStyle w:val="CommentReference"/>
        </w:rPr>
        <w:annotationRef/>
      </w:r>
      <w:r>
        <w:t xml:space="preserve">Of just the raw shellfish harvesting or recreation contact also? </w:t>
      </w:r>
    </w:p>
  </w:comment>
  <w:comment w:id="294" w:author="Benjamin Meyer" w:date="2021-02-13T15:38:00Z" w:initials="BM">
    <w:p w14:paraId="0AB91EB6" w14:textId="05F79BD9" w:rsidR="003973BC" w:rsidRDefault="003973BC">
      <w:pPr>
        <w:pStyle w:val="CommentText"/>
      </w:pPr>
      <w:r>
        <w:rPr>
          <w:rStyle w:val="CommentReference"/>
        </w:rPr>
        <w:annotationRef/>
      </w:r>
      <w:r>
        <w:t>Modified most of the discussion text based on new updated interpretation of regulations.</w:t>
      </w:r>
    </w:p>
  </w:comment>
  <w:comment w:id="295" w:author="Apsens, Sarah" w:date="2021-01-25T11:29:00Z" w:initials="ASJ(">
    <w:p w14:paraId="160168FC" w14:textId="3D22FB07" w:rsidR="003973BC" w:rsidRDefault="003973BC">
      <w:pPr>
        <w:pStyle w:val="CommentText"/>
      </w:pPr>
      <w:r>
        <w:rPr>
          <w:rStyle w:val="CommentReference"/>
        </w:rPr>
        <w:annotationRef/>
      </w:r>
      <w:r>
        <w:t xml:space="preserve">Didn’t COK increase parking fees in 2020? Are the numbers corrected for this? </w:t>
      </w:r>
    </w:p>
  </w:comment>
  <w:comment w:id="297" w:author="Apsens, Sarah" w:date="2021-01-25T11:34:00Z" w:initials="ASJ(">
    <w:p w14:paraId="1C053269" w14:textId="77777777" w:rsidR="003973BC" w:rsidRDefault="003973BC">
      <w:pPr>
        <w:pStyle w:val="CommentText"/>
      </w:pPr>
      <w:r>
        <w:rPr>
          <w:rStyle w:val="CommentReference"/>
        </w:rPr>
        <w:annotationRef/>
      </w:r>
      <w:r>
        <w:t xml:space="preserve">So if participation was up in 2020, and more participation = more fish captured = more birds = more bacteria, then why were 2020 pathogen numbers lower on average than in 2019? </w:t>
      </w:r>
    </w:p>
    <w:p w14:paraId="39F367EF" w14:textId="2C9F5922" w:rsidR="003973BC" w:rsidRDefault="003973BC">
      <w:pPr>
        <w:pStyle w:val="CommentText"/>
      </w:pPr>
      <w:r>
        <w:t xml:space="preserve">Just to be clear, I agree with a lot of the relationships you’re proposing, but I’d be cautious about making definitive statements without some statistical backing.  </w:t>
      </w:r>
    </w:p>
  </w:comment>
  <w:comment w:id="298" w:author="Benjamin Meyer" w:date="2021-02-08T10:31:00Z" w:initials="BM">
    <w:p w14:paraId="6A13AC1D" w14:textId="153AFF9B" w:rsidR="003973BC" w:rsidRDefault="003973BC">
      <w:pPr>
        <w:pStyle w:val="CommentText"/>
      </w:pPr>
      <w:r>
        <w:rPr>
          <w:rStyle w:val="CommentReference"/>
        </w:rPr>
        <w:annotationRef/>
      </w:r>
      <w:r>
        <w:t>Agreed</w:t>
      </w:r>
    </w:p>
  </w:comment>
  <w:comment w:id="296" w:author="Benjamin Meyer" w:date="2021-02-08T10:32:00Z" w:initials="BM">
    <w:p w14:paraId="4AE2AA45" w14:textId="3191AB3D" w:rsidR="003973BC" w:rsidRDefault="003973BC">
      <w:pPr>
        <w:pStyle w:val="CommentText"/>
      </w:pPr>
      <w:r>
        <w:rPr>
          <w:rStyle w:val="CommentReference"/>
        </w:rPr>
        <w:annotationRef/>
      </w:r>
      <w:r>
        <w:t>Modify this sentence as appropriate once 2020 PUF participation numbers are avail</w:t>
      </w:r>
    </w:p>
  </w:comment>
  <w:comment w:id="299" w:author="Apsens, Sarah" w:date="2021-01-25T11:33:00Z" w:initials="ASJ(">
    <w:p w14:paraId="2E737DDB" w14:textId="7D3D57F5" w:rsidR="003973BC" w:rsidRDefault="003973BC">
      <w:pPr>
        <w:pStyle w:val="CommentText"/>
      </w:pPr>
      <w:r>
        <w:rPr>
          <w:rStyle w:val="CommentReference"/>
        </w:rPr>
        <w:annotationRef/>
      </w:r>
      <w:r>
        <w:t xml:space="preserve">Has ADFG published 2020 PUF harvest? If not, you could probably ask them for these numbers. </w:t>
      </w:r>
    </w:p>
  </w:comment>
  <w:comment w:id="300" w:author="Benjamin Meyer" w:date="2021-02-08T10:30:00Z" w:initials="BM">
    <w:p w14:paraId="0DFF5F64" w14:textId="1D198BD5" w:rsidR="003973BC" w:rsidRDefault="003973BC">
      <w:pPr>
        <w:pStyle w:val="CommentText"/>
      </w:pPr>
      <w:r>
        <w:rPr>
          <w:rStyle w:val="CommentReference"/>
        </w:rPr>
        <w:annotationRef/>
      </w:r>
      <w:r>
        <w:t>Contacted Adam St. Saviour with ADFG; he says 2020 harvest numbers will be available in March 2021.</w:t>
      </w:r>
    </w:p>
    <w:p w14:paraId="528B485A" w14:textId="7A6562E2" w:rsidR="003973BC" w:rsidRDefault="003973BC">
      <w:pPr>
        <w:pStyle w:val="CommentText"/>
      </w:pPr>
    </w:p>
    <w:p w14:paraId="1E8F7CBA" w14:textId="4315D589" w:rsidR="003973BC" w:rsidRDefault="003973BC">
      <w:pPr>
        <w:pStyle w:val="CommentText"/>
      </w:pPr>
      <w:r>
        <w:t>Simplest option is to just wait until his data is available and just modify as appropriate once we have it.  If we need a final published draft before then, I think the text as is still reads as sensible as it is.  Happy to modify though.</w:t>
      </w:r>
    </w:p>
  </w:comment>
  <w:comment w:id="302" w:author="Apsens, Sarah" w:date="2021-01-25T11:40:00Z" w:initials="ASJ(">
    <w:p w14:paraId="3A677ADB" w14:textId="32DFC82E" w:rsidR="003973BC" w:rsidRDefault="003973BC">
      <w:pPr>
        <w:pStyle w:val="CommentText"/>
      </w:pPr>
      <w:r>
        <w:rPr>
          <w:rStyle w:val="CommentReference"/>
        </w:rPr>
        <w:annotationRef/>
      </w:r>
      <w:r>
        <w:t xml:space="preserve">This is an annual field report, not a comprehensive report, so the time scope covered is typical. </w:t>
      </w:r>
    </w:p>
  </w:comment>
  <w:comment w:id="303" w:author="Apsens, Sarah" w:date="2021-01-25T11:44:00Z" w:initials="ASJ(">
    <w:p w14:paraId="298573F3" w14:textId="7F3F5FD4" w:rsidR="003973BC" w:rsidRDefault="003973BC">
      <w:pPr>
        <w:pStyle w:val="CommentText"/>
      </w:pPr>
      <w:r>
        <w:rPr>
          <w:rStyle w:val="CommentReference"/>
        </w:rPr>
        <w:annotationRef/>
      </w:r>
      <w:r>
        <w:t xml:space="preserve">This would be a cool effort – but its also effectively what the EPA V Beach model is doing. Maybe something that models the effectiveness of BMPs? </w:t>
      </w:r>
    </w:p>
  </w:comment>
  <w:comment w:id="304" w:author="Apsens, Sarah" w:date="2021-01-25T11:43:00Z" w:initials="ASJ(">
    <w:p w14:paraId="4E0F4E46" w14:textId="0347239C" w:rsidR="003973BC" w:rsidRDefault="003973BC">
      <w:pPr>
        <w:pStyle w:val="CommentText"/>
      </w:pPr>
      <w:r>
        <w:rPr>
          <w:rStyle w:val="CommentReference"/>
        </w:rPr>
        <w:annotationRef/>
      </w:r>
      <w:r>
        <w:t xml:space="preserve">Yes, absolutely – this is key information that would be great to provide to the City of Kenai. These BMPs are expensive, and I’m sure they’d love to know if these methods are effective or not. </w:t>
      </w:r>
    </w:p>
  </w:comment>
  <w:comment w:id="305" w:author="Apsens, Sarah" w:date="2021-01-25T11:47:00Z" w:initials="ASJ(">
    <w:p w14:paraId="6F156A8D" w14:textId="398D1A42" w:rsidR="003973BC" w:rsidRDefault="003973BC">
      <w:pPr>
        <w:pStyle w:val="CommentText"/>
      </w:pPr>
      <w:r>
        <w:rPr>
          <w:rStyle w:val="CommentReference"/>
        </w:rPr>
        <w:annotationRef/>
      </w:r>
      <w:r>
        <w:t xml:space="preserve">I ended up deleting the first half of this paragraph because it was essentially describing VBeach. I think the second half of this paragraph is fantastic and could be expanded upon. </w:t>
      </w:r>
    </w:p>
  </w:comment>
  <w:comment w:id="306" w:author="Benjamin Meyer" w:date="2021-02-14T20:37:00Z" w:initials="BM">
    <w:p w14:paraId="7C991CAB" w14:textId="3EB73129" w:rsidR="003973BC" w:rsidRDefault="003973BC">
      <w:pPr>
        <w:pStyle w:val="CommentText"/>
      </w:pPr>
      <w:r>
        <w:rPr>
          <w:rStyle w:val="CommentReference"/>
        </w:rPr>
        <w:annotationRef/>
      </w:r>
      <w:r>
        <w:t>Works for me.</w:t>
      </w:r>
    </w:p>
  </w:comment>
  <w:comment w:id="311" w:author="Apsens, Sarah" w:date="2021-01-25T12:42:00Z" w:initials="ASJ(">
    <w:p w14:paraId="517BDD28" w14:textId="77D724FB" w:rsidR="003973BC" w:rsidRDefault="003973BC">
      <w:pPr>
        <w:pStyle w:val="CommentText"/>
      </w:pPr>
      <w:r>
        <w:rPr>
          <w:rStyle w:val="CommentReference"/>
        </w:rPr>
        <w:annotationRef/>
      </w:r>
      <w:r>
        <w:t xml:space="preserve">I like this graph – could you add the approximate PUF dates? This would help show that the 2020 run was late relative to the PUF season. </w:t>
      </w:r>
    </w:p>
  </w:comment>
  <w:comment w:id="312" w:author="Benjamin Meyer" w:date="2021-02-05T14:02:00Z" w:initials="BM">
    <w:p w14:paraId="743E4CD4" w14:textId="6217A7EC" w:rsidR="003973BC" w:rsidRDefault="003973BC">
      <w:pPr>
        <w:pStyle w:val="CommentText"/>
      </w:pPr>
      <w:r>
        <w:rPr>
          <w:rStyle w:val="CommentReference"/>
        </w:rPr>
        <w:annotationRef/>
      </w:r>
      <w:r>
        <w:t>Modified plot.</w:t>
      </w:r>
    </w:p>
  </w:comment>
  <w:comment w:id="313" w:author="Apsens, Sarah" w:date="2021-01-25T11:50:00Z" w:initials="ASJ(">
    <w:p w14:paraId="6A64580E" w14:textId="77777777" w:rsidR="003973BC" w:rsidRDefault="003973BC" w:rsidP="00337954">
      <w:pPr>
        <w:pStyle w:val="CommentText"/>
      </w:pPr>
      <w:r>
        <w:rPr>
          <w:rStyle w:val="CommentReference"/>
        </w:rPr>
        <w:annotationRef/>
      </w:r>
      <w:r>
        <w:t xml:space="preserve">DEC does not implement the BMPs – We can advise and encourage the continued implementation of BMPs by COK. DEC will primarily focus on public outreach, and periodic sampling to ensure that bacteria levels are acceptable/not increasing. </w:t>
      </w:r>
    </w:p>
  </w:comment>
  <w:comment w:id="314" w:author="Benjamin Meyer" w:date="2021-02-14T20:04:00Z" w:initials="BM">
    <w:p w14:paraId="1B143D1A" w14:textId="4B467F48" w:rsidR="003973BC" w:rsidRDefault="003973BC">
      <w:pPr>
        <w:pStyle w:val="CommentText"/>
      </w:pPr>
      <w:r>
        <w:rPr>
          <w:rStyle w:val="CommentReference"/>
        </w:rPr>
        <w:annotationRef/>
      </w:r>
      <w:r>
        <w:t>Thanks; modified text.</w:t>
      </w:r>
    </w:p>
  </w:comment>
  <w:comment w:id="316" w:author="Apsens, Sarah" w:date="2021-01-25T11:52:00Z" w:initials="ASJ(">
    <w:p w14:paraId="723C1EDD" w14:textId="77777777" w:rsidR="003973BC" w:rsidRDefault="003973BC" w:rsidP="00337954">
      <w:pPr>
        <w:pStyle w:val="CommentText"/>
      </w:pPr>
      <w:r>
        <w:rPr>
          <w:rStyle w:val="CommentReference"/>
        </w:rPr>
        <w:annotationRef/>
      </w:r>
      <w:r>
        <w:t xml:space="preserve">So there are various hurdles to developing a mass collection system for carcasses. It’s not impossible, in fact there was a commercial entity a few years ago that was testing carcass collection for composting. There’s just lots of potential issues with removing fish from the river, collecting fish waste in a concentrated area, and dealing with any liquid runoff, animal attractants, etc… The Kenai Peninsula dump does have a carcass disposal bin during the PUF – its just most people process their fish on site. </w:t>
      </w:r>
    </w:p>
    <w:p w14:paraId="0778F9DA" w14:textId="77777777" w:rsidR="003973BC" w:rsidRDefault="003973BC" w:rsidP="00337954">
      <w:pPr>
        <w:pStyle w:val="CommentText"/>
      </w:pPr>
    </w:p>
    <w:p w14:paraId="4715D385" w14:textId="77777777" w:rsidR="003973BC" w:rsidRDefault="003973BC" w:rsidP="00337954">
      <w:pPr>
        <w:pStyle w:val="CommentText"/>
      </w:pPr>
      <w:r>
        <w:t xml:space="preserve">This could be the focus of a future project, and/or collaboration with a agency or private group. You’d need cooperation/support from ADFG and COK for sure. Something worth thinking about. </w:t>
      </w:r>
    </w:p>
  </w:comment>
  <w:comment w:id="317" w:author="Benjamin Meyer" w:date="2021-02-14T20:06:00Z" w:initials="BM">
    <w:p w14:paraId="3414AF94" w14:textId="167EB927" w:rsidR="003973BC" w:rsidRDefault="003973BC">
      <w:pPr>
        <w:pStyle w:val="CommentText"/>
      </w:pPr>
      <w:r>
        <w:rPr>
          <w:rStyle w:val="CommentReference"/>
        </w:rPr>
        <w:annotationRef/>
      </w:r>
      <w:r>
        <w:t>Thanks.  Yep, lots more that could be written. Let me know if this works for the purposes of this report at least.</w:t>
      </w:r>
    </w:p>
  </w:comment>
  <w:comment w:id="320" w:author="Apsens, Sarah" w:date="2021-01-25T12:11:00Z" w:initials="ASJ(">
    <w:p w14:paraId="65704A0C" w14:textId="77777777" w:rsidR="003973BC" w:rsidRDefault="003973BC" w:rsidP="00337954">
      <w:pPr>
        <w:pStyle w:val="CommentText"/>
      </w:pPr>
      <w:r>
        <w:rPr>
          <w:rStyle w:val="CommentReference"/>
        </w:rPr>
        <w:annotationRef/>
      </w:r>
      <w:r>
        <w:t xml:space="preserve">Yes, bacteria samples can be “flashy” or highly variable between grab samples. Other state programs with more funding and staff can collect daily, or even hourly, samples to ‘smooth’ out bacteria data. Alaska does not have the monitoring resources, even though our criteria is written as if we do. </w:t>
      </w:r>
    </w:p>
    <w:p w14:paraId="1FD5A86B" w14:textId="77777777" w:rsidR="003973BC" w:rsidRDefault="003973BC" w:rsidP="00337954">
      <w:pPr>
        <w:pStyle w:val="CommentText"/>
      </w:pPr>
    </w:p>
  </w:comment>
  <w:comment w:id="321" w:author="Apsens, Sarah" w:date="2021-01-25T12:45:00Z" w:initials="ASJ(">
    <w:p w14:paraId="0975B946" w14:textId="149BD2F4" w:rsidR="003973BC" w:rsidRDefault="003973BC">
      <w:pPr>
        <w:pStyle w:val="CommentText"/>
      </w:pPr>
      <w:r>
        <w:rPr>
          <w:rStyle w:val="CommentReference"/>
        </w:rPr>
        <w:annotationRef/>
      </w:r>
      <w:r>
        <w:t xml:space="preserve">I’d like to think so, but we can only assume. Maybe change to “have reached a broader audience” or similar. </w:t>
      </w:r>
    </w:p>
  </w:comment>
  <w:comment w:id="325" w:author="Benjamin Meyer" w:date="2021-01-11T14:31:00Z" w:initials="BM">
    <w:p w14:paraId="180FF44E" w14:textId="0A65D0A9" w:rsidR="003973BC" w:rsidRDefault="003973BC">
      <w:pPr>
        <w:pStyle w:val="CommentText"/>
      </w:pPr>
      <w:r>
        <w:rPr>
          <w:rStyle w:val="CommentReference"/>
        </w:rPr>
        <w:annotationRef/>
      </w:r>
      <w:r>
        <w:t>Maggie had this link here in the draft outline I received; but I am unable to locate any historical MST data (pre-2018) at this link or links on this page.  Also did not find it in the BEACON database (using the “reports” function), or elsewhere.  Where else might it be?  I will look further internally in KWF records if we are unsure.</w:t>
      </w:r>
    </w:p>
  </w:comment>
  <w:comment w:id="326" w:author="Apsens, Sarah" w:date="2021-01-25T12:47:00Z" w:initials="ASJ(">
    <w:p w14:paraId="02EF0D55" w14:textId="77777777" w:rsidR="003973BC" w:rsidRDefault="003973BC">
      <w:pPr>
        <w:pStyle w:val="CommentText"/>
      </w:pPr>
      <w:r>
        <w:rPr>
          <w:rStyle w:val="CommentReference"/>
        </w:rPr>
        <w:annotationRef/>
      </w:r>
      <w:r>
        <w:t xml:space="preserve">I’m guessing she’s referencing data contained in previous beach reports that may or may not be on the beach page (all reports should be available on the </w:t>
      </w:r>
      <w:hyperlink r:id="rId4" w:history="1">
        <w:r w:rsidRPr="001E2A7A">
          <w:rPr>
            <w:rStyle w:val="Hyperlink"/>
          </w:rPr>
          <w:t>DEC Water Reports Page</w:t>
        </w:r>
      </w:hyperlink>
      <w:r>
        <w:t xml:space="preserve">. </w:t>
      </w:r>
    </w:p>
    <w:p w14:paraId="1BD3FDD6" w14:textId="77777777" w:rsidR="003973BC" w:rsidRDefault="003973BC">
      <w:pPr>
        <w:pStyle w:val="CommentText"/>
      </w:pPr>
      <w:r>
        <w:t xml:space="preserve">BEACON does not currently accept DEC MST data – we’re in the process of developing a protocol with an EPA contractor, so it will on BEACON someday – hopefully soon! I’ve found old excel files that reference MST data from 2014 – I got those from Maggie – so the data must be buried in KWFs data files somewhere. </w:t>
      </w:r>
    </w:p>
    <w:p w14:paraId="3BF2351D" w14:textId="539B2DD3" w:rsidR="003973BC" w:rsidRDefault="003973BC">
      <w:pPr>
        <w:pStyle w:val="CommentText"/>
      </w:pPr>
      <w:r>
        <w:t xml:space="preserve">*Update – I found the 2010-2014 beach report on the </w:t>
      </w:r>
      <w:hyperlink r:id="rId5" w:history="1">
        <w:r w:rsidRPr="00267D5D">
          <w:rPr>
            <w:rStyle w:val="Hyperlink"/>
          </w:rPr>
          <w:t>Beach webpage</w:t>
        </w:r>
      </w:hyperlink>
      <w:r>
        <w:t xml:space="preserve"> </w:t>
      </w:r>
    </w:p>
  </w:comment>
  <w:comment w:id="327" w:author="Benjamin Meyer" w:date="2021-02-14T20:11:00Z" w:initials="BM">
    <w:p w14:paraId="699F08BC" w14:textId="1A1EABF1" w:rsidR="003973BC" w:rsidRDefault="003973BC">
      <w:pPr>
        <w:pStyle w:val="CommentText"/>
      </w:pPr>
      <w:r>
        <w:rPr>
          <w:rStyle w:val="CommentReference"/>
        </w:rPr>
        <w:annotationRef/>
      </w:r>
      <w:r>
        <w:t>Thanks.  Modified text to hyperlink.</w:t>
      </w:r>
    </w:p>
  </w:comment>
  <w:comment w:id="328" w:author="Apsens, Sarah" w:date="2021-01-25T12:53:00Z" w:initials="ASJ(">
    <w:p w14:paraId="571CAC64" w14:textId="4CF583A3" w:rsidR="003973BC" w:rsidRDefault="003973BC">
      <w:pPr>
        <w:pStyle w:val="CommentText"/>
      </w:pPr>
      <w:r>
        <w:rPr>
          <w:rStyle w:val="CommentReference"/>
        </w:rPr>
        <w:annotationRef/>
      </w:r>
      <w:r>
        <w:t xml:space="preserve">True, but could be said for most samples (including bacteria samples) collected in a tidally influenced river mouth. Also, for MST that why the quantification is important and not just presence/absence.  </w:t>
      </w:r>
    </w:p>
  </w:comment>
  <w:comment w:id="329" w:author="Benjamin Meyer" w:date="2021-02-05T14:17:00Z" w:initials="BM">
    <w:p w14:paraId="450F12C0" w14:textId="41797D93" w:rsidR="003973BC" w:rsidRDefault="003973BC">
      <w:pPr>
        <w:pStyle w:val="CommentText"/>
      </w:pPr>
      <w:r>
        <w:rPr>
          <w:rStyle w:val="CommentReference"/>
        </w:rPr>
        <w:annotationRef/>
      </w:r>
      <w:r>
        <w:t>Agreed.  Modified text.</w:t>
      </w:r>
    </w:p>
  </w:comment>
  <w:comment w:id="336" w:author="Benjamin Meyer" w:date="2021-02-14T21:43:00Z" w:initials="BM">
    <w:p w14:paraId="07E9907F" w14:textId="429BE402" w:rsidR="003973BC" w:rsidRDefault="003973BC">
      <w:pPr>
        <w:pStyle w:val="CommentText"/>
      </w:pPr>
      <w:r>
        <w:rPr>
          <w:rStyle w:val="CommentReference"/>
        </w:rPr>
        <w:annotationRef/>
      </w:r>
      <w:r>
        <w:t>Shortened this section to focus on priorities</w:t>
      </w:r>
    </w:p>
  </w:comment>
  <w:comment w:id="337" w:author="Apsens, Sarah" w:date="2021-01-25T12:54:00Z" w:initials="ASJ(">
    <w:p w14:paraId="420C4BA3" w14:textId="434B22E9" w:rsidR="003973BC" w:rsidRDefault="003973BC">
      <w:pPr>
        <w:pStyle w:val="CommentText"/>
      </w:pPr>
      <w:r>
        <w:rPr>
          <w:rStyle w:val="CommentReference"/>
        </w:rPr>
        <w:annotationRef/>
      </w:r>
      <w:r>
        <w:t>Need to distinguish between exceedances of recreation standards vs exceedances of harvest/consumption of raw seafood standards</w:t>
      </w:r>
    </w:p>
  </w:comment>
  <w:comment w:id="338" w:author="Benjamin Meyer" w:date="2021-02-14T20:24:00Z" w:initials="BM">
    <w:p w14:paraId="54D79BBF" w14:textId="268481F8" w:rsidR="003973BC" w:rsidRDefault="003973BC">
      <w:pPr>
        <w:pStyle w:val="CommentText"/>
      </w:pPr>
      <w:r>
        <w:rPr>
          <w:rStyle w:val="CommentReference"/>
        </w:rPr>
        <w:annotationRef/>
      </w:r>
      <w:r>
        <w:t>Agreed.  Modified text based on new data interpretation and focus on 2020.</w:t>
      </w:r>
    </w:p>
  </w:comment>
  <w:comment w:id="341" w:author="Apsens, Sarah" w:date="2021-01-25T12:55:00Z" w:initials="ASJ(">
    <w:p w14:paraId="60D62F3A" w14:textId="1052735A" w:rsidR="003973BC" w:rsidRDefault="003973BC">
      <w:pPr>
        <w:pStyle w:val="CommentText"/>
      </w:pPr>
      <w:r>
        <w:rPr>
          <w:rStyle w:val="CommentReference"/>
        </w:rPr>
        <w:annotationRef/>
      </w:r>
      <w:r>
        <w:t xml:space="preserve">It’s a good project idea, but what kind of new information would we potentially get with a high price tag monitoring effort? From Google Maps you can see potential patterns of sedimentation/currents at the mouth of the Kenai/ make some inference on net sediment/net tidal movement. Just something to think about – You don’t need to have an answer for this report. I think it could be a cool project, just need to work on justification/needs. </w:t>
      </w:r>
    </w:p>
  </w:comment>
  <w:comment w:id="342" w:author="Benjamin Meyer" w:date="2021-02-14T20:23:00Z" w:initials="BM">
    <w:p w14:paraId="34F6BAC8" w14:textId="16A5847C" w:rsidR="003973BC" w:rsidRDefault="003973BC">
      <w:pPr>
        <w:pStyle w:val="CommentText"/>
      </w:pPr>
      <w:r>
        <w:rPr>
          <w:rStyle w:val="CommentReference"/>
        </w:rPr>
        <w:annotationRef/>
      </w:r>
      <w:r>
        <w:t>Agreed.  Modified text.</w:t>
      </w:r>
    </w:p>
  </w:comment>
  <w:comment w:id="346" w:author="Apsens, Sarah" w:date="2021-01-25T12:59:00Z" w:initials="ASJ(">
    <w:p w14:paraId="26CB18BE" w14:textId="01B2D1B3" w:rsidR="003973BC" w:rsidRDefault="003973BC">
      <w:pPr>
        <w:pStyle w:val="CommentText"/>
      </w:pPr>
      <w:r>
        <w:rPr>
          <w:rStyle w:val="CommentReference"/>
        </w:rPr>
        <w:annotationRef/>
      </w:r>
      <w:r>
        <w:t xml:space="preserve">See comment earlier about this – potential issues with composing on site, in addition to who would staff/maintain such an effort? Financial feasibility? Not impossible, but not easy, and potentially not cheap. Again, you don’t need to have an answer in this report, just more stuff to think about. </w:t>
      </w:r>
    </w:p>
  </w:comment>
  <w:comment w:id="347" w:author="Benjamin Meyer" w:date="2021-02-25T11:46:00Z" w:initials="BM">
    <w:p w14:paraId="2929FACD" w14:textId="11144D58" w:rsidR="00B820A6" w:rsidRDefault="00B820A6">
      <w:pPr>
        <w:pStyle w:val="CommentText"/>
      </w:pPr>
      <w:r>
        <w:rPr>
          <w:rStyle w:val="CommentReference"/>
        </w:rPr>
        <w:annotationRef/>
      </w:r>
      <w:r>
        <w:t>Thanks. I think the comment stands even if we don’t have the solution currently in hand, like you said.</w:t>
      </w:r>
    </w:p>
  </w:comment>
  <w:comment w:id="348" w:author="Apsens, Sarah" w:date="2021-01-25T13:03:00Z" w:initials="ASJ(">
    <w:p w14:paraId="78B4070C" w14:textId="57235ACE" w:rsidR="003973BC" w:rsidRDefault="003973BC">
      <w:pPr>
        <w:pStyle w:val="CommentText"/>
      </w:pPr>
      <w:r>
        <w:rPr>
          <w:rStyle w:val="CommentReference"/>
        </w:rPr>
        <w:annotationRef/>
      </w:r>
      <w:r>
        <w:t xml:space="preserve">Better justification is needed for a costly analysis – what new information could be derived from more MST testing? Instead of just more samples, is there a way you could design a study to answer a specific monitoring question? Like are there fewer/more bird host markers detected the day after a beach raking? After a pulse in salmon numbers? Etc...  </w:t>
      </w:r>
    </w:p>
  </w:comment>
  <w:comment w:id="349" w:author="Benjamin Meyer" w:date="2021-02-14T20:26:00Z" w:initials="BM">
    <w:p w14:paraId="51E261F7" w14:textId="5C8F6813" w:rsidR="003973BC" w:rsidRDefault="003973BC">
      <w:pPr>
        <w:pStyle w:val="CommentText"/>
      </w:pPr>
      <w:r>
        <w:rPr>
          <w:rStyle w:val="CommentReference"/>
        </w:rPr>
        <w:annotationRef/>
      </w:r>
      <w:r>
        <w:t>Agreed.  This was text in the draft I inherited.  Interesting but probably not a priority. Removed for now.</w:t>
      </w:r>
    </w:p>
  </w:comment>
  <w:comment w:id="352" w:author="Apsens, Sarah" w:date="2021-01-25T13:05:00Z" w:initials="ASJ(">
    <w:p w14:paraId="1785D5FD" w14:textId="06809899" w:rsidR="003973BC" w:rsidRDefault="003973BC">
      <w:pPr>
        <w:pStyle w:val="CommentText"/>
      </w:pPr>
      <w:r>
        <w:rPr>
          <w:rStyle w:val="CommentReference"/>
        </w:rPr>
        <w:annotationRef/>
      </w:r>
      <w:r>
        <w:t>Agreed</w:t>
      </w:r>
    </w:p>
  </w:comment>
  <w:comment w:id="353" w:author="Apsens, Sarah" w:date="2021-01-25T13:08:00Z" w:initials="ASJ(">
    <w:p w14:paraId="025F7F0F" w14:textId="3397C4E2" w:rsidR="003973BC" w:rsidRDefault="003973BC">
      <w:pPr>
        <w:pStyle w:val="CommentText"/>
      </w:pPr>
      <w:r>
        <w:rPr>
          <w:rStyle w:val="CommentReference"/>
        </w:rPr>
        <w:annotationRef/>
      </w:r>
      <w:r>
        <w:t xml:space="preserve">We did include wave height in the 2020 field monitoring. Are there other parameters that could be useful? </w:t>
      </w:r>
    </w:p>
  </w:comment>
  <w:comment w:id="359" w:author="Apsens, Sarah" w:date="2021-01-25T13:11:00Z" w:initials="ASJ(">
    <w:p w14:paraId="69BAC8D6" w14:textId="77777777" w:rsidR="003973BC" w:rsidRDefault="003973BC">
      <w:pPr>
        <w:pStyle w:val="CommentText"/>
      </w:pPr>
      <w:r>
        <w:rPr>
          <w:rStyle w:val="CommentReference"/>
        </w:rPr>
        <w:annotationRef/>
      </w:r>
      <w:r>
        <w:t xml:space="preserve">There’s not enough info here on how the model would provide that info… </w:t>
      </w:r>
    </w:p>
    <w:p w14:paraId="60FD67D9" w14:textId="4603E78F" w:rsidR="003973BC" w:rsidRDefault="003973BC">
      <w:pPr>
        <w:pStyle w:val="CommentText"/>
      </w:pPr>
      <w:r>
        <w:t xml:space="preserve">What about a power analysis or similar? </w:t>
      </w:r>
    </w:p>
  </w:comment>
  <w:comment w:id="366" w:author="Apsens, Sarah" w:date="2021-01-25T13:14:00Z" w:initials="ASJ(">
    <w:p w14:paraId="2D5EB5FC" w14:textId="4E24037E" w:rsidR="003973BC" w:rsidRDefault="003973BC">
      <w:pPr>
        <w:pStyle w:val="CommentText"/>
      </w:pPr>
      <w:r>
        <w:rPr>
          <w:rStyle w:val="CommentReference"/>
        </w:rPr>
        <w:annotationRef/>
      </w:r>
      <w:r>
        <w:t xml:space="preserve">Add references/links to the Kenai beach webpage </w:t>
      </w:r>
    </w:p>
  </w:comment>
  <w:comment w:id="367" w:author="Benjamin Meyer" w:date="2021-02-14T20:33:00Z" w:initials="BM">
    <w:p w14:paraId="5F228FC5" w14:textId="2443973B" w:rsidR="003973BC" w:rsidRDefault="003973BC">
      <w:pPr>
        <w:pStyle w:val="CommentText"/>
      </w:pPr>
      <w:r>
        <w:rPr>
          <w:rStyle w:val="CommentReference"/>
        </w:rPr>
        <w:annotationRef/>
      </w:r>
      <w:r>
        <w:t>added</w:t>
      </w:r>
    </w:p>
  </w:comment>
  <w:comment w:id="368" w:author="Apsens, Sarah" w:date="2021-01-25T13:15:00Z" w:initials="ASJ(">
    <w:p w14:paraId="56A6E0FF" w14:textId="2C20CFB0" w:rsidR="003973BC" w:rsidRDefault="003973BC">
      <w:pPr>
        <w:pStyle w:val="CommentText"/>
      </w:pPr>
      <w:r>
        <w:rPr>
          <w:rStyle w:val="CommentReference"/>
        </w:rPr>
        <w:annotationRef/>
      </w:r>
      <w:r>
        <w:t>You need to add the 2020 QAPP</w:t>
      </w:r>
    </w:p>
  </w:comment>
  <w:comment w:id="369" w:author="Benjamin Meyer" w:date="2021-02-14T20:35:00Z" w:initials="BM">
    <w:p w14:paraId="48F6B5F4" w14:textId="39BD1131" w:rsidR="003973BC" w:rsidRDefault="003973BC">
      <w:pPr>
        <w:pStyle w:val="CommentText"/>
      </w:pPr>
      <w:r>
        <w:rPr>
          <w:rStyle w:val="CommentReference"/>
        </w:rPr>
        <w:annotationRef/>
      </w:r>
      <w:r>
        <w:t>added</w:t>
      </w:r>
    </w:p>
  </w:comment>
  <w:comment w:id="388" w:author="Apsens, Sarah" w:date="2021-01-25T13:17:00Z" w:initials="ASJ(">
    <w:p w14:paraId="01CC5FBE" w14:textId="152AFC61" w:rsidR="003973BC" w:rsidRDefault="003973BC">
      <w:pPr>
        <w:pStyle w:val="CommentText"/>
      </w:pPr>
      <w:r>
        <w:rPr>
          <w:rStyle w:val="CommentReference"/>
        </w:rPr>
        <w:annotationRef/>
      </w:r>
      <w:r>
        <w:t>This was modified for Kenai by ADEC in 2020</w:t>
      </w:r>
    </w:p>
  </w:comment>
  <w:comment w:id="395" w:author="Apsens, Sarah" w:date="2021-01-25T13:19:00Z" w:initials="ASJ(">
    <w:p w14:paraId="294A90B2" w14:textId="573D4AF3" w:rsidR="003973BC" w:rsidRDefault="003973BC">
      <w:pPr>
        <w:pStyle w:val="CommentText"/>
      </w:pPr>
      <w:r>
        <w:rPr>
          <w:rStyle w:val="CommentReference"/>
        </w:rPr>
        <w:annotationRef/>
      </w:r>
      <w:r>
        <w:t xml:space="preserve">Suggesting formatting  – I was difficult to distinguish among the dates in the previous version. I also used “Auto Fit”&gt;”Auto Fit to Contents” and “Auto Fit to Window” to clean up the appearance </w:t>
      </w:r>
    </w:p>
  </w:comment>
  <w:comment w:id="396" w:author="Benjamin Meyer" w:date="2021-02-14T18:42:00Z" w:initials="BM">
    <w:p w14:paraId="292A54C8" w14:textId="0C8E8C77" w:rsidR="003973BC" w:rsidRDefault="003973BC">
      <w:pPr>
        <w:pStyle w:val="CommentText"/>
      </w:pPr>
      <w:r>
        <w:rPr>
          <w:rStyle w:val="CommentReference"/>
        </w:rPr>
        <w:annotationRef/>
      </w:r>
      <w:r>
        <w:t>Thanks; looks good to me.</w:t>
      </w:r>
    </w:p>
  </w:comment>
  <w:comment w:id="403" w:author="Apsens, Sarah" w:date="2021-01-26T15:20:00Z" w:initials="ASJ(">
    <w:p w14:paraId="2ED7533C" w14:textId="77777777" w:rsidR="003973BC" w:rsidRDefault="003973BC" w:rsidP="006A71DA">
      <w:pPr>
        <w:pStyle w:val="ListParagraph"/>
        <w:ind w:left="0"/>
        <w:rPr>
          <w:sz w:val="24"/>
          <w:szCs w:val="24"/>
        </w:rPr>
      </w:pPr>
      <w:r>
        <w:rPr>
          <w:rStyle w:val="CommentReference"/>
        </w:rPr>
        <w:annotationRef/>
      </w:r>
      <w:r>
        <w:rPr>
          <w:sz w:val="24"/>
          <w:szCs w:val="24"/>
        </w:rPr>
        <w:t>For listing in the IR the “and” is interpreted as a new sentence/does not fall under the “In a 30 day period” clause at the start of the standard. So the 10% 130 STV is applied to the entire season (May through September) and is not confined to a rolling 30 day period.</w:t>
      </w:r>
    </w:p>
    <w:p w14:paraId="15A0E58A" w14:textId="77777777" w:rsidR="003973BC" w:rsidRDefault="003973BC" w:rsidP="006A71DA">
      <w:pPr>
        <w:pStyle w:val="ListParagraph"/>
        <w:ind w:left="0"/>
        <w:rPr>
          <w:sz w:val="24"/>
          <w:szCs w:val="24"/>
        </w:rPr>
      </w:pPr>
    </w:p>
    <w:p w14:paraId="58929036" w14:textId="77777777" w:rsidR="003973BC" w:rsidRDefault="003973BC" w:rsidP="006A71DA">
      <w:pPr>
        <w:pStyle w:val="ListParagraph"/>
        <w:ind w:left="0"/>
        <w:rPr>
          <w:sz w:val="24"/>
          <w:szCs w:val="24"/>
        </w:rPr>
      </w:pPr>
      <w:r>
        <w:rPr>
          <w:sz w:val="24"/>
          <w:szCs w:val="24"/>
        </w:rPr>
        <w:t xml:space="preserve">I believe I interpreted/conveyed this incorrectly last time we talked, so no worries, its likely my fault on this one. </w:t>
      </w:r>
    </w:p>
    <w:p w14:paraId="09B3407C" w14:textId="77777777" w:rsidR="003973BC" w:rsidRDefault="003973BC" w:rsidP="006A71DA">
      <w:pPr>
        <w:pStyle w:val="ListParagraph"/>
        <w:ind w:left="0"/>
        <w:rPr>
          <w:sz w:val="24"/>
          <w:szCs w:val="24"/>
        </w:rPr>
      </w:pPr>
    </w:p>
    <w:p w14:paraId="3CBD98DC" w14:textId="77777777" w:rsidR="003973BC" w:rsidRDefault="003973BC" w:rsidP="006A71DA">
      <w:pPr>
        <w:pStyle w:val="ListParagraph"/>
        <w:ind w:left="0"/>
        <w:rPr>
          <w:sz w:val="24"/>
          <w:szCs w:val="24"/>
        </w:rPr>
      </w:pPr>
      <w:r>
        <w:rPr>
          <w:sz w:val="24"/>
          <w:szCs w:val="24"/>
        </w:rPr>
        <w:t xml:space="preserve">You’ll need to go through and update the language in a few tables and make sure that you’re applying the standards correctly. I think you’ve applied them correctly, its primarily the language clean up. You might need to update Figure 3 and the data tables in the appendices. </w:t>
      </w:r>
    </w:p>
    <w:p w14:paraId="509DF228" w14:textId="77777777" w:rsidR="003973BC" w:rsidRDefault="003973BC" w:rsidP="006A71DA">
      <w:pPr>
        <w:pStyle w:val="ListParagraph"/>
        <w:ind w:left="0"/>
        <w:rPr>
          <w:sz w:val="24"/>
          <w:szCs w:val="24"/>
        </w:rPr>
      </w:pPr>
    </w:p>
    <w:p w14:paraId="565FD840" w14:textId="77777777" w:rsidR="003973BC" w:rsidRDefault="003973BC" w:rsidP="006A71DA">
      <w:pPr>
        <w:pStyle w:val="ListParagraph"/>
        <w:ind w:left="0"/>
        <w:rPr>
          <w:sz w:val="24"/>
          <w:szCs w:val="24"/>
        </w:rPr>
      </w:pPr>
      <w:r>
        <w:rPr>
          <w:sz w:val="24"/>
          <w:szCs w:val="24"/>
        </w:rPr>
        <w:t xml:space="preserve">Here’s some notes I got from the beach program manager for reference. Check these against the standards table that I’ll include in the email: </w:t>
      </w:r>
    </w:p>
    <w:p w14:paraId="35F7E26C" w14:textId="77777777" w:rsidR="003973BC" w:rsidRDefault="003973BC" w:rsidP="006A71DA">
      <w:pPr>
        <w:pStyle w:val="ListParagraph"/>
        <w:ind w:left="0"/>
        <w:rPr>
          <w:sz w:val="24"/>
          <w:szCs w:val="24"/>
        </w:rPr>
      </w:pPr>
    </w:p>
    <w:p w14:paraId="01B6148B" w14:textId="77777777" w:rsidR="003973BC" w:rsidRPr="009F0A64" w:rsidRDefault="003973BC" w:rsidP="006A71DA">
      <w:pPr>
        <w:pStyle w:val="ListParagraph"/>
        <w:numPr>
          <w:ilvl w:val="0"/>
          <w:numId w:val="15"/>
        </w:numPr>
        <w:rPr>
          <w:sz w:val="24"/>
          <w:szCs w:val="24"/>
        </w:rPr>
      </w:pPr>
      <w:r w:rsidRPr="009F0A64">
        <w:rPr>
          <w:sz w:val="24"/>
          <w:szCs w:val="24"/>
        </w:rPr>
        <w:t>FC geomean &gt;14</w:t>
      </w:r>
      <w:r>
        <w:rPr>
          <w:sz w:val="24"/>
          <w:szCs w:val="24"/>
        </w:rPr>
        <w:t xml:space="preserve"> -</w:t>
      </w:r>
      <w:r w:rsidRPr="009F0A64">
        <w:rPr>
          <w:sz w:val="24"/>
          <w:szCs w:val="24"/>
        </w:rPr>
        <w:t xml:space="preserve"> uses the</w:t>
      </w:r>
      <w:r>
        <w:rPr>
          <w:sz w:val="24"/>
          <w:szCs w:val="24"/>
        </w:rPr>
        <w:t xml:space="preserve"> geomean of the</w:t>
      </w:r>
      <w:r w:rsidRPr="009F0A64">
        <w:rPr>
          <w:sz w:val="24"/>
          <w:szCs w:val="24"/>
        </w:rPr>
        <w:t xml:space="preserve"> entire recreational season data, not </w:t>
      </w:r>
      <w:r>
        <w:rPr>
          <w:sz w:val="24"/>
          <w:szCs w:val="24"/>
        </w:rPr>
        <w:t>confined to</w:t>
      </w:r>
      <w:r w:rsidRPr="009F0A64">
        <w:rPr>
          <w:sz w:val="24"/>
          <w:szCs w:val="24"/>
        </w:rPr>
        <w:t xml:space="preserve"> 30-day period.</w:t>
      </w:r>
    </w:p>
    <w:p w14:paraId="413EBAAA" w14:textId="77777777" w:rsidR="003973BC" w:rsidRPr="009F0A64" w:rsidRDefault="003973BC" w:rsidP="006A71DA">
      <w:pPr>
        <w:pStyle w:val="ListParagraph"/>
        <w:numPr>
          <w:ilvl w:val="0"/>
          <w:numId w:val="15"/>
        </w:numPr>
        <w:rPr>
          <w:sz w:val="24"/>
          <w:szCs w:val="24"/>
        </w:rPr>
      </w:pPr>
      <w:r w:rsidRPr="009F0A64">
        <w:rPr>
          <w:sz w:val="24"/>
          <w:szCs w:val="24"/>
        </w:rPr>
        <w:t>FC 10% &gt;31</w:t>
      </w:r>
      <w:r>
        <w:rPr>
          <w:sz w:val="24"/>
          <w:szCs w:val="24"/>
        </w:rPr>
        <w:t xml:space="preserve"> – applies to</w:t>
      </w:r>
      <w:r w:rsidRPr="009F0A64">
        <w:rPr>
          <w:sz w:val="24"/>
          <w:szCs w:val="24"/>
        </w:rPr>
        <w:t xml:space="preserve"> the entire recreational season data.</w:t>
      </w:r>
    </w:p>
    <w:p w14:paraId="1E8BDF02" w14:textId="77777777" w:rsidR="003973BC" w:rsidRPr="000D6253" w:rsidRDefault="003973BC" w:rsidP="006A71DA">
      <w:pPr>
        <w:pStyle w:val="ListParagraph"/>
        <w:numPr>
          <w:ilvl w:val="0"/>
          <w:numId w:val="15"/>
        </w:numPr>
        <w:rPr>
          <w:sz w:val="24"/>
          <w:szCs w:val="24"/>
          <w:highlight w:val="yellow"/>
        </w:rPr>
      </w:pPr>
      <w:r w:rsidRPr="000D6253">
        <w:rPr>
          <w:sz w:val="24"/>
          <w:szCs w:val="24"/>
          <w:highlight w:val="yellow"/>
        </w:rPr>
        <w:t>Entero Primary Rec Contact &gt;35 - uses rolling 30-day geomean.</w:t>
      </w:r>
    </w:p>
    <w:p w14:paraId="76F712A2" w14:textId="77777777" w:rsidR="003973BC" w:rsidRPr="000D6253" w:rsidRDefault="003973BC" w:rsidP="006A71DA">
      <w:pPr>
        <w:pStyle w:val="ListParagraph"/>
        <w:numPr>
          <w:ilvl w:val="0"/>
          <w:numId w:val="15"/>
        </w:numPr>
        <w:rPr>
          <w:sz w:val="24"/>
          <w:szCs w:val="24"/>
          <w:highlight w:val="yellow"/>
        </w:rPr>
      </w:pPr>
      <w:r w:rsidRPr="000D6253">
        <w:rPr>
          <w:sz w:val="24"/>
          <w:szCs w:val="24"/>
          <w:highlight w:val="yellow"/>
        </w:rPr>
        <w:t>FC Secondary Rec Contact 400 MPN/100ml – uses the rolling 30-day geomean</w:t>
      </w:r>
    </w:p>
    <w:p w14:paraId="7F92D8EB" w14:textId="77777777" w:rsidR="003973BC" w:rsidRPr="009F0A64" w:rsidRDefault="003973BC" w:rsidP="006A71DA">
      <w:pPr>
        <w:pStyle w:val="ListParagraph"/>
        <w:numPr>
          <w:ilvl w:val="0"/>
          <w:numId w:val="15"/>
        </w:numPr>
        <w:rPr>
          <w:color w:val="1F497D"/>
          <w:sz w:val="24"/>
          <w:szCs w:val="24"/>
        </w:rPr>
      </w:pPr>
      <w:r w:rsidRPr="009F0A64">
        <w:rPr>
          <w:sz w:val="24"/>
          <w:szCs w:val="24"/>
        </w:rPr>
        <w:t>Entero 10% &gt;130</w:t>
      </w:r>
      <w:r>
        <w:rPr>
          <w:sz w:val="24"/>
          <w:szCs w:val="24"/>
        </w:rPr>
        <w:t xml:space="preserve">- </w:t>
      </w:r>
      <w:r w:rsidRPr="009F0A64">
        <w:rPr>
          <w:sz w:val="24"/>
          <w:szCs w:val="24"/>
        </w:rPr>
        <w:t>uses the entire recreational season data.</w:t>
      </w:r>
    </w:p>
    <w:p w14:paraId="3F98AA2E" w14:textId="77777777" w:rsidR="003973BC" w:rsidRDefault="003973BC" w:rsidP="006A71DA">
      <w:pPr>
        <w:rPr>
          <w:color w:val="1F497D"/>
          <w:sz w:val="24"/>
          <w:szCs w:val="24"/>
        </w:rPr>
      </w:pPr>
    </w:p>
    <w:p w14:paraId="5EC57576" w14:textId="77777777" w:rsidR="003973BC" w:rsidRPr="00A11807" w:rsidRDefault="003973BC" w:rsidP="006A71DA">
      <w:pPr>
        <w:rPr>
          <w:sz w:val="24"/>
          <w:szCs w:val="24"/>
        </w:rPr>
      </w:pPr>
      <w:r w:rsidRPr="000D6253">
        <w:rPr>
          <w:sz w:val="24"/>
          <w:szCs w:val="24"/>
        </w:rPr>
        <w:t xml:space="preserve">Only the </w:t>
      </w:r>
      <w:r w:rsidRPr="000D6253">
        <w:rPr>
          <w:sz w:val="24"/>
          <w:szCs w:val="24"/>
          <w:highlight w:val="yellow"/>
        </w:rPr>
        <w:t>highlighted</w:t>
      </w:r>
      <w:r w:rsidRPr="000D6253">
        <w:rPr>
          <w:sz w:val="24"/>
          <w:szCs w:val="24"/>
        </w:rPr>
        <w:t xml:space="preserve"> standards use the </w:t>
      </w:r>
      <w:r>
        <w:rPr>
          <w:sz w:val="24"/>
          <w:szCs w:val="24"/>
        </w:rPr>
        <w:t>rolling</w:t>
      </w:r>
      <w:r w:rsidRPr="000D6253">
        <w:rPr>
          <w:sz w:val="24"/>
          <w:szCs w:val="24"/>
        </w:rPr>
        <w:t xml:space="preserve"> 30 day </w:t>
      </w:r>
      <w:r>
        <w:rPr>
          <w:sz w:val="24"/>
          <w:szCs w:val="24"/>
        </w:rPr>
        <w:t>period</w:t>
      </w:r>
      <w:r w:rsidRPr="000D6253">
        <w:rPr>
          <w:sz w:val="24"/>
          <w:szCs w:val="24"/>
        </w:rPr>
        <w:t>.</w:t>
      </w:r>
    </w:p>
    <w:p w14:paraId="58380609" w14:textId="77777777" w:rsidR="003973BC" w:rsidRDefault="003973BC" w:rsidP="006A71DA">
      <w:pPr>
        <w:pStyle w:val="CommentText"/>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537A69DF" w15:done="0"/>
  <w15:commentEx w15:paraId="6A7D8553" w15:paraIdParent="537A69DF" w15:done="0"/>
  <w15:commentEx w15:paraId="2F32D4CA" w15:done="0"/>
  <w15:commentEx w15:paraId="3A74F209" w15:paraIdParent="2F32D4CA" w15:done="0"/>
  <w15:commentEx w15:paraId="1DD1E221" w15:done="0"/>
  <w15:commentEx w15:paraId="14BB8A4F" w15:paraIdParent="1DD1E221" w15:done="0"/>
  <w15:commentEx w15:paraId="2BE535EC" w15:done="1"/>
  <w15:commentEx w15:paraId="43CAE71B" w15:paraIdParent="2BE535EC" w15:done="1"/>
  <w15:commentEx w15:paraId="390E519E" w15:done="1"/>
  <w15:commentEx w15:paraId="223ABF46" w15:paraIdParent="390E519E" w15:done="1"/>
  <w15:commentEx w15:paraId="482F5146" w15:done="0"/>
  <w15:commentEx w15:paraId="4C9E443F" w15:paraIdParent="482F5146" w15:done="0"/>
  <w15:commentEx w15:paraId="2D382FE4" w15:done="1"/>
  <w15:commentEx w15:paraId="7F714262" w15:paraIdParent="2D382FE4" w15:done="0"/>
  <w15:commentEx w15:paraId="4BA02994" w15:done="1"/>
  <w15:commentEx w15:paraId="7BCD28EA" w15:paraIdParent="4BA02994" w15:done="1"/>
  <w15:commentEx w15:paraId="194BA819" w15:done="1"/>
  <w15:commentEx w15:paraId="0448DA93" w15:done="0"/>
  <w15:commentEx w15:paraId="0DCFF0BF" w15:done="0"/>
  <w15:commentEx w15:paraId="055D7EF1" w15:paraIdParent="0DCFF0BF" w15:done="0"/>
  <w15:commentEx w15:paraId="50166B0A" w15:done="0"/>
  <w15:commentEx w15:paraId="13DE1229" w15:paraIdParent="50166B0A" w15:done="0"/>
  <w15:commentEx w15:paraId="1560A003" w15:done="0"/>
  <w15:commentEx w15:paraId="094C03AA" w15:paraIdParent="1560A003" w15:done="0"/>
  <w15:commentEx w15:paraId="5657EDDD" w15:done="0"/>
  <w15:commentEx w15:paraId="585E4D19" w15:paraIdParent="5657EDDD" w15:done="0"/>
  <w15:commentEx w15:paraId="611C3527" w15:done="0"/>
  <w15:commentEx w15:paraId="134B247C" w15:paraIdParent="611C3527" w15:done="0"/>
  <w15:commentEx w15:paraId="665F15E7" w15:done="0"/>
  <w15:commentEx w15:paraId="106BD772" w15:paraIdParent="665F15E7" w15:done="0"/>
  <w15:commentEx w15:paraId="27DE3D1F" w15:done="0"/>
  <w15:commentEx w15:paraId="41EEF079" w15:paraIdParent="27DE3D1F" w15:done="0"/>
  <w15:commentEx w15:paraId="2198AFE8" w15:done="0"/>
  <w15:commentEx w15:paraId="3EDDD4FF" w15:paraIdParent="2198AFE8" w15:done="0"/>
  <w15:commentEx w15:paraId="1AA8D000" w15:done="0"/>
  <w15:commentEx w15:paraId="627C9688" w15:paraIdParent="1AA8D000" w15:done="0"/>
  <w15:commentEx w15:paraId="04BEE2E7" w15:done="0"/>
  <w15:commentEx w15:paraId="76E40409" w15:paraIdParent="04BEE2E7" w15:done="0"/>
  <w15:commentEx w15:paraId="5EFB2315" w15:done="0"/>
  <w15:commentEx w15:paraId="001FD373" w15:done="0"/>
  <w15:commentEx w15:paraId="5FFF9CFF" w15:paraIdParent="001FD373" w15:done="0"/>
  <w15:commentEx w15:paraId="2D11962B" w15:done="0"/>
  <w15:commentEx w15:paraId="460BEF9A" w15:paraIdParent="2D11962B" w15:done="0"/>
  <w15:commentEx w15:paraId="75CEE796" w15:done="0"/>
  <w15:commentEx w15:paraId="5314BD76" w15:done="0"/>
  <w15:commentEx w15:paraId="25CDB63A" w15:paraIdParent="5314BD76" w15:done="0"/>
  <w15:commentEx w15:paraId="1FAC5C48" w15:done="0"/>
  <w15:commentEx w15:paraId="7B9880E2" w15:paraIdParent="1FAC5C48" w15:done="0"/>
  <w15:commentEx w15:paraId="4B341519" w15:done="0"/>
  <w15:commentEx w15:paraId="71F41CB2" w15:paraIdParent="4B341519" w15:done="0"/>
  <w15:commentEx w15:paraId="79FE3587" w15:done="0"/>
  <w15:commentEx w15:paraId="28587CD9" w15:paraIdParent="79FE3587" w15:done="0"/>
  <w15:commentEx w15:paraId="65BA8F59" w15:done="0"/>
  <w15:commentEx w15:paraId="411A2592" w15:paraIdParent="65BA8F59" w15:done="0"/>
  <w15:commentEx w15:paraId="6E801892" w15:done="0"/>
  <w15:commentEx w15:paraId="0AB91EB6" w15:paraIdParent="6E801892" w15:done="0"/>
  <w15:commentEx w15:paraId="160168FC" w15:done="0"/>
  <w15:commentEx w15:paraId="39F367EF" w15:done="0"/>
  <w15:commentEx w15:paraId="6A13AC1D" w15:paraIdParent="39F367EF" w15:done="0"/>
  <w15:commentEx w15:paraId="4AE2AA45" w15:done="0"/>
  <w15:commentEx w15:paraId="2E737DDB" w15:done="0"/>
  <w15:commentEx w15:paraId="1E8F7CBA" w15:paraIdParent="2E737DDB" w15:done="0"/>
  <w15:commentEx w15:paraId="3A677ADB" w15:done="0"/>
  <w15:commentEx w15:paraId="298573F3" w15:done="0"/>
  <w15:commentEx w15:paraId="4E0F4E46" w15:done="0"/>
  <w15:commentEx w15:paraId="6F156A8D" w15:paraIdParent="4E0F4E46" w15:done="0"/>
  <w15:commentEx w15:paraId="7C991CAB" w15:paraIdParent="4E0F4E46" w15:done="0"/>
  <w15:commentEx w15:paraId="517BDD28" w15:done="0"/>
  <w15:commentEx w15:paraId="743E4CD4" w15:paraIdParent="517BDD28" w15:done="0"/>
  <w15:commentEx w15:paraId="6A64580E" w15:done="0"/>
  <w15:commentEx w15:paraId="1B143D1A" w15:paraIdParent="6A64580E" w15:done="0"/>
  <w15:commentEx w15:paraId="4715D385" w15:done="0"/>
  <w15:commentEx w15:paraId="3414AF94" w15:paraIdParent="4715D385" w15:done="0"/>
  <w15:commentEx w15:paraId="1FD5A86B" w15:done="0"/>
  <w15:commentEx w15:paraId="0975B946" w15:done="1"/>
  <w15:commentEx w15:paraId="180FF44E" w15:done="0"/>
  <w15:commentEx w15:paraId="3BF2351D" w15:paraIdParent="180FF44E" w15:done="0"/>
  <w15:commentEx w15:paraId="699F08BC" w15:paraIdParent="180FF44E" w15:done="0"/>
  <w15:commentEx w15:paraId="571CAC64" w15:done="0"/>
  <w15:commentEx w15:paraId="450F12C0" w15:paraIdParent="571CAC64" w15:done="0"/>
  <w15:commentEx w15:paraId="07E9907F" w15:done="0"/>
  <w15:commentEx w15:paraId="420C4BA3" w15:done="0"/>
  <w15:commentEx w15:paraId="54D79BBF" w15:paraIdParent="420C4BA3" w15:done="0"/>
  <w15:commentEx w15:paraId="60D62F3A" w15:done="0"/>
  <w15:commentEx w15:paraId="34F6BAC8" w15:paraIdParent="60D62F3A" w15:done="0"/>
  <w15:commentEx w15:paraId="26CB18BE" w15:done="0"/>
  <w15:commentEx w15:paraId="2929FACD" w15:paraIdParent="26CB18BE" w15:done="0"/>
  <w15:commentEx w15:paraId="78B4070C" w15:done="0"/>
  <w15:commentEx w15:paraId="51E261F7" w15:paraIdParent="78B4070C" w15:done="0"/>
  <w15:commentEx w15:paraId="1785D5FD" w15:done="0"/>
  <w15:commentEx w15:paraId="025F7F0F" w15:done="0"/>
  <w15:commentEx w15:paraId="60FD67D9" w15:done="0"/>
  <w15:commentEx w15:paraId="2D5EB5FC" w15:done="0"/>
  <w15:commentEx w15:paraId="5F228FC5" w15:paraIdParent="2D5EB5FC" w15:done="0"/>
  <w15:commentEx w15:paraId="56A6E0FF" w15:done="0"/>
  <w15:commentEx w15:paraId="48F6B5F4" w15:paraIdParent="56A6E0FF" w15:done="0"/>
  <w15:commentEx w15:paraId="01CC5FBE" w15:done="0"/>
  <w15:commentEx w15:paraId="294A90B2" w15:done="0"/>
  <w15:commentEx w15:paraId="292A54C8" w15:paraIdParent="294A90B2" w15:done="0"/>
  <w15:commentEx w15:paraId="58380609"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73E56EA" w14:textId="77777777" w:rsidR="001D55BC" w:rsidRDefault="001D55BC" w:rsidP="008123B8">
      <w:pPr>
        <w:spacing w:line="240" w:lineRule="auto"/>
      </w:pPr>
      <w:r>
        <w:separator/>
      </w:r>
    </w:p>
  </w:endnote>
  <w:endnote w:type="continuationSeparator" w:id="0">
    <w:p w14:paraId="17A41FCD" w14:textId="77777777" w:rsidR="001D55BC" w:rsidRDefault="001D55BC" w:rsidP="008123B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Questrial">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000247B" w:usb2="00000009" w:usb3="00000000" w:csb0="000001FF" w:csb1="00000000"/>
  </w:font>
  <w:font w:name="Garamond">
    <w:panose1 w:val="020204040303010108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F3613A5" w14:textId="77777777" w:rsidR="003973BC" w:rsidRDefault="003973B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80587331"/>
      <w:docPartObj>
        <w:docPartGallery w:val="Page Numbers (Bottom of Page)"/>
        <w:docPartUnique/>
      </w:docPartObj>
    </w:sdtPr>
    <w:sdtEndPr>
      <w:rPr>
        <w:noProof/>
      </w:rPr>
    </w:sdtEndPr>
    <w:sdtContent>
      <w:p w14:paraId="50546FBF" w14:textId="31AD6254" w:rsidR="003973BC" w:rsidRDefault="003973BC">
        <w:pPr>
          <w:pStyle w:val="Footer"/>
          <w:jc w:val="right"/>
        </w:pPr>
        <w:r>
          <w:fldChar w:fldCharType="begin"/>
        </w:r>
        <w:r>
          <w:instrText xml:space="preserve"> PAGE   \* MERGEFORMAT </w:instrText>
        </w:r>
        <w:r>
          <w:fldChar w:fldCharType="separate"/>
        </w:r>
        <w:r w:rsidR="00B820A6">
          <w:rPr>
            <w:noProof/>
          </w:rPr>
          <w:t>28</w:t>
        </w:r>
        <w:r>
          <w:rPr>
            <w:noProof/>
          </w:rPr>
          <w:fldChar w:fldCharType="end"/>
        </w:r>
      </w:p>
    </w:sdtContent>
  </w:sdt>
  <w:p w14:paraId="524FC22F" w14:textId="77777777" w:rsidR="003973BC" w:rsidRDefault="003973BC" w:rsidP="0029719F">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60687500"/>
      <w:docPartObj>
        <w:docPartGallery w:val="Page Numbers (Bottom of Page)"/>
        <w:docPartUnique/>
      </w:docPartObj>
    </w:sdtPr>
    <w:sdtEndPr>
      <w:rPr>
        <w:noProof/>
      </w:rPr>
    </w:sdtEndPr>
    <w:sdtContent>
      <w:p w14:paraId="0AB4A49C" w14:textId="77777777" w:rsidR="003973BC" w:rsidRDefault="003973BC">
        <w:pPr>
          <w:pStyle w:val="Footer"/>
          <w:jc w:val="right"/>
        </w:pPr>
      </w:p>
    </w:sdtContent>
  </w:sdt>
  <w:p w14:paraId="4F1B993C" w14:textId="77777777" w:rsidR="003973BC" w:rsidRDefault="003973BC">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30163958"/>
      <w:docPartObj>
        <w:docPartGallery w:val="Page Numbers (Bottom of Page)"/>
        <w:docPartUnique/>
      </w:docPartObj>
    </w:sdtPr>
    <w:sdtEndPr>
      <w:rPr>
        <w:noProof/>
      </w:rPr>
    </w:sdtEndPr>
    <w:sdtContent>
      <w:p w14:paraId="574E3508" w14:textId="5DBCCFCE" w:rsidR="003973BC" w:rsidRDefault="003973BC">
        <w:pPr>
          <w:pStyle w:val="Footer"/>
          <w:jc w:val="right"/>
        </w:pPr>
        <w:r>
          <w:fldChar w:fldCharType="begin"/>
        </w:r>
        <w:r>
          <w:instrText xml:space="preserve"> PAGE   \* MERGEFORMAT </w:instrText>
        </w:r>
        <w:r>
          <w:fldChar w:fldCharType="separate"/>
        </w:r>
        <w:r w:rsidR="00B62B8B">
          <w:rPr>
            <w:noProof/>
          </w:rPr>
          <w:t>6</w:t>
        </w:r>
        <w:r>
          <w:rPr>
            <w:noProof/>
          </w:rPr>
          <w:fldChar w:fldCharType="end"/>
        </w:r>
      </w:p>
    </w:sdtContent>
  </w:sdt>
  <w:p w14:paraId="6E555995" w14:textId="77777777" w:rsidR="003973BC" w:rsidRDefault="003973B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AE29BC7" w14:textId="77777777" w:rsidR="001D55BC" w:rsidRDefault="001D55BC" w:rsidP="008123B8">
      <w:pPr>
        <w:spacing w:line="240" w:lineRule="auto"/>
      </w:pPr>
      <w:r>
        <w:separator/>
      </w:r>
    </w:p>
  </w:footnote>
  <w:footnote w:type="continuationSeparator" w:id="0">
    <w:p w14:paraId="1CA8D6B3" w14:textId="77777777" w:rsidR="001D55BC" w:rsidRDefault="001D55BC" w:rsidP="008123B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B678FD8" w14:textId="77777777" w:rsidR="003973BC" w:rsidRDefault="003973B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738F3E2" w14:textId="10441EAD" w:rsidR="003973BC" w:rsidRDefault="003973BC">
    <w:pPr>
      <w:pStyle w:val="Header"/>
    </w:pPr>
    <w:r>
      <w:rPr>
        <w:noProof/>
      </w:rPr>
      <mc:AlternateContent>
        <mc:Choice Requires="wpg">
          <w:drawing>
            <wp:anchor distT="0" distB="0" distL="114300" distR="114300" simplePos="0" relativeHeight="251641344" behindDoc="0" locked="0" layoutInCell="1" allowOverlap="1" wp14:anchorId="030BE60E" wp14:editId="32E181FA">
              <wp:simplePos x="0" y="0"/>
              <wp:positionH relativeFrom="column">
                <wp:posOffset>-22225</wp:posOffset>
              </wp:positionH>
              <wp:positionV relativeFrom="paragraph">
                <wp:posOffset>80645</wp:posOffset>
              </wp:positionV>
              <wp:extent cx="5920740" cy="401320"/>
              <wp:effectExtent l="38100" t="0" r="0" b="0"/>
              <wp:wrapNone/>
              <wp:docPr id="246" name="Group 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20740" cy="401320"/>
                        <a:chOff x="0" y="0"/>
                        <a:chExt cx="5920664" cy="401320"/>
                      </a:xfrm>
                    </wpg:grpSpPr>
                    <wps:wsp>
                      <wps:cNvPr id="217" name="Text Box 2"/>
                      <wps:cNvSpPr txBox="1">
                        <a:spLocks noChangeArrowheads="1"/>
                      </wps:cNvSpPr>
                      <wps:spPr bwMode="auto">
                        <a:xfrm>
                          <a:off x="5193792" y="95098"/>
                          <a:ext cx="546100" cy="306222"/>
                        </a:xfrm>
                        <a:prstGeom prst="rect">
                          <a:avLst/>
                        </a:prstGeom>
                        <a:solidFill>
                          <a:srgbClr val="FFFFFF"/>
                        </a:solidFill>
                        <a:ln w="9525">
                          <a:noFill/>
                          <a:miter lim="800000"/>
                          <a:headEnd/>
                          <a:tailEnd/>
                        </a:ln>
                      </wps:spPr>
                      <wps:txbx>
                        <w:txbxContent>
                          <w:p w14:paraId="1115EAD9" w14:textId="77777777" w:rsidR="003973BC" w:rsidRPr="00D47126" w:rsidRDefault="003973BC">
                            <w:pPr>
                              <w:rPr>
                                <w:rFonts w:ascii="Times New Roman" w:hAnsi="Times New Roman" w:cs="Times New Roman"/>
                                <w:b/>
                                <w:color w:val="9CC2E5" w:themeColor="accent1" w:themeTint="99"/>
                              </w:rPr>
                            </w:pPr>
                            <w:r w:rsidRPr="00D47126">
                              <w:rPr>
                                <w:rFonts w:ascii="Times New Roman" w:hAnsi="Times New Roman" w:cs="Times New Roman"/>
                                <w:b/>
                                <w:color w:val="9CC2E5" w:themeColor="accent1" w:themeTint="99"/>
                              </w:rPr>
                              <w:t>KWF</w:t>
                            </w:r>
                          </w:p>
                        </w:txbxContent>
                      </wps:txbx>
                      <wps:bodyPr rot="0" vert="horz" wrap="square" lIns="91440" tIns="45720" rIns="91440" bIns="45720" anchor="t" anchorCtr="0">
                        <a:noAutofit/>
                      </wps:bodyPr>
                    </wps:wsp>
                    <wps:wsp>
                      <wps:cNvPr id="249" name="Straight Connector 8"/>
                      <wps:cNvCnPr/>
                      <wps:spPr>
                        <a:xfrm>
                          <a:off x="0" y="314554"/>
                          <a:ext cx="5623824" cy="0"/>
                        </a:xfrm>
                        <a:prstGeom prst="line">
                          <a:avLst/>
                        </a:prstGeom>
                        <a:noFill/>
                        <a:ln w="25400" cap="flat" cmpd="sng" algn="ctr">
                          <a:solidFill>
                            <a:srgbClr val="4F81BD"/>
                          </a:solidFill>
                          <a:prstDash val="solid"/>
                        </a:ln>
                        <a:effectLst>
                          <a:outerShdw blurRad="40000" dist="20000" dir="5400000" rotWithShape="0">
                            <a:srgbClr val="000000">
                              <a:alpha val="38000"/>
                            </a:srgbClr>
                          </a:outerShdw>
                        </a:effectLst>
                      </wps:spPr>
                      <wps:bodyPr/>
                    </wps:wsp>
                    <pic:pic xmlns:pic="http://schemas.openxmlformats.org/drawingml/2006/picture">
                      <pic:nvPicPr>
                        <pic:cNvPr id="250" name="Picture 10"/>
                        <pic:cNvPicPr>
                          <a:picLocks noChangeAspect="1"/>
                        </pic:cNvPicPr>
                      </pic:nvPicPr>
                      <pic:blipFill>
                        <a:blip r:embed="rId1"/>
                        <a:srcRect/>
                        <a:stretch>
                          <a:fillRect/>
                        </a:stretch>
                      </pic:blipFill>
                      <pic:spPr bwMode="auto">
                        <a:xfrm>
                          <a:off x="5625389" y="0"/>
                          <a:ext cx="295275" cy="401320"/>
                        </a:xfrm>
                        <a:prstGeom prst="rect">
                          <a:avLst/>
                        </a:prstGeom>
                        <a:noFill/>
                        <a:ln>
                          <a:noFill/>
                        </a:ln>
                      </pic:spPr>
                    </pic:pic>
                  </wpg:wgp>
                </a:graphicData>
              </a:graphic>
              <wp14:sizeRelH relativeFrom="page">
                <wp14:pctWidth>0</wp14:pctWidth>
              </wp14:sizeRelH>
              <wp14:sizeRelV relativeFrom="page">
                <wp14:pctHeight>0</wp14:pctHeight>
              </wp14:sizeRelV>
            </wp:anchor>
          </w:drawing>
        </mc:Choice>
        <mc:Fallback>
          <w:pict>
            <v:group w14:anchorId="030BE60E" id="Group 15" o:spid="_x0000_s1026" style="position:absolute;margin-left:-1.75pt;margin-top:6.35pt;width:466.2pt;height:31.6pt;z-index:251641344" coordsize="59206,40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">
              <v:shapetype id="_x0000_t202" coordsize="21600,21600" o:spt="202" path="m,l,21600r21600,l21600,xe">
                <v:stroke joinstyle="miter"/>
                <v:path gradientshapeok="t" o:connecttype="rect"/>
              </v:shapetype>
              <v:shape id="_x0000_s1027" type="#_x0000_t202" style="position:absolute;left:51937;top:950;width:5461;height:30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" stroked="f">
                <v:textbox>
                  <w:txbxContent>
                    <w:p w14:paraId="1115EAD9" w14:textId="77777777" w:rsidR="003973BC" w:rsidRPr="00D47126" w:rsidRDefault="003973BC">
                      <w:pPr>
                        <w:rPr>
                          <w:rFonts w:ascii="Times New Roman" w:hAnsi="Times New Roman" w:cs="Times New Roman"/>
                          <w:b/>
                          <w:color w:val="9CC2E5" w:themeColor="accent1" w:themeTint="99"/>
                        </w:rPr>
                      </w:pPr>
                      <w:r w:rsidRPr="00D47126">
                        <w:rPr>
                          <w:rFonts w:ascii="Times New Roman" w:hAnsi="Times New Roman" w:cs="Times New Roman"/>
                          <w:b/>
                          <w:color w:val="9CC2E5" w:themeColor="accent1" w:themeTint="99"/>
                        </w:rPr>
                        <w:t>KWF</w:t>
                      </w:r>
                    </w:p>
                  </w:txbxContent>
                </v:textbox>
              </v:shape>
              <v:line id="Straight Connector 8" o:spid="_x0000_s1028" style="position:absolute;visibility:visible;mso-wrap-style:square" from="0,3145" to="56238,31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" strokecolor="#4f81bd" strokeweight="2pt">
                <v:shadow on="t" color="black" opacity="24903f" origin=",.5" offset="0,.55556mm"/>
              </v:lin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 o:spid="_x0000_s1029" type="#_x0000_t75" style="position:absolute;left:56253;width:2953;height:40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">
                <v:imagedata r:id="rId2" o:title=""/>
                <v:path arrowok="t"/>
              </v:shape>
            </v:group>
          </w:pict>
        </mc:Fallback>
      </mc:AlternateContent>
    </w:r>
  </w:p>
  <w:p w14:paraId="6EF10562" w14:textId="0B658710" w:rsidR="003973BC" w:rsidRDefault="003973BC" w:rsidP="00D47126">
    <w:pPr>
      <w:pStyle w:val="Footer"/>
      <w:jc w:val="center"/>
      <w:rPr>
        <w:rFonts w:ascii="Times New Roman" w:hAnsi="Times New Roman" w:cs="Times New Roman"/>
        <w:b/>
        <w:color w:val="9CC2E5" w:themeColor="accent1" w:themeTint="99"/>
      </w:rPr>
    </w:pPr>
    <w:r>
      <w:rPr>
        <w:rFonts w:ascii="Times New Roman" w:hAnsi="Times New Roman" w:cs="Times New Roman"/>
        <w:b/>
        <w:color w:val="9CC2E5" w:themeColor="accent1" w:themeTint="99"/>
      </w:rPr>
      <w:t>2019-2020 Kenai Beach Bacteria Monitoring</w:t>
    </w:r>
  </w:p>
  <w:p w14:paraId="2F686A1A" w14:textId="77777777" w:rsidR="003973BC" w:rsidRDefault="003973BC" w:rsidP="00D47126">
    <w:pPr>
      <w:pStyle w:val="Header"/>
      <w:tabs>
        <w:tab w:val="clear" w:pos="4680"/>
        <w:tab w:val="clear" w:pos="9360"/>
        <w:tab w:val="left" w:pos="3975"/>
      </w:tabs>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8AD4B11" w14:textId="3F8DAEB6" w:rsidR="003973BC" w:rsidRDefault="003973BC">
    <w:pPr>
      <w:pStyle w:val="Header"/>
    </w:pPr>
    <w:r>
      <w:rPr>
        <w:noProof/>
      </w:rPr>
      <mc:AlternateContent>
        <mc:Choice Requires="wps">
          <w:drawing>
            <wp:anchor distT="4294967294" distB="4294967294" distL="114300" distR="114300" simplePos="0" relativeHeight="251640320" behindDoc="0" locked="0" layoutInCell="1" allowOverlap="1" wp14:anchorId="7A856A25" wp14:editId="714D5A4A">
              <wp:simplePos x="0" y="0"/>
              <wp:positionH relativeFrom="margin">
                <wp:align>center</wp:align>
              </wp:positionH>
              <wp:positionV relativeFrom="paragraph">
                <wp:posOffset>382904</wp:posOffset>
              </wp:positionV>
              <wp:extent cx="5954395" cy="0"/>
              <wp:effectExtent l="38100" t="38100" r="46355" b="76200"/>
              <wp:wrapNone/>
              <wp:docPr id="245" name="Straight Connector 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954395" cy="0"/>
                      </a:xfrm>
                      <a:prstGeom prst="line">
                        <a:avLst/>
                      </a:prstGeom>
                      <a:noFill/>
                      <a:ln w="25400" cap="flat" cmpd="sng" algn="ctr">
                        <a:solidFill>
                          <a:srgbClr val="4F81BD"/>
                        </a:solidFill>
                        <a:prstDash val="solid"/>
                      </a:ln>
                      <a:effectLst>
                        <a:outerShdw blurRad="40000" dist="20000" dir="5400000" rotWithShape="0">
                          <a:srgbClr val="000000">
                            <a:alpha val="38000"/>
                          </a:srgbClr>
                        </a:outerShdw>
                      </a:effectLst>
                    </wps:spPr>
                    <wps:bodyPr/>
                  </wps:wsp>
                </a:graphicData>
              </a:graphic>
              <wp14:sizeRelH relativeFrom="margin">
                <wp14:pctWidth>0</wp14:pctWidth>
              </wp14:sizeRelH>
              <wp14:sizeRelV relativeFrom="margin">
                <wp14:pctHeight>0</wp14:pctHeight>
              </wp14:sizeRelV>
            </wp:anchor>
          </w:drawing>
        </mc:Choice>
        <mc:Fallback>
          <w:pict>
            <v:line w14:anchorId="4AA83481" id="Straight Connector 6" o:spid="_x0000_s1026" style="position:absolute;z-index:251640320;visibility:visible;mso-wrap-style:square;mso-width-percent:0;mso-height-percent:0;mso-wrap-distance-left:9pt;mso-wrap-distance-top:-6e-5mm;mso-wrap-distance-right:9pt;mso-wrap-distance-bottom:-6e-5mm;mso-position-horizontal:center;mso-position-horizontal-relative:margin;mso-position-vertical:absolute;mso-position-vertical-relative:text;mso-width-percent:0;mso-height-percent:0;mso-width-relative:margin;mso-height-relative:margin" from="0,30.15pt" to="468.85pt,3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" strokecolor="#4f81bd" strokeweight="2pt">
              <v:shadow on="t" color="black" opacity="24903f" origin=",.5" offset="0,.55556mm"/>
              <o:lock v:ext="edit" shapetype="f"/>
              <w10:wrap anchorx="margin"/>
            </v:lin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74D5077" w14:textId="3F49BB1C" w:rsidR="003973BC" w:rsidRDefault="003973BC">
    <w:pPr>
      <w:pStyle w:val="Header"/>
    </w:pPr>
    <w:r w:rsidRPr="00DA33A1">
      <w:rPr>
        <w:noProof/>
      </w:rPr>
      <w:drawing>
        <wp:anchor distT="0" distB="0" distL="114300" distR="114300" simplePos="0" relativeHeight="251648512" behindDoc="0" locked="0" layoutInCell="1" allowOverlap="1" wp14:anchorId="6B45FD16" wp14:editId="7549BB18">
          <wp:simplePos x="0" y="0"/>
          <wp:positionH relativeFrom="column">
            <wp:posOffset>5975985</wp:posOffset>
          </wp:positionH>
          <wp:positionV relativeFrom="paragraph">
            <wp:posOffset>85725</wp:posOffset>
          </wp:positionV>
          <wp:extent cx="295275" cy="401320"/>
          <wp:effectExtent l="0" t="0" r="9525" b="0"/>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95275" cy="401320"/>
                  </a:xfrm>
                  <a:prstGeom prst="rect">
                    <a:avLst/>
                  </a:prstGeom>
                  <a:noFill/>
                  <a:ln>
                    <a:noFill/>
                  </a:ln>
                </pic:spPr>
              </pic:pic>
            </a:graphicData>
          </a:graphic>
        </wp:anchor>
      </w:drawing>
    </w:r>
    <w:r>
      <w:rPr>
        <w:noProof/>
      </w:rPr>
      <mc:AlternateContent>
        <mc:Choice Requires="wps">
          <w:drawing>
            <wp:anchor distT="0" distB="0" distL="114300" distR="114300" simplePos="0" relativeHeight="251647488" behindDoc="0" locked="0" layoutInCell="1" allowOverlap="1" wp14:anchorId="7FAF02D4" wp14:editId="7FCB8F69">
              <wp:simplePos x="0" y="0"/>
              <wp:positionH relativeFrom="column">
                <wp:posOffset>5534025</wp:posOffset>
              </wp:positionH>
              <wp:positionV relativeFrom="paragraph">
                <wp:posOffset>170815</wp:posOffset>
              </wp:positionV>
              <wp:extent cx="546100" cy="306070"/>
              <wp:effectExtent l="0" t="0" r="0" b="0"/>
              <wp:wrapNone/>
              <wp:docPr id="2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6100" cy="306070"/>
                      </a:xfrm>
                      <a:prstGeom prst="rect">
                        <a:avLst/>
                      </a:prstGeom>
                      <a:solidFill>
                        <a:srgbClr val="FFFFFF"/>
                      </a:solidFill>
                      <a:ln w="9525">
                        <a:noFill/>
                        <a:miter lim="800000"/>
                        <a:headEnd/>
                        <a:tailEnd/>
                      </a:ln>
                    </wps:spPr>
                    <wps:txbx>
                      <w:txbxContent>
                        <w:p w14:paraId="5D234D83" w14:textId="77777777" w:rsidR="003973BC" w:rsidRPr="00D47126" w:rsidRDefault="003973BC" w:rsidP="00DA33A1">
                          <w:pPr>
                            <w:rPr>
                              <w:rFonts w:ascii="Times New Roman" w:hAnsi="Times New Roman" w:cs="Times New Roman"/>
                              <w:b/>
                              <w:color w:val="9CC2E5" w:themeColor="accent1" w:themeTint="99"/>
                            </w:rPr>
                          </w:pPr>
                          <w:r w:rsidRPr="00D47126">
                            <w:rPr>
                              <w:rFonts w:ascii="Times New Roman" w:hAnsi="Times New Roman" w:cs="Times New Roman"/>
                              <w:b/>
                              <w:color w:val="9CC2E5" w:themeColor="accent1" w:themeTint="99"/>
                            </w:rPr>
                            <w:t>KWF</w:t>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type w14:anchorId="7FAF02D4" id="_x0000_t202" coordsize="21600,21600" o:spt="202" path="m,l,21600r21600,l21600,xe">
              <v:stroke joinstyle="miter"/>
              <v:path gradientshapeok="t" o:connecttype="rect"/>
            </v:shapetype>
            <v:shape id="Text Box 2" o:spid="_x0000_s1030" type="#_x0000_t202" style="position:absolute;margin-left:435.75pt;margin-top:13.45pt;width:43pt;height:24.1pt;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" stroked="f">
              <v:textbox>
                <w:txbxContent>
                  <w:p w14:paraId="5D234D83" w14:textId="77777777" w:rsidR="003973BC" w:rsidRPr="00D47126" w:rsidRDefault="003973BC" w:rsidP="00DA33A1">
                    <w:pPr>
                      <w:rPr>
                        <w:rFonts w:ascii="Times New Roman" w:hAnsi="Times New Roman" w:cs="Times New Roman"/>
                        <w:b/>
                        <w:color w:val="9CC2E5" w:themeColor="accent1" w:themeTint="99"/>
                      </w:rPr>
                    </w:pPr>
                    <w:r w:rsidRPr="00D47126">
                      <w:rPr>
                        <w:rFonts w:ascii="Times New Roman" w:hAnsi="Times New Roman" w:cs="Times New Roman"/>
                        <w:b/>
                        <w:color w:val="9CC2E5" w:themeColor="accent1" w:themeTint="99"/>
                      </w:rPr>
                      <w:t>KWF</w:t>
                    </w:r>
                  </w:p>
                </w:txbxContent>
              </v:textbox>
            </v:shape>
          </w:pict>
        </mc:Fallback>
      </mc:AlternateContent>
    </w:r>
    <w:r>
      <w:rPr>
        <w:noProof/>
      </w:rPr>
      <mc:AlternateContent>
        <mc:Choice Requires="wps">
          <w:drawing>
            <wp:anchor distT="45720" distB="45720" distL="114300" distR="114300" simplePos="0" relativeHeight="251646464" behindDoc="0" locked="0" layoutInCell="1" allowOverlap="1" wp14:anchorId="780C7147" wp14:editId="50B29589">
              <wp:simplePos x="0" y="0"/>
              <wp:positionH relativeFrom="margin">
                <wp:align>center</wp:align>
              </wp:positionH>
              <wp:positionV relativeFrom="paragraph">
                <wp:posOffset>95250</wp:posOffset>
              </wp:positionV>
              <wp:extent cx="2990850" cy="285750"/>
              <wp:effectExtent l="0" t="0" r="0" b="0"/>
              <wp:wrapSquare wrapText="bothSides"/>
              <wp:docPr id="2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90850" cy="285750"/>
                      </a:xfrm>
                      <a:prstGeom prst="rect">
                        <a:avLst/>
                      </a:prstGeom>
                      <a:solidFill>
                        <a:srgbClr val="FFFFFF"/>
                      </a:solidFill>
                      <a:ln w="9525">
                        <a:noFill/>
                        <a:miter lim="800000"/>
                        <a:headEnd/>
                        <a:tailEnd/>
                      </a:ln>
                    </wps:spPr>
                    <wps:txbx>
                      <w:txbxContent>
                        <w:p w14:paraId="6B15B922" w14:textId="2C6C8FD7" w:rsidR="003973BC" w:rsidRDefault="003973BC" w:rsidP="00DA33A1">
                          <w:pPr>
                            <w:pStyle w:val="Footer"/>
                            <w:jc w:val="center"/>
                            <w:rPr>
                              <w:rFonts w:ascii="Times New Roman" w:hAnsi="Times New Roman" w:cs="Times New Roman"/>
                              <w:b/>
                              <w:color w:val="9CC2E5" w:themeColor="accent1" w:themeTint="99"/>
                            </w:rPr>
                          </w:pPr>
                          <w:r>
                            <w:rPr>
                              <w:rFonts w:ascii="Times New Roman" w:hAnsi="Times New Roman" w:cs="Times New Roman"/>
                              <w:b/>
                              <w:color w:val="9CC2E5" w:themeColor="accent1" w:themeTint="99"/>
                            </w:rPr>
                            <w:t>2019-2020 Kenai Beach Bacteria Monitoring</w:t>
                          </w:r>
                        </w:p>
                        <w:p w14:paraId="3B6C2F95" w14:textId="77777777" w:rsidR="003973BC" w:rsidRDefault="003973BC"/>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0C7147" id="_x0000_s1031" type="#_x0000_t202" style="position:absolute;margin-left:0;margin-top:7.5pt;width:235.5pt;height:22.5pt;z-index:25164646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" stroked="f">
              <v:textbox>
                <w:txbxContent>
                  <w:p w14:paraId="6B15B922" w14:textId="2C6C8FD7" w:rsidR="003973BC" w:rsidRDefault="003973BC" w:rsidP="00DA33A1">
                    <w:pPr>
                      <w:pStyle w:val="Footer"/>
                      <w:jc w:val="center"/>
                      <w:rPr>
                        <w:rFonts w:ascii="Times New Roman" w:hAnsi="Times New Roman" w:cs="Times New Roman"/>
                        <w:b/>
                        <w:color w:val="9CC2E5" w:themeColor="accent1" w:themeTint="99"/>
                      </w:rPr>
                    </w:pPr>
                    <w:r>
                      <w:rPr>
                        <w:rFonts w:ascii="Times New Roman" w:hAnsi="Times New Roman" w:cs="Times New Roman"/>
                        <w:b/>
                        <w:color w:val="9CC2E5" w:themeColor="accent1" w:themeTint="99"/>
                      </w:rPr>
                      <w:t>2019-2020 Kenai Beach Bacteria Monitoring</w:t>
                    </w:r>
                  </w:p>
                  <w:p w14:paraId="3B6C2F95" w14:textId="77777777" w:rsidR="003973BC" w:rsidRDefault="003973BC"/>
                </w:txbxContent>
              </v:textbox>
              <w10:wrap type="square" anchorx="margin"/>
            </v:shape>
          </w:pict>
        </mc:Fallback>
      </mc:AlternateContent>
    </w:r>
    <w:r>
      <w:rPr>
        <w:noProof/>
      </w:rPr>
      <mc:AlternateContent>
        <mc:Choice Requires="wps">
          <w:drawing>
            <wp:anchor distT="4294967294" distB="4294967294" distL="114300" distR="114300" simplePos="0" relativeHeight="251649536" behindDoc="0" locked="0" layoutInCell="1" allowOverlap="1" wp14:anchorId="1062B126" wp14:editId="5D330175">
              <wp:simplePos x="0" y="0"/>
              <wp:positionH relativeFrom="margin">
                <wp:align>center</wp:align>
              </wp:positionH>
              <wp:positionV relativeFrom="paragraph">
                <wp:posOffset>382904</wp:posOffset>
              </wp:positionV>
              <wp:extent cx="5954395" cy="0"/>
              <wp:effectExtent l="38100" t="38100" r="46355" b="76200"/>
              <wp:wrapNone/>
              <wp:docPr id="242" name="Straight Connector 1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954395" cy="0"/>
                      </a:xfrm>
                      <a:prstGeom prst="line">
                        <a:avLst/>
                      </a:prstGeom>
                      <a:noFill/>
                      <a:ln w="25400" cap="flat" cmpd="sng" algn="ctr">
                        <a:solidFill>
                          <a:srgbClr val="4F81BD"/>
                        </a:solidFill>
                        <a:prstDash val="solid"/>
                      </a:ln>
                      <a:effectLst>
                        <a:outerShdw blurRad="40000" dist="20000" dir="5400000" rotWithShape="0">
                          <a:srgbClr val="000000">
                            <a:alpha val="38000"/>
                          </a:srgbClr>
                        </a:outerShdw>
                      </a:effectLst>
                    </wps:spPr>
                    <wps:bodyPr/>
                  </wps:wsp>
                </a:graphicData>
              </a:graphic>
              <wp14:sizeRelH relativeFrom="margin">
                <wp14:pctWidth>0</wp14:pctWidth>
              </wp14:sizeRelH>
              <wp14:sizeRelV relativeFrom="margin">
                <wp14:pctHeight>0</wp14:pctHeight>
              </wp14:sizeRelV>
            </wp:anchor>
          </w:drawing>
        </mc:Choice>
        <mc:Fallback>
          <w:pict>
            <v:line w14:anchorId="6C9E0B22" id="Straight Connector 13" o:spid="_x0000_s1026" style="position:absolute;z-index:251649536;visibility:visible;mso-wrap-style:square;mso-width-percent:0;mso-height-percent:0;mso-wrap-distance-left:9pt;mso-wrap-distance-top:-6e-5mm;mso-wrap-distance-right:9pt;mso-wrap-distance-bottom:-6e-5mm;mso-position-horizontal:center;mso-position-horizontal-relative:margin;mso-position-vertical:absolute;mso-position-vertical-relative:text;mso-width-percent:0;mso-height-percent:0;mso-width-relative:margin;mso-height-relative:margin" from="0,30.15pt" to="468.85pt,3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" strokecolor="#4f81bd" strokeweight="2pt">
              <v:shadow on="t" color="black" opacity="24903f" origin=",.5" offset="0,.55556mm"/>
              <o:lock v:ext="edit" shapetype="f"/>
              <w10:wrap anchorx="margin"/>
            </v:lin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EE4458D" w14:textId="4C008618" w:rsidR="003973BC" w:rsidRDefault="003973BC">
    <w:pPr>
      <w:pStyle w:val="Header"/>
    </w:pPr>
    <w:r>
      <w:rPr>
        <w:noProof/>
      </w:rPr>
      <mc:AlternateContent>
        <mc:Choice Requires="wps">
          <w:drawing>
            <wp:anchor distT="0" distB="0" distL="114300" distR="114300" simplePos="0" relativeHeight="251635196" behindDoc="0" locked="0" layoutInCell="1" allowOverlap="1" wp14:anchorId="6E0527E1" wp14:editId="3434C350">
              <wp:simplePos x="0" y="0"/>
              <wp:positionH relativeFrom="column">
                <wp:posOffset>6662420</wp:posOffset>
              </wp:positionH>
              <wp:positionV relativeFrom="paragraph">
                <wp:posOffset>397983</wp:posOffset>
              </wp:positionV>
              <wp:extent cx="546100" cy="306070"/>
              <wp:effectExtent l="0" t="0" r="6350" b="0"/>
              <wp:wrapNone/>
              <wp:docPr id="2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6100" cy="306070"/>
                      </a:xfrm>
                      <a:prstGeom prst="rect">
                        <a:avLst/>
                      </a:prstGeom>
                      <a:solidFill>
                        <a:srgbClr val="FFFFFF"/>
                      </a:solidFill>
                      <a:ln w="9525">
                        <a:noFill/>
                        <a:miter lim="800000"/>
                        <a:headEnd/>
                        <a:tailEnd/>
                      </a:ln>
                    </wps:spPr>
                    <wps:txbx>
                      <w:txbxContent>
                        <w:p w14:paraId="342F71C5" w14:textId="77777777" w:rsidR="003973BC" w:rsidRPr="00D47126" w:rsidRDefault="003973BC" w:rsidP="00DA33A1">
                          <w:pPr>
                            <w:rPr>
                              <w:rFonts w:ascii="Times New Roman" w:hAnsi="Times New Roman" w:cs="Times New Roman"/>
                              <w:b/>
                              <w:color w:val="9CC2E5" w:themeColor="accent1" w:themeTint="99"/>
                            </w:rPr>
                          </w:pPr>
                          <w:r w:rsidRPr="00D47126">
                            <w:rPr>
                              <w:rFonts w:ascii="Times New Roman" w:hAnsi="Times New Roman" w:cs="Times New Roman"/>
                              <w:b/>
                              <w:color w:val="9CC2E5" w:themeColor="accent1" w:themeTint="99"/>
                            </w:rPr>
                            <w:t>KWF</w:t>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type w14:anchorId="6E0527E1" id="_x0000_t202" coordsize="21600,21600" o:spt="202" path="m,l,21600r21600,l21600,xe">
              <v:stroke joinstyle="miter"/>
              <v:path gradientshapeok="t" o:connecttype="rect"/>
            </v:shapetype>
            <v:shape id="_x0000_s1032" type="#_x0000_t202" style="position:absolute;margin-left:524.6pt;margin-top:31.35pt;width:43pt;height:24.1pt;z-index:2516351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" stroked="f">
              <v:textbox>
                <w:txbxContent>
                  <w:p w14:paraId="342F71C5" w14:textId="77777777" w:rsidR="003973BC" w:rsidRPr="00D47126" w:rsidRDefault="003973BC" w:rsidP="00DA33A1">
                    <w:pPr>
                      <w:rPr>
                        <w:rFonts w:ascii="Times New Roman" w:hAnsi="Times New Roman" w:cs="Times New Roman"/>
                        <w:b/>
                        <w:color w:val="9CC2E5" w:themeColor="accent1" w:themeTint="99"/>
                      </w:rPr>
                    </w:pPr>
                    <w:r w:rsidRPr="00D47126">
                      <w:rPr>
                        <w:rFonts w:ascii="Times New Roman" w:hAnsi="Times New Roman" w:cs="Times New Roman"/>
                        <w:b/>
                        <w:color w:val="9CC2E5" w:themeColor="accent1" w:themeTint="99"/>
                      </w:rPr>
                      <w:t>KWF</w:t>
                    </w:r>
                  </w:p>
                </w:txbxContent>
              </v:textbox>
            </v:shape>
          </w:pict>
        </mc:Fallback>
      </mc:AlternateContent>
    </w:r>
    <w:r w:rsidRPr="00DA33A1">
      <w:rPr>
        <w:noProof/>
      </w:rPr>
      <w:drawing>
        <wp:anchor distT="0" distB="0" distL="114300" distR="114300" simplePos="0" relativeHeight="251677184" behindDoc="0" locked="0" layoutInCell="1" allowOverlap="1" wp14:anchorId="064CF74F" wp14:editId="7AAE5305">
          <wp:simplePos x="0" y="0"/>
          <wp:positionH relativeFrom="column">
            <wp:posOffset>7146290</wp:posOffset>
          </wp:positionH>
          <wp:positionV relativeFrom="paragraph">
            <wp:posOffset>323850</wp:posOffset>
          </wp:positionV>
          <wp:extent cx="295275" cy="401320"/>
          <wp:effectExtent l="0" t="0" r="0" b="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95275" cy="401320"/>
                  </a:xfrm>
                  <a:prstGeom prst="rect">
                    <a:avLst/>
                  </a:prstGeom>
                  <a:noFill/>
                  <a:ln>
                    <a:noFill/>
                  </a:ln>
                </pic:spPr>
              </pic:pic>
            </a:graphicData>
          </a:graphic>
        </wp:anchor>
      </w:drawing>
    </w:r>
    <w:r>
      <w:rPr>
        <w:noProof/>
      </w:rPr>
      <mc:AlternateContent>
        <mc:Choice Requires="wps">
          <w:drawing>
            <wp:anchor distT="45720" distB="45720" distL="114300" distR="114300" simplePos="0" relativeHeight="251636221" behindDoc="0" locked="0" layoutInCell="1" allowOverlap="1" wp14:anchorId="56D7CC76" wp14:editId="77C4A7EE">
              <wp:simplePos x="0" y="0"/>
              <wp:positionH relativeFrom="margin">
                <wp:align>center</wp:align>
              </wp:positionH>
              <wp:positionV relativeFrom="paragraph">
                <wp:posOffset>352425</wp:posOffset>
              </wp:positionV>
              <wp:extent cx="2990850" cy="285750"/>
              <wp:effectExtent l="0" t="0" r="0" b="0"/>
              <wp:wrapSquare wrapText="bothSides"/>
              <wp:docPr id="238"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90850" cy="2857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05379F6" w14:textId="00EBEB04" w:rsidR="003973BC" w:rsidRDefault="003973BC" w:rsidP="00DA33A1">
                          <w:pPr>
                            <w:pStyle w:val="Footer"/>
                            <w:jc w:val="center"/>
                            <w:rPr>
                              <w:rFonts w:ascii="Times New Roman" w:hAnsi="Times New Roman" w:cs="Times New Roman"/>
                              <w:b/>
                              <w:color w:val="9CC2E5" w:themeColor="accent1" w:themeTint="99"/>
                            </w:rPr>
                          </w:pPr>
                          <w:r>
                            <w:rPr>
                              <w:rFonts w:ascii="Times New Roman" w:hAnsi="Times New Roman" w:cs="Times New Roman"/>
                              <w:b/>
                              <w:color w:val="9CC2E5" w:themeColor="accent1" w:themeTint="99"/>
                            </w:rPr>
                            <w:t>2019-2020 Kenai Beach Bacteria Monitoring</w:t>
                          </w:r>
                        </w:p>
                        <w:p w14:paraId="6D7A798D" w14:textId="77777777" w:rsidR="003973BC" w:rsidRDefault="003973BC"/>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6D7CC76" id="Text Box 17" o:spid="_x0000_s1033" type="#_x0000_t202" style="position:absolute;margin-left:0;margin-top:27.75pt;width:235.5pt;height:22.5pt;z-index:251636221;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" stroked="f">
              <v:textbox>
                <w:txbxContent>
                  <w:p w14:paraId="105379F6" w14:textId="00EBEB04" w:rsidR="003973BC" w:rsidRDefault="003973BC" w:rsidP="00DA33A1">
                    <w:pPr>
                      <w:pStyle w:val="Footer"/>
                      <w:jc w:val="center"/>
                      <w:rPr>
                        <w:rFonts w:ascii="Times New Roman" w:hAnsi="Times New Roman" w:cs="Times New Roman"/>
                        <w:b/>
                        <w:color w:val="9CC2E5" w:themeColor="accent1" w:themeTint="99"/>
                      </w:rPr>
                    </w:pPr>
                    <w:r>
                      <w:rPr>
                        <w:rFonts w:ascii="Times New Roman" w:hAnsi="Times New Roman" w:cs="Times New Roman"/>
                        <w:b/>
                        <w:color w:val="9CC2E5" w:themeColor="accent1" w:themeTint="99"/>
                      </w:rPr>
                      <w:t>2019-2020 Kenai Beach Bacteria Monitoring</w:t>
                    </w:r>
                  </w:p>
                  <w:p w14:paraId="6D7A798D" w14:textId="77777777" w:rsidR="003973BC" w:rsidRDefault="003973BC"/>
                </w:txbxContent>
              </v:textbox>
              <w10:wrap type="square" anchorx="margin"/>
            </v:shape>
          </w:pict>
        </mc:Fallback>
      </mc:AlternateContent>
    </w:r>
    <w:r>
      <w:rPr>
        <w:noProof/>
      </w:rPr>
      <mc:AlternateContent>
        <mc:Choice Requires="wps">
          <w:drawing>
            <wp:anchor distT="4294967295" distB="4294967295" distL="114300" distR="114300" simplePos="0" relativeHeight="251637246" behindDoc="0" locked="0" layoutInCell="1" allowOverlap="1" wp14:anchorId="2FCBB019" wp14:editId="2D0303D7">
              <wp:simplePos x="0" y="0"/>
              <wp:positionH relativeFrom="margin">
                <wp:align>center</wp:align>
              </wp:positionH>
              <wp:positionV relativeFrom="paragraph">
                <wp:posOffset>619125</wp:posOffset>
              </wp:positionV>
              <wp:extent cx="5954395" cy="0"/>
              <wp:effectExtent l="14605" t="19050" r="12700" b="38100"/>
              <wp:wrapNone/>
              <wp:docPr id="237" name="Straight Connector 1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954395" cy="0"/>
                      </a:xfrm>
                      <a:prstGeom prst="line">
                        <a:avLst/>
                      </a:prstGeom>
                      <a:noFill/>
                      <a:ln w="25400">
                        <a:solidFill>
                          <a:srgbClr val="4F81BD"/>
                        </a:solidFill>
                        <a:round/>
                        <a:headEnd/>
                        <a:tailEn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53E31A85" id="Straight Connector 13" o:spid="_x0000_s1026" style="position:absolute;z-index:251637246;visibility:visible;mso-wrap-style:square;mso-width-percent:0;mso-height-percent:0;mso-wrap-distance-left:9pt;mso-wrap-distance-top:-3e-5mm;mso-wrap-distance-right:9pt;mso-wrap-distance-bottom:-3e-5mm;mso-position-horizontal:center;mso-position-horizontal-relative:margin;mso-position-vertical:absolute;mso-position-vertical-relative:text;mso-width-percent:0;mso-height-percent:0;mso-width-relative:margin;mso-height-relative:margin" from="0,48.75pt" to="468.85pt,4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" strokecolor="#4f81bd" strokeweight="2pt">
              <v:shadow on="t" color="black" opacity="24903f" origin=",.5" offset="0,.55556mm"/>
              <o:lock v:ext="edit" shapetype="f"/>
              <w10:wrap anchorx="margin"/>
            </v:line>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0E913E2" w14:textId="4BB4B281" w:rsidR="003973BC" w:rsidRDefault="003973BC">
    <w:pPr>
      <w:pStyle w:val="Header"/>
    </w:pPr>
    <w:r>
      <w:rPr>
        <w:noProof/>
      </w:rPr>
      <mc:AlternateContent>
        <mc:Choice Requires="wps">
          <w:drawing>
            <wp:anchor distT="0" distB="0" distL="114300" distR="114300" simplePos="0" relativeHeight="251668992" behindDoc="0" locked="0" layoutInCell="1" allowOverlap="1" wp14:anchorId="651F4872" wp14:editId="7B2B7882">
              <wp:simplePos x="0" y="0"/>
              <wp:positionH relativeFrom="column">
                <wp:posOffset>5534822</wp:posOffset>
              </wp:positionH>
              <wp:positionV relativeFrom="paragraph">
                <wp:posOffset>391795</wp:posOffset>
              </wp:positionV>
              <wp:extent cx="546100" cy="306070"/>
              <wp:effectExtent l="0" t="0" r="6350" b="0"/>
              <wp:wrapNone/>
              <wp:docPr id="1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6100" cy="306070"/>
                      </a:xfrm>
                      <a:prstGeom prst="rect">
                        <a:avLst/>
                      </a:prstGeom>
                      <a:solidFill>
                        <a:srgbClr val="FFFFFF"/>
                      </a:solidFill>
                      <a:ln w="9525">
                        <a:noFill/>
                        <a:miter lim="800000"/>
                        <a:headEnd/>
                        <a:tailEnd/>
                      </a:ln>
                    </wps:spPr>
                    <wps:txbx>
                      <w:txbxContent>
                        <w:p w14:paraId="3C77259B" w14:textId="77777777" w:rsidR="003973BC" w:rsidRPr="00D47126" w:rsidRDefault="003973BC" w:rsidP="00DA33A1">
                          <w:pPr>
                            <w:rPr>
                              <w:rFonts w:ascii="Times New Roman" w:hAnsi="Times New Roman" w:cs="Times New Roman"/>
                              <w:b/>
                              <w:color w:val="9CC2E5" w:themeColor="accent1" w:themeTint="99"/>
                            </w:rPr>
                          </w:pPr>
                          <w:r w:rsidRPr="00D47126">
                            <w:rPr>
                              <w:rFonts w:ascii="Times New Roman" w:hAnsi="Times New Roman" w:cs="Times New Roman"/>
                              <w:b/>
                              <w:color w:val="9CC2E5" w:themeColor="accent1" w:themeTint="99"/>
                            </w:rPr>
                            <w:t>KWF</w:t>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type w14:anchorId="651F4872" id="_x0000_t202" coordsize="21600,21600" o:spt="202" path="m,l,21600r21600,l21600,xe">
              <v:stroke joinstyle="miter"/>
              <v:path gradientshapeok="t" o:connecttype="rect"/>
            </v:shapetype>
            <v:shape id="_x0000_s1034" type="#_x0000_t202" style="position:absolute;margin-left:435.8pt;margin-top:30.85pt;width:43pt;height:24.1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" stroked="f">
              <v:textbox>
                <w:txbxContent>
                  <w:p w14:paraId="3C77259B" w14:textId="77777777" w:rsidR="003973BC" w:rsidRPr="00D47126" w:rsidRDefault="003973BC" w:rsidP="00DA33A1">
                    <w:pPr>
                      <w:rPr>
                        <w:rFonts w:ascii="Times New Roman" w:hAnsi="Times New Roman" w:cs="Times New Roman"/>
                        <w:b/>
                        <w:color w:val="9CC2E5" w:themeColor="accent1" w:themeTint="99"/>
                      </w:rPr>
                    </w:pPr>
                    <w:r w:rsidRPr="00D47126">
                      <w:rPr>
                        <w:rFonts w:ascii="Times New Roman" w:hAnsi="Times New Roman" w:cs="Times New Roman"/>
                        <w:b/>
                        <w:color w:val="9CC2E5" w:themeColor="accent1" w:themeTint="99"/>
                      </w:rPr>
                      <w:t>KWF</w:t>
                    </w:r>
                  </w:p>
                </w:txbxContent>
              </v:textbox>
            </v:shape>
          </w:pict>
        </mc:Fallback>
      </mc:AlternateContent>
    </w:r>
    <w:r w:rsidRPr="00DA33A1">
      <w:rPr>
        <w:noProof/>
      </w:rPr>
      <w:drawing>
        <wp:anchor distT="0" distB="0" distL="114300" distR="114300" simplePos="0" relativeHeight="251670016" behindDoc="0" locked="0" layoutInCell="1" allowOverlap="1" wp14:anchorId="38ACC9E0" wp14:editId="6E30ED4E">
          <wp:simplePos x="0" y="0"/>
          <wp:positionH relativeFrom="column">
            <wp:posOffset>5984240</wp:posOffset>
          </wp:positionH>
          <wp:positionV relativeFrom="paragraph">
            <wp:posOffset>332105</wp:posOffset>
          </wp:positionV>
          <wp:extent cx="295275" cy="401320"/>
          <wp:effectExtent l="0" t="0" r="9525" b="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95275" cy="401320"/>
                  </a:xfrm>
                  <a:prstGeom prst="rect">
                    <a:avLst/>
                  </a:prstGeom>
                  <a:noFill/>
                  <a:ln>
                    <a:noFill/>
                  </a:ln>
                </pic:spPr>
              </pic:pic>
            </a:graphicData>
          </a:graphic>
        </wp:anchor>
      </w:drawing>
    </w:r>
    <w:r>
      <w:rPr>
        <w:noProof/>
      </w:rPr>
      <mc:AlternateContent>
        <mc:Choice Requires="wps">
          <w:drawing>
            <wp:anchor distT="45720" distB="45720" distL="114300" distR="114300" simplePos="0" relativeHeight="251671040" behindDoc="0" locked="0" layoutInCell="1" allowOverlap="1" wp14:anchorId="1DD716E3" wp14:editId="5F95D782">
              <wp:simplePos x="0" y="0"/>
              <wp:positionH relativeFrom="margin">
                <wp:align>center</wp:align>
              </wp:positionH>
              <wp:positionV relativeFrom="paragraph">
                <wp:posOffset>352425</wp:posOffset>
              </wp:positionV>
              <wp:extent cx="2990850" cy="285750"/>
              <wp:effectExtent l="0" t="0" r="0" b="0"/>
              <wp:wrapSquare wrapText="bothSides"/>
              <wp:docPr id="197" name="Text 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90850" cy="2857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D2B12AA" w14:textId="1DE04B79" w:rsidR="003973BC" w:rsidRDefault="003973BC" w:rsidP="00DA33A1">
                          <w:pPr>
                            <w:pStyle w:val="Footer"/>
                            <w:jc w:val="center"/>
                            <w:rPr>
                              <w:rFonts w:ascii="Times New Roman" w:hAnsi="Times New Roman" w:cs="Times New Roman"/>
                              <w:b/>
                              <w:color w:val="9CC2E5" w:themeColor="accent1" w:themeTint="99"/>
                            </w:rPr>
                          </w:pPr>
                          <w:r>
                            <w:rPr>
                              <w:rFonts w:ascii="Times New Roman" w:hAnsi="Times New Roman" w:cs="Times New Roman"/>
                              <w:b/>
                              <w:color w:val="9CC2E5" w:themeColor="accent1" w:themeTint="99"/>
                            </w:rPr>
                            <w:t>2019-2020 Kenai Beach Bacteria Monitoring</w:t>
                          </w:r>
                        </w:p>
                        <w:p w14:paraId="5877F02E" w14:textId="77777777" w:rsidR="003973BC" w:rsidRDefault="003973BC"/>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DD716E3" id="Text Box 30" o:spid="_x0000_s1035" type="#_x0000_t202" style="position:absolute;margin-left:0;margin-top:27.75pt;width:235.5pt;height:22.5pt;z-index:25167104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" stroked="f">
              <v:textbox>
                <w:txbxContent>
                  <w:p w14:paraId="5D2B12AA" w14:textId="1DE04B79" w:rsidR="003973BC" w:rsidRDefault="003973BC" w:rsidP="00DA33A1">
                    <w:pPr>
                      <w:pStyle w:val="Footer"/>
                      <w:jc w:val="center"/>
                      <w:rPr>
                        <w:rFonts w:ascii="Times New Roman" w:hAnsi="Times New Roman" w:cs="Times New Roman"/>
                        <w:b/>
                        <w:color w:val="9CC2E5" w:themeColor="accent1" w:themeTint="99"/>
                      </w:rPr>
                    </w:pPr>
                    <w:r>
                      <w:rPr>
                        <w:rFonts w:ascii="Times New Roman" w:hAnsi="Times New Roman" w:cs="Times New Roman"/>
                        <w:b/>
                        <w:color w:val="9CC2E5" w:themeColor="accent1" w:themeTint="99"/>
                      </w:rPr>
                      <w:t>2019-2020 Kenai Beach Bacteria Monitoring</w:t>
                    </w:r>
                  </w:p>
                  <w:p w14:paraId="5877F02E" w14:textId="77777777" w:rsidR="003973BC" w:rsidRDefault="003973BC"/>
                </w:txbxContent>
              </v:textbox>
              <w10:wrap type="square" anchorx="margin"/>
            </v:shape>
          </w:pict>
        </mc:Fallback>
      </mc:AlternateContent>
    </w:r>
    <w:r>
      <w:rPr>
        <w:noProof/>
      </w:rPr>
      <mc:AlternateContent>
        <mc:Choice Requires="wps">
          <w:drawing>
            <wp:anchor distT="4294967295" distB="4294967295" distL="114300" distR="114300" simplePos="0" relativeHeight="251672064" behindDoc="0" locked="0" layoutInCell="1" allowOverlap="1" wp14:anchorId="1279764A" wp14:editId="58BBA31D">
              <wp:simplePos x="0" y="0"/>
              <wp:positionH relativeFrom="margin">
                <wp:align>center</wp:align>
              </wp:positionH>
              <wp:positionV relativeFrom="paragraph">
                <wp:posOffset>619125</wp:posOffset>
              </wp:positionV>
              <wp:extent cx="5954395" cy="0"/>
              <wp:effectExtent l="14605" t="19050" r="12700" b="38100"/>
              <wp:wrapNone/>
              <wp:docPr id="198" name="Straight Connector 1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954395" cy="0"/>
                      </a:xfrm>
                      <a:prstGeom prst="line">
                        <a:avLst/>
                      </a:prstGeom>
                      <a:noFill/>
                      <a:ln w="25400">
                        <a:solidFill>
                          <a:srgbClr val="4F81BD"/>
                        </a:solidFill>
                        <a:round/>
                        <a:headEnd/>
                        <a:tailEn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4F272FF2" id="Straight Connector 13" o:spid="_x0000_s1026" style="position:absolute;z-index:251672064;visibility:visible;mso-wrap-style:square;mso-width-percent:0;mso-height-percent:0;mso-wrap-distance-left:9pt;mso-wrap-distance-top:-3e-5mm;mso-wrap-distance-right:9pt;mso-wrap-distance-bottom:-3e-5mm;mso-position-horizontal:center;mso-position-horizontal-relative:margin;mso-position-vertical:absolute;mso-position-vertical-relative:text;mso-width-percent:0;mso-height-percent:0;mso-width-relative:margin;mso-height-relative:margin" from="0,48.75pt" to="468.85pt,4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" strokecolor="#4f81bd" strokeweight="2pt">
              <v:shadow on="t" color="black" opacity="24903f" origin=",.5" offset="0,.55556mm"/>
              <o:lock v:ext="edit" shapetype="f"/>
              <w10:wrap anchorx="margin"/>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230C17"/>
    <w:multiLevelType w:val="hybridMultilevel"/>
    <w:tmpl w:val="A92CA65A"/>
    <w:lvl w:ilvl="0" w:tplc="74147C3C">
      <w:start w:val="2"/>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982687B"/>
    <w:multiLevelType w:val="hybridMultilevel"/>
    <w:tmpl w:val="0FA2FC6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6B72869"/>
    <w:multiLevelType w:val="hybridMultilevel"/>
    <w:tmpl w:val="A9B8785E"/>
    <w:lvl w:ilvl="0" w:tplc="0286490C">
      <w:start w:val="2"/>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6FF7CEB"/>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 w15:restartNumberingAfterBreak="0">
    <w:nsid w:val="200C1FC2"/>
    <w:multiLevelType w:val="hybridMultilevel"/>
    <w:tmpl w:val="225A178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20A64B4C"/>
    <w:multiLevelType w:val="hybridMultilevel"/>
    <w:tmpl w:val="D2523E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16720CE"/>
    <w:multiLevelType w:val="multilevel"/>
    <w:tmpl w:val="8B6AC4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1A15D9A"/>
    <w:multiLevelType w:val="hybridMultilevel"/>
    <w:tmpl w:val="43B6005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2F3028B"/>
    <w:multiLevelType w:val="hybridMultilevel"/>
    <w:tmpl w:val="107CCC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3E96B7E"/>
    <w:multiLevelType w:val="hybridMultilevel"/>
    <w:tmpl w:val="C1A43B30"/>
    <w:lvl w:ilvl="0" w:tplc="105ABD04">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B5931BF"/>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2D166FF5"/>
    <w:multiLevelType w:val="hybridMultilevel"/>
    <w:tmpl w:val="CDC8185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 w15:restartNumberingAfterBreak="0">
    <w:nsid w:val="35A652DA"/>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 w15:restartNumberingAfterBreak="0">
    <w:nsid w:val="41F476C7"/>
    <w:multiLevelType w:val="hybridMultilevel"/>
    <w:tmpl w:val="381C0E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92D7F61"/>
    <w:multiLevelType w:val="multilevel"/>
    <w:tmpl w:val="FE5C93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A1C4DF0"/>
    <w:multiLevelType w:val="hybridMultilevel"/>
    <w:tmpl w:val="77DE05F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56FF322C"/>
    <w:multiLevelType w:val="hybridMultilevel"/>
    <w:tmpl w:val="0E88CA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95C6E77"/>
    <w:multiLevelType w:val="hybridMultilevel"/>
    <w:tmpl w:val="24148F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FE64CA5"/>
    <w:multiLevelType w:val="hybridMultilevel"/>
    <w:tmpl w:val="0A3632B0"/>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9" w15:restartNumberingAfterBreak="0">
    <w:nsid w:val="60393E79"/>
    <w:multiLevelType w:val="hybridMultilevel"/>
    <w:tmpl w:val="D6865E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1071EB1"/>
    <w:multiLevelType w:val="hybridMultilevel"/>
    <w:tmpl w:val="6D8C16C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31C0482"/>
    <w:multiLevelType w:val="hybridMultilevel"/>
    <w:tmpl w:val="8F3C6532"/>
    <w:lvl w:ilvl="0" w:tplc="C48E1B1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6970B5B"/>
    <w:multiLevelType w:val="multilevel"/>
    <w:tmpl w:val="96526B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6AC227F"/>
    <w:multiLevelType w:val="hybridMultilevel"/>
    <w:tmpl w:val="473AD342"/>
    <w:lvl w:ilvl="0" w:tplc="BD9C8F8A">
      <w:start w:val="1"/>
      <w:numFmt w:val="decimal"/>
      <w:lvlText w:val="%1."/>
      <w:lvlJc w:val="left"/>
      <w:pPr>
        <w:ind w:left="720" w:hanging="360"/>
      </w:pPr>
      <w:rPr>
        <w:rFonts w:ascii="Questrial" w:hAnsi="Questrial" w:hint="default"/>
        <w:color w:val="00000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96C3056"/>
    <w:multiLevelType w:val="multilevel"/>
    <w:tmpl w:val="00AC26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6D7E4809"/>
    <w:multiLevelType w:val="multilevel"/>
    <w:tmpl w:val="8D9AF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22833EE"/>
    <w:multiLevelType w:val="multilevel"/>
    <w:tmpl w:val="004EFB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D66046E"/>
    <w:multiLevelType w:val="hybridMultilevel"/>
    <w:tmpl w:val="3C200FA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E6718B3"/>
    <w:multiLevelType w:val="hybridMultilevel"/>
    <w:tmpl w:val="EC2874B0"/>
    <w:lvl w:ilvl="0" w:tplc="92963288">
      <w:start w:val="1"/>
      <w:numFmt w:val="lowerLetter"/>
      <w:lvlText w:val="%1.)"/>
      <w:lvlJc w:val="left"/>
      <w:pPr>
        <w:ind w:left="1140" w:hanging="360"/>
      </w:pPr>
      <w:rPr>
        <w:rFonts w:hint="default"/>
      </w:rPr>
    </w:lvl>
    <w:lvl w:ilvl="1" w:tplc="04090019">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29" w15:restartNumberingAfterBreak="0">
    <w:nsid w:val="7E6C4941"/>
    <w:multiLevelType w:val="multilevel"/>
    <w:tmpl w:val="FCBC85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24"/>
  </w:num>
  <w:num w:numId="2">
    <w:abstractNumId w:val="1"/>
  </w:num>
  <w:num w:numId="3">
    <w:abstractNumId w:val="29"/>
  </w:num>
  <w:num w:numId="4">
    <w:abstractNumId w:val="7"/>
  </w:num>
  <w:num w:numId="5">
    <w:abstractNumId w:val="23"/>
  </w:num>
  <w:num w:numId="6">
    <w:abstractNumId w:val="25"/>
  </w:num>
  <w:num w:numId="7">
    <w:abstractNumId w:val="22"/>
  </w:num>
  <w:num w:numId="8">
    <w:abstractNumId w:val="14"/>
  </w:num>
  <w:num w:numId="9">
    <w:abstractNumId w:val="6"/>
  </w:num>
  <w:num w:numId="10">
    <w:abstractNumId w:val="26"/>
  </w:num>
  <w:num w:numId="11">
    <w:abstractNumId w:val="5"/>
  </w:num>
  <w:num w:numId="12">
    <w:abstractNumId w:val="17"/>
  </w:num>
  <w:num w:numId="13">
    <w:abstractNumId w:val="21"/>
  </w:num>
  <w:num w:numId="14">
    <w:abstractNumId w:val="9"/>
  </w:num>
  <w:num w:numId="15">
    <w:abstractNumId w:val="19"/>
  </w:num>
  <w:num w:numId="16">
    <w:abstractNumId w:val="28"/>
  </w:num>
  <w:num w:numId="17">
    <w:abstractNumId w:val="10"/>
  </w:num>
  <w:num w:numId="18">
    <w:abstractNumId w:val="12"/>
  </w:num>
  <w:num w:numId="19">
    <w:abstractNumId w:val="13"/>
  </w:num>
  <w:num w:numId="20">
    <w:abstractNumId w:val="4"/>
  </w:num>
  <w:num w:numId="21">
    <w:abstractNumId w:val="3"/>
  </w:num>
  <w:num w:numId="22">
    <w:abstractNumId w:val="0"/>
  </w:num>
  <w:num w:numId="23">
    <w:abstractNumId w:val="2"/>
  </w:num>
  <w:num w:numId="24">
    <w:abstractNumId w:val="16"/>
  </w:num>
  <w:num w:numId="25">
    <w:abstractNumId w:val="15"/>
  </w:num>
  <w:num w:numId="26">
    <w:abstractNumId w:val="11"/>
  </w:num>
  <w:num w:numId="27">
    <w:abstractNumId w:val="18"/>
  </w:num>
  <w:num w:numId="28">
    <w:abstractNumId w:val="8"/>
  </w:num>
  <w:num w:numId="29">
    <w:abstractNumId w:val="27"/>
  </w:num>
  <w:num w:numId="30">
    <w:abstractNumId w:val="20"/>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Benjamin Meyer">
    <w15:presenceInfo w15:providerId="None" w15:userId="Benjamin Meyer"/>
  </w15:person>
  <w15:person w15:author="Apsens, Sarah">
    <w15:presenceInfo w15:providerId="AD" w15:userId="S::sarah.apsens@alaska.gov::3e4ef532-92ed-4492-bbb4-61fbf209ca96"/>
  </w15:person>
  <w15:person w15:author="Eldred, Laura">
    <w15:presenceInfo w15:providerId="AD" w15:userId="S-1-5-21-1984772128-1885951126-709122288-3892"/>
  </w15:person>
  <w15:person w15:author="Maggie Harings">
    <w15:presenceInfo w15:providerId="AD" w15:userId="S-1-5-21-2334092647-4192560639-1434556670-113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paperpile-doc-id" w:val="Q427E477A857X578"/>
    <w:docVar w:name="paperpile-doc-name" w:val="2020 Kenai River Bacteria Monitoring_20210225.docx"/>
  </w:docVars>
  <w:rsids>
    <w:rsidRoot w:val="00803BC6"/>
    <w:rsid w:val="00000AB1"/>
    <w:rsid w:val="00001BB6"/>
    <w:rsid w:val="000027A2"/>
    <w:rsid w:val="00003DC4"/>
    <w:rsid w:val="00004BC3"/>
    <w:rsid w:val="00005AF2"/>
    <w:rsid w:val="00006939"/>
    <w:rsid w:val="00010CB5"/>
    <w:rsid w:val="00012C33"/>
    <w:rsid w:val="0001365E"/>
    <w:rsid w:val="00016413"/>
    <w:rsid w:val="000222C0"/>
    <w:rsid w:val="00023AF5"/>
    <w:rsid w:val="00024295"/>
    <w:rsid w:val="000300EB"/>
    <w:rsid w:val="0003074A"/>
    <w:rsid w:val="000317E8"/>
    <w:rsid w:val="0003316C"/>
    <w:rsid w:val="00040DF2"/>
    <w:rsid w:val="00042845"/>
    <w:rsid w:val="000436C2"/>
    <w:rsid w:val="000453D5"/>
    <w:rsid w:val="0004792E"/>
    <w:rsid w:val="0005009C"/>
    <w:rsid w:val="00052AEC"/>
    <w:rsid w:val="00052D48"/>
    <w:rsid w:val="000577ED"/>
    <w:rsid w:val="000637B1"/>
    <w:rsid w:val="00063D62"/>
    <w:rsid w:val="00064037"/>
    <w:rsid w:val="00064B33"/>
    <w:rsid w:val="0006566F"/>
    <w:rsid w:val="00065689"/>
    <w:rsid w:val="00066139"/>
    <w:rsid w:val="00074835"/>
    <w:rsid w:val="00075114"/>
    <w:rsid w:val="0008226F"/>
    <w:rsid w:val="0008328D"/>
    <w:rsid w:val="00083394"/>
    <w:rsid w:val="00086978"/>
    <w:rsid w:val="00086B78"/>
    <w:rsid w:val="0008768D"/>
    <w:rsid w:val="000876AF"/>
    <w:rsid w:val="000915B3"/>
    <w:rsid w:val="00093477"/>
    <w:rsid w:val="00093E2E"/>
    <w:rsid w:val="000946FE"/>
    <w:rsid w:val="0009603B"/>
    <w:rsid w:val="00097E73"/>
    <w:rsid w:val="000A405C"/>
    <w:rsid w:val="000A5CEF"/>
    <w:rsid w:val="000A6A4E"/>
    <w:rsid w:val="000A6AEC"/>
    <w:rsid w:val="000A79D4"/>
    <w:rsid w:val="000B3050"/>
    <w:rsid w:val="000C1B06"/>
    <w:rsid w:val="000C1B0B"/>
    <w:rsid w:val="000C253E"/>
    <w:rsid w:val="000C403F"/>
    <w:rsid w:val="000C4CA3"/>
    <w:rsid w:val="000C57AE"/>
    <w:rsid w:val="000C66E2"/>
    <w:rsid w:val="000D176D"/>
    <w:rsid w:val="000D1CC6"/>
    <w:rsid w:val="000D38B5"/>
    <w:rsid w:val="000D6253"/>
    <w:rsid w:val="000E08E2"/>
    <w:rsid w:val="000E4CC3"/>
    <w:rsid w:val="000E69BB"/>
    <w:rsid w:val="000E77E1"/>
    <w:rsid w:val="000F5367"/>
    <w:rsid w:val="000F5526"/>
    <w:rsid w:val="000F6BE4"/>
    <w:rsid w:val="001023EF"/>
    <w:rsid w:val="00102D51"/>
    <w:rsid w:val="00106409"/>
    <w:rsid w:val="0010789E"/>
    <w:rsid w:val="00107B10"/>
    <w:rsid w:val="0011131F"/>
    <w:rsid w:val="00111793"/>
    <w:rsid w:val="00112AD3"/>
    <w:rsid w:val="00113036"/>
    <w:rsid w:val="00115037"/>
    <w:rsid w:val="00122169"/>
    <w:rsid w:val="0012263B"/>
    <w:rsid w:val="00122969"/>
    <w:rsid w:val="00124214"/>
    <w:rsid w:val="00130133"/>
    <w:rsid w:val="00130E76"/>
    <w:rsid w:val="00131BA2"/>
    <w:rsid w:val="001375C0"/>
    <w:rsid w:val="00141DE6"/>
    <w:rsid w:val="00142318"/>
    <w:rsid w:val="00143246"/>
    <w:rsid w:val="001478E5"/>
    <w:rsid w:val="00150E9B"/>
    <w:rsid w:val="00150F7C"/>
    <w:rsid w:val="0015616C"/>
    <w:rsid w:val="0015648B"/>
    <w:rsid w:val="00164C03"/>
    <w:rsid w:val="0016557A"/>
    <w:rsid w:val="00165697"/>
    <w:rsid w:val="00167188"/>
    <w:rsid w:val="001674A1"/>
    <w:rsid w:val="0016780F"/>
    <w:rsid w:val="001703EF"/>
    <w:rsid w:val="001705E8"/>
    <w:rsid w:val="001723D2"/>
    <w:rsid w:val="00173183"/>
    <w:rsid w:val="0017552A"/>
    <w:rsid w:val="001769C6"/>
    <w:rsid w:val="0018141B"/>
    <w:rsid w:val="0018225D"/>
    <w:rsid w:val="00185579"/>
    <w:rsid w:val="00186794"/>
    <w:rsid w:val="001927B3"/>
    <w:rsid w:val="00193325"/>
    <w:rsid w:val="0019713F"/>
    <w:rsid w:val="00197D4D"/>
    <w:rsid w:val="001A3074"/>
    <w:rsid w:val="001A4ACC"/>
    <w:rsid w:val="001A6F2A"/>
    <w:rsid w:val="001B214E"/>
    <w:rsid w:val="001B2EC4"/>
    <w:rsid w:val="001B4CF8"/>
    <w:rsid w:val="001B5393"/>
    <w:rsid w:val="001B6D59"/>
    <w:rsid w:val="001C005A"/>
    <w:rsid w:val="001C06F5"/>
    <w:rsid w:val="001C0818"/>
    <w:rsid w:val="001C0D8C"/>
    <w:rsid w:val="001C0F7F"/>
    <w:rsid w:val="001C1E72"/>
    <w:rsid w:val="001C2991"/>
    <w:rsid w:val="001C5ABB"/>
    <w:rsid w:val="001C60A8"/>
    <w:rsid w:val="001C6399"/>
    <w:rsid w:val="001D55BC"/>
    <w:rsid w:val="001D5A23"/>
    <w:rsid w:val="001E2A7A"/>
    <w:rsid w:val="001E586A"/>
    <w:rsid w:val="001E763C"/>
    <w:rsid w:val="001F090B"/>
    <w:rsid w:val="001F16C8"/>
    <w:rsid w:val="00200BEC"/>
    <w:rsid w:val="00201019"/>
    <w:rsid w:val="00204355"/>
    <w:rsid w:val="002055F5"/>
    <w:rsid w:val="00223058"/>
    <w:rsid w:val="0022380D"/>
    <w:rsid w:val="002251A8"/>
    <w:rsid w:val="00234B12"/>
    <w:rsid w:val="0023511F"/>
    <w:rsid w:val="00235D2B"/>
    <w:rsid w:val="002404CC"/>
    <w:rsid w:val="00240BD4"/>
    <w:rsid w:val="00243B93"/>
    <w:rsid w:val="002445CE"/>
    <w:rsid w:val="00244B11"/>
    <w:rsid w:val="002455D0"/>
    <w:rsid w:val="00250D04"/>
    <w:rsid w:val="00252E84"/>
    <w:rsid w:val="00255C0E"/>
    <w:rsid w:val="00255FDE"/>
    <w:rsid w:val="00260F5E"/>
    <w:rsid w:val="00261BAB"/>
    <w:rsid w:val="002659E5"/>
    <w:rsid w:val="00265DFF"/>
    <w:rsid w:val="00266281"/>
    <w:rsid w:val="00266E4E"/>
    <w:rsid w:val="00267D5D"/>
    <w:rsid w:val="00270A01"/>
    <w:rsid w:val="002758FA"/>
    <w:rsid w:val="00275A30"/>
    <w:rsid w:val="002806E3"/>
    <w:rsid w:val="002808BC"/>
    <w:rsid w:val="00281D85"/>
    <w:rsid w:val="00281D88"/>
    <w:rsid w:val="00284238"/>
    <w:rsid w:val="00285DBC"/>
    <w:rsid w:val="00286228"/>
    <w:rsid w:val="00287AC2"/>
    <w:rsid w:val="00292B62"/>
    <w:rsid w:val="00292DB8"/>
    <w:rsid w:val="0029532A"/>
    <w:rsid w:val="0029719F"/>
    <w:rsid w:val="002A0F01"/>
    <w:rsid w:val="002A31F2"/>
    <w:rsid w:val="002A33A3"/>
    <w:rsid w:val="002A57B6"/>
    <w:rsid w:val="002A6056"/>
    <w:rsid w:val="002B3B70"/>
    <w:rsid w:val="002B47B9"/>
    <w:rsid w:val="002B7E46"/>
    <w:rsid w:val="002C2B17"/>
    <w:rsid w:val="002C548C"/>
    <w:rsid w:val="002C5E7D"/>
    <w:rsid w:val="002C6A21"/>
    <w:rsid w:val="002D05C7"/>
    <w:rsid w:val="002D0F88"/>
    <w:rsid w:val="002D2C16"/>
    <w:rsid w:val="002D4232"/>
    <w:rsid w:val="002D709E"/>
    <w:rsid w:val="002E1A69"/>
    <w:rsid w:val="002E35F6"/>
    <w:rsid w:val="002E63F9"/>
    <w:rsid w:val="002E6CD0"/>
    <w:rsid w:val="002F03B0"/>
    <w:rsid w:val="002F349F"/>
    <w:rsid w:val="002F370A"/>
    <w:rsid w:val="002F46CF"/>
    <w:rsid w:val="002F4DD0"/>
    <w:rsid w:val="00300571"/>
    <w:rsid w:val="00302D80"/>
    <w:rsid w:val="00303A52"/>
    <w:rsid w:val="003075B6"/>
    <w:rsid w:val="0031041B"/>
    <w:rsid w:val="00310691"/>
    <w:rsid w:val="00315170"/>
    <w:rsid w:val="003152F2"/>
    <w:rsid w:val="003158F9"/>
    <w:rsid w:val="00320D1A"/>
    <w:rsid w:val="00320F59"/>
    <w:rsid w:val="0033034E"/>
    <w:rsid w:val="00330D8D"/>
    <w:rsid w:val="00333997"/>
    <w:rsid w:val="003356E0"/>
    <w:rsid w:val="003369F3"/>
    <w:rsid w:val="00337954"/>
    <w:rsid w:val="00342948"/>
    <w:rsid w:val="00343E27"/>
    <w:rsid w:val="00344F50"/>
    <w:rsid w:val="003458C9"/>
    <w:rsid w:val="003470A9"/>
    <w:rsid w:val="00350833"/>
    <w:rsid w:val="0036021F"/>
    <w:rsid w:val="00361C7B"/>
    <w:rsid w:val="00363E33"/>
    <w:rsid w:val="00364DB1"/>
    <w:rsid w:val="00365678"/>
    <w:rsid w:val="00371D7F"/>
    <w:rsid w:val="00375641"/>
    <w:rsid w:val="00375840"/>
    <w:rsid w:val="003819B2"/>
    <w:rsid w:val="003932AD"/>
    <w:rsid w:val="0039442B"/>
    <w:rsid w:val="00395041"/>
    <w:rsid w:val="003951B1"/>
    <w:rsid w:val="003973BC"/>
    <w:rsid w:val="00397D8E"/>
    <w:rsid w:val="003A7E7C"/>
    <w:rsid w:val="003B18E9"/>
    <w:rsid w:val="003B5BA1"/>
    <w:rsid w:val="003B6E0F"/>
    <w:rsid w:val="003C1D46"/>
    <w:rsid w:val="003C44FA"/>
    <w:rsid w:val="003C4B1C"/>
    <w:rsid w:val="003C4F56"/>
    <w:rsid w:val="003C77F7"/>
    <w:rsid w:val="003C792B"/>
    <w:rsid w:val="003D0ED6"/>
    <w:rsid w:val="003D6660"/>
    <w:rsid w:val="003E210F"/>
    <w:rsid w:val="003E585A"/>
    <w:rsid w:val="003E5C01"/>
    <w:rsid w:val="003E687C"/>
    <w:rsid w:val="003F034D"/>
    <w:rsid w:val="003F06AA"/>
    <w:rsid w:val="003F68DE"/>
    <w:rsid w:val="003F74AC"/>
    <w:rsid w:val="003F7591"/>
    <w:rsid w:val="00403A36"/>
    <w:rsid w:val="00407DD2"/>
    <w:rsid w:val="00411FA0"/>
    <w:rsid w:val="00412171"/>
    <w:rsid w:val="00412E26"/>
    <w:rsid w:val="00415FC8"/>
    <w:rsid w:val="00416C1E"/>
    <w:rsid w:val="00420CC5"/>
    <w:rsid w:val="0042265F"/>
    <w:rsid w:val="00422946"/>
    <w:rsid w:val="004239D9"/>
    <w:rsid w:val="00424232"/>
    <w:rsid w:val="004254A1"/>
    <w:rsid w:val="00425999"/>
    <w:rsid w:val="00425CAE"/>
    <w:rsid w:val="00427B4D"/>
    <w:rsid w:val="00443ACD"/>
    <w:rsid w:val="00445755"/>
    <w:rsid w:val="004475F6"/>
    <w:rsid w:val="00452D71"/>
    <w:rsid w:val="00453C34"/>
    <w:rsid w:val="00454912"/>
    <w:rsid w:val="00456F9D"/>
    <w:rsid w:val="00457197"/>
    <w:rsid w:val="00457334"/>
    <w:rsid w:val="00462B6E"/>
    <w:rsid w:val="0046312B"/>
    <w:rsid w:val="00463CF4"/>
    <w:rsid w:val="00464DAF"/>
    <w:rsid w:val="004657CA"/>
    <w:rsid w:val="0046678A"/>
    <w:rsid w:val="00470FD0"/>
    <w:rsid w:val="00472482"/>
    <w:rsid w:val="00472C67"/>
    <w:rsid w:val="004739E3"/>
    <w:rsid w:val="00484780"/>
    <w:rsid w:val="00484BB0"/>
    <w:rsid w:val="00485AEC"/>
    <w:rsid w:val="00491EAB"/>
    <w:rsid w:val="004964EF"/>
    <w:rsid w:val="004A009C"/>
    <w:rsid w:val="004A1021"/>
    <w:rsid w:val="004A2DE4"/>
    <w:rsid w:val="004A3C15"/>
    <w:rsid w:val="004A6A92"/>
    <w:rsid w:val="004A6FF7"/>
    <w:rsid w:val="004B0FE9"/>
    <w:rsid w:val="004B29B6"/>
    <w:rsid w:val="004C0996"/>
    <w:rsid w:val="004C0BD2"/>
    <w:rsid w:val="004C607B"/>
    <w:rsid w:val="004C7A79"/>
    <w:rsid w:val="004C7A97"/>
    <w:rsid w:val="004C7C34"/>
    <w:rsid w:val="004D11E1"/>
    <w:rsid w:val="004D601E"/>
    <w:rsid w:val="004D6C76"/>
    <w:rsid w:val="004E08EB"/>
    <w:rsid w:val="004E28C8"/>
    <w:rsid w:val="004E6CF3"/>
    <w:rsid w:val="004F3C04"/>
    <w:rsid w:val="004F4B20"/>
    <w:rsid w:val="004F79FB"/>
    <w:rsid w:val="0050134F"/>
    <w:rsid w:val="0050307A"/>
    <w:rsid w:val="005120A4"/>
    <w:rsid w:val="005161C4"/>
    <w:rsid w:val="00516290"/>
    <w:rsid w:val="00517C61"/>
    <w:rsid w:val="00521BE7"/>
    <w:rsid w:val="005246CC"/>
    <w:rsid w:val="005248E4"/>
    <w:rsid w:val="0052550C"/>
    <w:rsid w:val="0053004C"/>
    <w:rsid w:val="0053623D"/>
    <w:rsid w:val="00536D9A"/>
    <w:rsid w:val="00541D0B"/>
    <w:rsid w:val="005434F2"/>
    <w:rsid w:val="00550411"/>
    <w:rsid w:val="005553E3"/>
    <w:rsid w:val="00563803"/>
    <w:rsid w:val="005649C7"/>
    <w:rsid w:val="005676FF"/>
    <w:rsid w:val="005709CB"/>
    <w:rsid w:val="00572BDC"/>
    <w:rsid w:val="00572C07"/>
    <w:rsid w:val="00574144"/>
    <w:rsid w:val="0057499D"/>
    <w:rsid w:val="005751C3"/>
    <w:rsid w:val="00577AF3"/>
    <w:rsid w:val="00577DB6"/>
    <w:rsid w:val="00580141"/>
    <w:rsid w:val="0058236F"/>
    <w:rsid w:val="00586B97"/>
    <w:rsid w:val="00591FDD"/>
    <w:rsid w:val="00596669"/>
    <w:rsid w:val="00596729"/>
    <w:rsid w:val="005A02A8"/>
    <w:rsid w:val="005A3978"/>
    <w:rsid w:val="005A3E28"/>
    <w:rsid w:val="005A589C"/>
    <w:rsid w:val="005A693E"/>
    <w:rsid w:val="005B1386"/>
    <w:rsid w:val="005B1835"/>
    <w:rsid w:val="005B188D"/>
    <w:rsid w:val="005B4786"/>
    <w:rsid w:val="005B546C"/>
    <w:rsid w:val="005C1B06"/>
    <w:rsid w:val="005C2FF5"/>
    <w:rsid w:val="005C4727"/>
    <w:rsid w:val="005C5931"/>
    <w:rsid w:val="005D089F"/>
    <w:rsid w:val="005D0A9B"/>
    <w:rsid w:val="005D1C06"/>
    <w:rsid w:val="005D1E49"/>
    <w:rsid w:val="005D2B60"/>
    <w:rsid w:val="005D4C36"/>
    <w:rsid w:val="005D5184"/>
    <w:rsid w:val="005D5E62"/>
    <w:rsid w:val="005D79DC"/>
    <w:rsid w:val="005D7A67"/>
    <w:rsid w:val="005E2489"/>
    <w:rsid w:val="005E2E6F"/>
    <w:rsid w:val="005E3838"/>
    <w:rsid w:val="005E50AC"/>
    <w:rsid w:val="005E578A"/>
    <w:rsid w:val="005E62CC"/>
    <w:rsid w:val="005E6B13"/>
    <w:rsid w:val="005F203C"/>
    <w:rsid w:val="005F4D76"/>
    <w:rsid w:val="005F4E39"/>
    <w:rsid w:val="005F52F9"/>
    <w:rsid w:val="005F7D16"/>
    <w:rsid w:val="0060104A"/>
    <w:rsid w:val="006010F7"/>
    <w:rsid w:val="00603F95"/>
    <w:rsid w:val="006106BB"/>
    <w:rsid w:val="00611296"/>
    <w:rsid w:val="00614400"/>
    <w:rsid w:val="00615137"/>
    <w:rsid w:val="006170D6"/>
    <w:rsid w:val="0062141E"/>
    <w:rsid w:val="00622D64"/>
    <w:rsid w:val="006233E6"/>
    <w:rsid w:val="006239E1"/>
    <w:rsid w:val="0063019B"/>
    <w:rsid w:val="0063048D"/>
    <w:rsid w:val="00631388"/>
    <w:rsid w:val="0063285C"/>
    <w:rsid w:val="00632EC9"/>
    <w:rsid w:val="00633039"/>
    <w:rsid w:val="0063577A"/>
    <w:rsid w:val="00635C01"/>
    <w:rsid w:val="00640125"/>
    <w:rsid w:val="0064191A"/>
    <w:rsid w:val="00646859"/>
    <w:rsid w:val="006471A1"/>
    <w:rsid w:val="00650852"/>
    <w:rsid w:val="006516C2"/>
    <w:rsid w:val="0065389D"/>
    <w:rsid w:val="00653C31"/>
    <w:rsid w:val="006548F0"/>
    <w:rsid w:val="00655229"/>
    <w:rsid w:val="00656361"/>
    <w:rsid w:val="00662798"/>
    <w:rsid w:val="00664FFC"/>
    <w:rsid w:val="00665522"/>
    <w:rsid w:val="00665C79"/>
    <w:rsid w:val="00670822"/>
    <w:rsid w:val="006841DD"/>
    <w:rsid w:val="0068632A"/>
    <w:rsid w:val="006901BE"/>
    <w:rsid w:val="00692018"/>
    <w:rsid w:val="0069324C"/>
    <w:rsid w:val="00693AE5"/>
    <w:rsid w:val="00695CD3"/>
    <w:rsid w:val="006A5E26"/>
    <w:rsid w:val="006A71DA"/>
    <w:rsid w:val="006A7667"/>
    <w:rsid w:val="006B350F"/>
    <w:rsid w:val="006B46A9"/>
    <w:rsid w:val="006B560A"/>
    <w:rsid w:val="006C0EE3"/>
    <w:rsid w:val="006C14E8"/>
    <w:rsid w:val="006C4B41"/>
    <w:rsid w:val="006D4204"/>
    <w:rsid w:val="006D6FC6"/>
    <w:rsid w:val="006D7D17"/>
    <w:rsid w:val="006E03E4"/>
    <w:rsid w:val="006E0845"/>
    <w:rsid w:val="006E427C"/>
    <w:rsid w:val="006E74F2"/>
    <w:rsid w:val="006E7B43"/>
    <w:rsid w:val="006F09B3"/>
    <w:rsid w:val="006F0F99"/>
    <w:rsid w:val="006F1958"/>
    <w:rsid w:val="006F61A7"/>
    <w:rsid w:val="007000C0"/>
    <w:rsid w:val="0070176B"/>
    <w:rsid w:val="00701D3E"/>
    <w:rsid w:val="007042B8"/>
    <w:rsid w:val="007057FE"/>
    <w:rsid w:val="00705DF4"/>
    <w:rsid w:val="00705FF3"/>
    <w:rsid w:val="00706FF6"/>
    <w:rsid w:val="00707464"/>
    <w:rsid w:val="00710057"/>
    <w:rsid w:val="00710892"/>
    <w:rsid w:val="00715052"/>
    <w:rsid w:val="00715E36"/>
    <w:rsid w:val="007160DB"/>
    <w:rsid w:val="00717F06"/>
    <w:rsid w:val="00721BEE"/>
    <w:rsid w:val="00722028"/>
    <w:rsid w:val="007266AC"/>
    <w:rsid w:val="00730E47"/>
    <w:rsid w:val="00731367"/>
    <w:rsid w:val="00733571"/>
    <w:rsid w:val="00733FE1"/>
    <w:rsid w:val="00740E71"/>
    <w:rsid w:val="0074179F"/>
    <w:rsid w:val="0074245D"/>
    <w:rsid w:val="00745B9B"/>
    <w:rsid w:val="0075014F"/>
    <w:rsid w:val="0075114A"/>
    <w:rsid w:val="007543C7"/>
    <w:rsid w:val="00761566"/>
    <w:rsid w:val="0076787C"/>
    <w:rsid w:val="007735BD"/>
    <w:rsid w:val="00773FCE"/>
    <w:rsid w:val="007754B1"/>
    <w:rsid w:val="007772FD"/>
    <w:rsid w:val="00777524"/>
    <w:rsid w:val="0077767E"/>
    <w:rsid w:val="0078161D"/>
    <w:rsid w:val="00785F00"/>
    <w:rsid w:val="00786805"/>
    <w:rsid w:val="00787D42"/>
    <w:rsid w:val="00790691"/>
    <w:rsid w:val="007916BE"/>
    <w:rsid w:val="007950E8"/>
    <w:rsid w:val="0079542E"/>
    <w:rsid w:val="007A0765"/>
    <w:rsid w:val="007A1DF9"/>
    <w:rsid w:val="007A5B69"/>
    <w:rsid w:val="007A71B9"/>
    <w:rsid w:val="007B0398"/>
    <w:rsid w:val="007B1396"/>
    <w:rsid w:val="007B5247"/>
    <w:rsid w:val="007B6D53"/>
    <w:rsid w:val="007C27DB"/>
    <w:rsid w:val="007C48DE"/>
    <w:rsid w:val="007C7988"/>
    <w:rsid w:val="007C7BE5"/>
    <w:rsid w:val="007D0338"/>
    <w:rsid w:val="007D3F7A"/>
    <w:rsid w:val="007D6481"/>
    <w:rsid w:val="007E2888"/>
    <w:rsid w:val="007E3C50"/>
    <w:rsid w:val="007E3FA8"/>
    <w:rsid w:val="007E4424"/>
    <w:rsid w:val="007E4934"/>
    <w:rsid w:val="007E4DBC"/>
    <w:rsid w:val="007E5CEA"/>
    <w:rsid w:val="007E6382"/>
    <w:rsid w:val="007E640C"/>
    <w:rsid w:val="007F0A40"/>
    <w:rsid w:val="007F1A34"/>
    <w:rsid w:val="007F51B0"/>
    <w:rsid w:val="007F73B5"/>
    <w:rsid w:val="00801B85"/>
    <w:rsid w:val="00802B55"/>
    <w:rsid w:val="00803BC6"/>
    <w:rsid w:val="008064D9"/>
    <w:rsid w:val="00812164"/>
    <w:rsid w:val="008123B8"/>
    <w:rsid w:val="00821E54"/>
    <w:rsid w:val="008240BB"/>
    <w:rsid w:val="00824416"/>
    <w:rsid w:val="008268F5"/>
    <w:rsid w:val="00827F14"/>
    <w:rsid w:val="0083134C"/>
    <w:rsid w:val="00834327"/>
    <w:rsid w:val="0083762B"/>
    <w:rsid w:val="00840E8F"/>
    <w:rsid w:val="0084166E"/>
    <w:rsid w:val="0084354B"/>
    <w:rsid w:val="00845367"/>
    <w:rsid w:val="0084640E"/>
    <w:rsid w:val="008467A8"/>
    <w:rsid w:val="00850D05"/>
    <w:rsid w:val="008512F1"/>
    <w:rsid w:val="0085409F"/>
    <w:rsid w:val="00856BE9"/>
    <w:rsid w:val="00857DD6"/>
    <w:rsid w:val="00863902"/>
    <w:rsid w:val="00866494"/>
    <w:rsid w:val="00874FAB"/>
    <w:rsid w:val="008846F5"/>
    <w:rsid w:val="008865C5"/>
    <w:rsid w:val="00890BF4"/>
    <w:rsid w:val="00891050"/>
    <w:rsid w:val="008923A5"/>
    <w:rsid w:val="00892922"/>
    <w:rsid w:val="008947AF"/>
    <w:rsid w:val="00895BA2"/>
    <w:rsid w:val="008A3093"/>
    <w:rsid w:val="008A34B8"/>
    <w:rsid w:val="008A3A59"/>
    <w:rsid w:val="008A5BF1"/>
    <w:rsid w:val="008A6237"/>
    <w:rsid w:val="008A6DE8"/>
    <w:rsid w:val="008A7180"/>
    <w:rsid w:val="008A7865"/>
    <w:rsid w:val="008B4162"/>
    <w:rsid w:val="008B4EF2"/>
    <w:rsid w:val="008B5591"/>
    <w:rsid w:val="008C1449"/>
    <w:rsid w:val="008C2D8E"/>
    <w:rsid w:val="008C3157"/>
    <w:rsid w:val="008C3244"/>
    <w:rsid w:val="008C381B"/>
    <w:rsid w:val="008C49A4"/>
    <w:rsid w:val="008D0C0C"/>
    <w:rsid w:val="008D2595"/>
    <w:rsid w:val="008D34D1"/>
    <w:rsid w:val="008D4094"/>
    <w:rsid w:val="008D7957"/>
    <w:rsid w:val="008E064C"/>
    <w:rsid w:val="008E0C0F"/>
    <w:rsid w:val="008E527D"/>
    <w:rsid w:val="008F70DE"/>
    <w:rsid w:val="008F7DDC"/>
    <w:rsid w:val="00902281"/>
    <w:rsid w:val="00902A09"/>
    <w:rsid w:val="00903573"/>
    <w:rsid w:val="009063FB"/>
    <w:rsid w:val="0090648A"/>
    <w:rsid w:val="00910D8E"/>
    <w:rsid w:val="009115FB"/>
    <w:rsid w:val="00914300"/>
    <w:rsid w:val="00914F18"/>
    <w:rsid w:val="0091751F"/>
    <w:rsid w:val="0092074E"/>
    <w:rsid w:val="009210B8"/>
    <w:rsid w:val="009213D2"/>
    <w:rsid w:val="0092273F"/>
    <w:rsid w:val="00923C49"/>
    <w:rsid w:val="00927D48"/>
    <w:rsid w:val="00930203"/>
    <w:rsid w:val="00934B5D"/>
    <w:rsid w:val="009400CA"/>
    <w:rsid w:val="00940F4A"/>
    <w:rsid w:val="009426ED"/>
    <w:rsid w:val="00943FBA"/>
    <w:rsid w:val="00952B32"/>
    <w:rsid w:val="00952C7B"/>
    <w:rsid w:val="00953430"/>
    <w:rsid w:val="009546E8"/>
    <w:rsid w:val="00960837"/>
    <w:rsid w:val="009626A1"/>
    <w:rsid w:val="00962761"/>
    <w:rsid w:val="00966473"/>
    <w:rsid w:val="00970035"/>
    <w:rsid w:val="00971030"/>
    <w:rsid w:val="009711E9"/>
    <w:rsid w:val="009730F4"/>
    <w:rsid w:val="00976117"/>
    <w:rsid w:val="00983DDF"/>
    <w:rsid w:val="00984AE3"/>
    <w:rsid w:val="00985352"/>
    <w:rsid w:val="00987536"/>
    <w:rsid w:val="00990CD7"/>
    <w:rsid w:val="00993A99"/>
    <w:rsid w:val="00997D2D"/>
    <w:rsid w:val="009A1FF3"/>
    <w:rsid w:val="009A2A02"/>
    <w:rsid w:val="009A31C2"/>
    <w:rsid w:val="009A6F45"/>
    <w:rsid w:val="009B0BD6"/>
    <w:rsid w:val="009B2301"/>
    <w:rsid w:val="009B4711"/>
    <w:rsid w:val="009B5879"/>
    <w:rsid w:val="009B6FB8"/>
    <w:rsid w:val="009C059D"/>
    <w:rsid w:val="009C2567"/>
    <w:rsid w:val="009C54C1"/>
    <w:rsid w:val="009D05F6"/>
    <w:rsid w:val="009D2521"/>
    <w:rsid w:val="009D2DFF"/>
    <w:rsid w:val="009D3BD9"/>
    <w:rsid w:val="009D68EB"/>
    <w:rsid w:val="009D76CD"/>
    <w:rsid w:val="009D7EB1"/>
    <w:rsid w:val="009E206F"/>
    <w:rsid w:val="009F0A64"/>
    <w:rsid w:val="009F6579"/>
    <w:rsid w:val="009F6C11"/>
    <w:rsid w:val="009F7F6E"/>
    <w:rsid w:val="00A04C34"/>
    <w:rsid w:val="00A05FAA"/>
    <w:rsid w:val="00A06B32"/>
    <w:rsid w:val="00A11807"/>
    <w:rsid w:val="00A1458F"/>
    <w:rsid w:val="00A14CB0"/>
    <w:rsid w:val="00A16272"/>
    <w:rsid w:val="00A2010D"/>
    <w:rsid w:val="00A21DE7"/>
    <w:rsid w:val="00A26B6E"/>
    <w:rsid w:val="00A26D6B"/>
    <w:rsid w:val="00A2775B"/>
    <w:rsid w:val="00A30924"/>
    <w:rsid w:val="00A328EA"/>
    <w:rsid w:val="00A331E6"/>
    <w:rsid w:val="00A37BC7"/>
    <w:rsid w:val="00A37F71"/>
    <w:rsid w:val="00A40779"/>
    <w:rsid w:val="00A41DC2"/>
    <w:rsid w:val="00A420D0"/>
    <w:rsid w:val="00A4238A"/>
    <w:rsid w:val="00A4288D"/>
    <w:rsid w:val="00A444D7"/>
    <w:rsid w:val="00A47243"/>
    <w:rsid w:val="00A47E28"/>
    <w:rsid w:val="00A55AB7"/>
    <w:rsid w:val="00A56539"/>
    <w:rsid w:val="00A627E1"/>
    <w:rsid w:val="00A669D9"/>
    <w:rsid w:val="00A67B48"/>
    <w:rsid w:val="00A67F7B"/>
    <w:rsid w:val="00A708F8"/>
    <w:rsid w:val="00A726DC"/>
    <w:rsid w:val="00A75B76"/>
    <w:rsid w:val="00A77058"/>
    <w:rsid w:val="00A82909"/>
    <w:rsid w:val="00A84CC3"/>
    <w:rsid w:val="00A857F7"/>
    <w:rsid w:val="00A8595E"/>
    <w:rsid w:val="00A872BC"/>
    <w:rsid w:val="00A918E9"/>
    <w:rsid w:val="00A92923"/>
    <w:rsid w:val="00A9372D"/>
    <w:rsid w:val="00A96BAE"/>
    <w:rsid w:val="00A96CE3"/>
    <w:rsid w:val="00AA2D9E"/>
    <w:rsid w:val="00AA4452"/>
    <w:rsid w:val="00AA46E8"/>
    <w:rsid w:val="00AA4C41"/>
    <w:rsid w:val="00AA658F"/>
    <w:rsid w:val="00AA674A"/>
    <w:rsid w:val="00AA6C68"/>
    <w:rsid w:val="00AA6FE5"/>
    <w:rsid w:val="00AB22E1"/>
    <w:rsid w:val="00AC04D7"/>
    <w:rsid w:val="00AC1751"/>
    <w:rsid w:val="00AC1AF2"/>
    <w:rsid w:val="00AC25DB"/>
    <w:rsid w:val="00AC30FE"/>
    <w:rsid w:val="00AC5C47"/>
    <w:rsid w:val="00AC63A5"/>
    <w:rsid w:val="00AD046D"/>
    <w:rsid w:val="00AD45B2"/>
    <w:rsid w:val="00AD5170"/>
    <w:rsid w:val="00AD5A0C"/>
    <w:rsid w:val="00AD5D0B"/>
    <w:rsid w:val="00AD685F"/>
    <w:rsid w:val="00AD7882"/>
    <w:rsid w:val="00AE1166"/>
    <w:rsid w:val="00AE4265"/>
    <w:rsid w:val="00AE58F9"/>
    <w:rsid w:val="00AE6E12"/>
    <w:rsid w:val="00AF26E5"/>
    <w:rsid w:val="00B005D7"/>
    <w:rsid w:val="00B02243"/>
    <w:rsid w:val="00B03FBE"/>
    <w:rsid w:val="00B043BC"/>
    <w:rsid w:val="00B07D95"/>
    <w:rsid w:val="00B118CB"/>
    <w:rsid w:val="00B12AA9"/>
    <w:rsid w:val="00B17977"/>
    <w:rsid w:val="00B21A38"/>
    <w:rsid w:val="00B21D44"/>
    <w:rsid w:val="00B21E72"/>
    <w:rsid w:val="00B230CB"/>
    <w:rsid w:val="00B231A7"/>
    <w:rsid w:val="00B25182"/>
    <w:rsid w:val="00B26BEF"/>
    <w:rsid w:val="00B33AC7"/>
    <w:rsid w:val="00B35FA9"/>
    <w:rsid w:val="00B425BD"/>
    <w:rsid w:val="00B46052"/>
    <w:rsid w:val="00B50F6C"/>
    <w:rsid w:val="00B54656"/>
    <w:rsid w:val="00B562FD"/>
    <w:rsid w:val="00B60D86"/>
    <w:rsid w:val="00B62B8B"/>
    <w:rsid w:val="00B64BBA"/>
    <w:rsid w:val="00B660BB"/>
    <w:rsid w:val="00B664BD"/>
    <w:rsid w:val="00B721E6"/>
    <w:rsid w:val="00B7626D"/>
    <w:rsid w:val="00B7749B"/>
    <w:rsid w:val="00B817AE"/>
    <w:rsid w:val="00B81AA0"/>
    <w:rsid w:val="00B81F2C"/>
    <w:rsid w:val="00B820A6"/>
    <w:rsid w:val="00B82791"/>
    <w:rsid w:val="00B853E9"/>
    <w:rsid w:val="00B8615B"/>
    <w:rsid w:val="00B92140"/>
    <w:rsid w:val="00B92E86"/>
    <w:rsid w:val="00B93822"/>
    <w:rsid w:val="00B94CA1"/>
    <w:rsid w:val="00BA2347"/>
    <w:rsid w:val="00BA288D"/>
    <w:rsid w:val="00BA2A41"/>
    <w:rsid w:val="00BA35A8"/>
    <w:rsid w:val="00BA377E"/>
    <w:rsid w:val="00BA4840"/>
    <w:rsid w:val="00BA494D"/>
    <w:rsid w:val="00BA784D"/>
    <w:rsid w:val="00BB082A"/>
    <w:rsid w:val="00BB0B58"/>
    <w:rsid w:val="00BB2AD5"/>
    <w:rsid w:val="00BB2C98"/>
    <w:rsid w:val="00BB3C49"/>
    <w:rsid w:val="00BB4222"/>
    <w:rsid w:val="00BB53EA"/>
    <w:rsid w:val="00BB6A5C"/>
    <w:rsid w:val="00BB7530"/>
    <w:rsid w:val="00BC05B8"/>
    <w:rsid w:val="00BC10D5"/>
    <w:rsid w:val="00BC1C10"/>
    <w:rsid w:val="00BC323D"/>
    <w:rsid w:val="00BC3B71"/>
    <w:rsid w:val="00BC4A3E"/>
    <w:rsid w:val="00BC57DC"/>
    <w:rsid w:val="00BC57DE"/>
    <w:rsid w:val="00BC6226"/>
    <w:rsid w:val="00BD066F"/>
    <w:rsid w:val="00BD321D"/>
    <w:rsid w:val="00BE1A85"/>
    <w:rsid w:val="00BE57F3"/>
    <w:rsid w:val="00BF1654"/>
    <w:rsid w:val="00BF2F1F"/>
    <w:rsid w:val="00BF35E4"/>
    <w:rsid w:val="00BF67D9"/>
    <w:rsid w:val="00C02E52"/>
    <w:rsid w:val="00C03B3B"/>
    <w:rsid w:val="00C104B4"/>
    <w:rsid w:val="00C117D2"/>
    <w:rsid w:val="00C11ABF"/>
    <w:rsid w:val="00C1250F"/>
    <w:rsid w:val="00C1266B"/>
    <w:rsid w:val="00C13247"/>
    <w:rsid w:val="00C14FCA"/>
    <w:rsid w:val="00C211A5"/>
    <w:rsid w:val="00C214C6"/>
    <w:rsid w:val="00C21A80"/>
    <w:rsid w:val="00C241B1"/>
    <w:rsid w:val="00C247E3"/>
    <w:rsid w:val="00C30337"/>
    <w:rsid w:val="00C32EF9"/>
    <w:rsid w:val="00C33167"/>
    <w:rsid w:val="00C33CEA"/>
    <w:rsid w:val="00C35D9A"/>
    <w:rsid w:val="00C3670F"/>
    <w:rsid w:val="00C36A1F"/>
    <w:rsid w:val="00C41F58"/>
    <w:rsid w:val="00C459C8"/>
    <w:rsid w:val="00C47B5E"/>
    <w:rsid w:val="00C50DF1"/>
    <w:rsid w:val="00C51683"/>
    <w:rsid w:val="00C5251A"/>
    <w:rsid w:val="00C537CB"/>
    <w:rsid w:val="00C571D3"/>
    <w:rsid w:val="00C60319"/>
    <w:rsid w:val="00C60365"/>
    <w:rsid w:val="00C6056A"/>
    <w:rsid w:val="00C65B03"/>
    <w:rsid w:val="00C665D5"/>
    <w:rsid w:val="00C708EE"/>
    <w:rsid w:val="00C71667"/>
    <w:rsid w:val="00C719EC"/>
    <w:rsid w:val="00C722E1"/>
    <w:rsid w:val="00C726B0"/>
    <w:rsid w:val="00C7354D"/>
    <w:rsid w:val="00C73BEF"/>
    <w:rsid w:val="00C7634D"/>
    <w:rsid w:val="00C7729F"/>
    <w:rsid w:val="00C803F4"/>
    <w:rsid w:val="00C80DF3"/>
    <w:rsid w:val="00C81AE3"/>
    <w:rsid w:val="00C82C59"/>
    <w:rsid w:val="00C873D4"/>
    <w:rsid w:val="00C87442"/>
    <w:rsid w:val="00C876FE"/>
    <w:rsid w:val="00C87AE6"/>
    <w:rsid w:val="00C907EC"/>
    <w:rsid w:val="00C94A62"/>
    <w:rsid w:val="00C94F5B"/>
    <w:rsid w:val="00C95CA2"/>
    <w:rsid w:val="00C9667C"/>
    <w:rsid w:val="00CA0F3F"/>
    <w:rsid w:val="00CA2DA2"/>
    <w:rsid w:val="00CA6B96"/>
    <w:rsid w:val="00CA7E80"/>
    <w:rsid w:val="00CB63F8"/>
    <w:rsid w:val="00CB7A96"/>
    <w:rsid w:val="00CC0AEA"/>
    <w:rsid w:val="00CC26BE"/>
    <w:rsid w:val="00CC5BCD"/>
    <w:rsid w:val="00CD0A87"/>
    <w:rsid w:val="00CD47A3"/>
    <w:rsid w:val="00CD63E0"/>
    <w:rsid w:val="00CD691E"/>
    <w:rsid w:val="00CD7579"/>
    <w:rsid w:val="00CE0193"/>
    <w:rsid w:val="00CE3874"/>
    <w:rsid w:val="00CE5AE4"/>
    <w:rsid w:val="00CF6068"/>
    <w:rsid w:val="00CF6E85"/>
    <w:rsid w:val="00D00484"/>
    <w:rsid w:val="00D017F4"/>
    <w:rsid w:val="00D02BEE"/>
    <w:rsid w:val="00D03A9D"/>
    <w:rsid w:val="00D05040"/>
    <w:rsid w:val="00D103DE"/>
    <w:rsid w:val="00D17D48"/>
    <w:rsid w:val="00D210BA"/>
    <w:rsid w:val="00D25568"/>
    <w:rsid w:val="00D2583B"/>
    <w:rsid w:val="00D2789B"/>
    <w:rsid w:val="00D30AA3"/>
    <w:rsid w:val="00D343FB"/>
    <w:rsid w:val="00D36CF0"/>
    <w:rsid w:val="00D37E5F"/>
    <w:rsid w:val="00D401C6"/>
    <w:rsid w:val="00D40A65"/>
    <w:rsid w:val="00D41FFE"/>
    <w:rsid w:val="00D42EF6"/>
    <w:rsid w:val="00D439F1"/>
    <w:rsid w:val="00D47126"/>
    <w:rsid w:val="00D51588"/>
    <w:rsid w:val="00D52E12"/>
    <w:rsid w:val="00D53C6B"/>
    <w:rsid w:val="00D545B3"/>
    <w:rsid w:val="00D55157"/>
    <w:rsid w:val="00D57CDA"/>
    <w:rsid w:val="00D60B9C"/>
    <w:rsid w:val="00D61377"/>
    <w:rsid w:val="00D62D6B"/>
    <w:rsid w:val="00D71E9A"/>
    <w:rsid w:val="00D73CE6"/>
    <w:rsid w:val="00D803E2"/>
    <w:rsid w:val="00D80E26"/>
    <w:rsid w:val="00D80EE1"/>
    <w:rsid w:val="00D8261F"/>
    <w:rsid w:val="00D83E72"/>
    <w:rsid w:val="00D840CA"/>
    <w:rsid w:val="00D872ED"/>
    <w:rsid w:val="00D8754B"/>
    <w:rsid w:val="00D91C2A"/>
    <w:rsid w:val="00D91DFE"/>
    <w:rsid w:val="00D92BAE"/>
    <w:rsid w:val="00D92BF2"/>
    <w:rsid w:val="00D95653"/>
    <w:rsid w:val="00DA3026"/>
    <w:rsid w:val="00DA33A1"/>
    <w:rsid w:val="00DA3F96"/>
    <w:rsid w:val="00DA43D3"/>
    <w:rsid w:val="00DA55A6"/>
    <w:rsid w:val="00DA7B01"/>
    <w:rsid w:val="00DA7C04"/>
    <w:rsid w:val="00DB0801"/>
    <w:rsid w:val="00DB1C6E"/>
    <w:rsid w:val="00DB2C91"/>
    <w:rsid w:val="00DB2FD6"/>
    <w:rsid w:val="00DB5E14"/>
    <w:rsid w:val="00DB6777"/>
    <w:rsid w:val="00DB6A83"/>
    <w:rsid w:val="00DC2A08"/>
    <w:rsid w:val="00DC5A54"/>
    <w:rsid w:val="00DC5BD7"/>
    <w:rsid w:val="00DD0209"/>
    <w:rsid w:val="00DD179B"/>
    <w:rsid w:val="00DD234E"/>
    <w:rsid w:val="00DD4185"/>
    <w:rsid w:val="00DD5B28"/>
    <w:rsid w:val="00DE26F7"/>
    <w:rsid w:val="00DE3C2F"/>
    <w:rsid w:val="00DF07B7"/>
    <w:rsid w:val="00DF14F9"/>
    <w:rsid w:val="00DF2ED1"/>
    <w:rsid w:val="00DF4D60"/>
    <w:rsid w:val="00DF5729"/>
    <w:rsid w:val="00DF6E7E"/>
    <w:rsid w:val="00DF6FEF"/>
    <w:rsid w:val="00E03670"/>
    <w:rsid w:val="00E07082"/>
    <w:rsid w:val="00E17050"/>
    <w:rsid w:val="00E206FF"/>
    <w:rsid w:val="00E24B1A"/>
    <w:rsid w:val="00E25C45"/>
    <w:rsid w:val="00E25E03"/>
    <w:rsid w:val="00E27300"/>
    <w:rsid w:val="00E30724"/>
    <w:rsid w:val="00E30CCD"/>
    <w:rsid w:val="00E32BFD"/>
    <w:rsid w:val="00E359A7"/>
    <w:rsid w:val="00E36D43"/>
    <w:rsid w:val="00E415E3"/>
    <w:rsid w:val="00E431CD"/>
    <w:rsid w:val="00E43388"/>
    <w:rsid w:val="00E44EB1"/>
    <w:rsid w:val="00E46723"/>
    <w:rsid w:val="00E46D68"/>
    <w:rsid w:val="00E47759"/>
    <w:rsid w:val="00E5265A"/>
    <w:rsid w:val="00E56BBC"/>
    <w:rsid w:val="00E6037C"/>
    <w:rsid w:val="00E6223A"/>
    <w:rsid w:val="00E628D4"/>
    <w:rsid w:val="00E63586"/>
    <w:rsid w:val="00E63BDD"/>
    <w:rsid w:val="00E6569B"/>
    <w:rsid w:val="00E67321"/>
    <w:rsid w:val="00E705B9"/>
    <w:rsid w:val="00E70AB7"/>
    <w:rsid w:val="00E71201"/>
    <w:rsid w:val="00E73AAB"/>
    <w:rsid w:val="00E73BCF"/>
    <w:rsid w:val="00E7723D"/>
    <w:rsid w:val="00E85593"/>
    <w:rsid w:val="00E85972"/>
    <w:rsid w:val="00EA2035"/>
    <w:rsid w:val="00EA281F"/>
    <w:rsid w:val="00EB158E"/>
    <w:rsid w:val="00EB3C2E"/>
    <w:rsid w:val="00EB49C8"/>
    <w:rsid w:val="00EB50F8"/>
    <w:rsid w:val="00EB574C"/>
    <w:rsid w:val="00EB664A"/>
    <w:rsid w:val="00EC412F"/>
    <w:rsid w:val="00EC57A7"/>
    <w:rsid w:val="00ED0E07"/>
    <w:rsid w:val="00ED463A"/>
    <w:rsid w:val="00ED5ABA"/>
    <w:rsid w:val="00ED5C2B"/>
    <w:rsid w:val="00ED5F5A"/>
    <w:rsid w:val="00ED61A1"/>
    <w:rsid w:val="00ED6CBE"/>
    <w:rsid w:val="00ED74F9"/>
    <w:rsid w:val="00EE171E"/>
    <w:rsid w:val="00EE1969"/>
    <w:rsid w:val="00EE28A0"/>
    <w:rsid w:val="00EE41AF"/>
    <w:rsid w:val="00EE5DDA"/>
    <w:rsid w:val="00EF002D"/>
    <w:rsid w:val="00EF0212"/>
    <w:rsid w:val="00EF0283"/>
    <w:rsid w:val="00EF0B49"/>
    <w:rsid w:val="00EF48FA"/>
    <w:rsid w:val="00EF56AF"/>
    <w:rsid w:val="00EF6663"/>
    <w:rsid w:val="00EF704B"/>
    <w:rsid w:val="00F0008E"/>
    <w:rsid w:val="00F011BC"/>
    <w:rsid w:val="00F03F54"/>
    <w:rsid w:val="00F05629"/>
    <w:rsid w:val="00F114A6"/>
    <w:rsid w:val="00F12A12"/>
    <w:rsid w:val="00F13365"/>
    <w:rsid w:val="00F139E3"/>
    <w:rsid w:val="00F174C9"/>
    <w:rsid w:val="00F20161"/>
    <w:rsid w:val="00F225A2"/>
    <w:rsid w:val="00F249B7"/>
    <w:rsid w:val="00F24AF2"/>
    <w:rsid w:val="00F3018C"/>
    <w:rsid w:val="00F3033B"/>
    <w:rsid w:val="00F30C02"/>
    <w:rsid w:val="00F3296E"/>
    <w:rsid w:val="00F3507D"/>
    <w:rsid w:val="00F35D2C"/>
    <w:rsid w:val="00F35F09"/>
    <w:rsid w:val="00F362DE"/>
    <w:rsid w:val="00F40DD9"/>
    <w:rsid w:val="00F41F65"/>
    <w:rsid w:val="00F43743"/>
    <w:rsid w:val="00F473B7"/>
    <w:rsid w:val="00F47E5A"/>
    <w:rsid w:val="00F53CBB"/>
    <w:rsid w:val="00F542CB"/>
    <w:rsid w:val="00F560E3"/>
    <w:rsid w:val="00F56766"/>
    <w:rsid w:val="00F57EEE"/>
    <w:rsid w:val="00F609C7"/>
    <w:rsid w:val="00F6389D"/>
    <w:rsid w:val="00F63E30"/>
    <w:rsid w:val="00F6494B"/>
    <w:rsid w:val="00F650AC"/>
    <w:rsid w:val="00F650C8"/>
    <w:rsid w:val="00F66C8A"/>
    <w:rsid w:val="00F67CDF"/>
    <w:rsid w:val="00F67F03"/>
    <w:rsid w:val="00F71CDF"/>
    <w:rsid w:val="00F74DAB"/>
    <w:rsid w:val="00F76FEB"/>
    <w:rsid w:val="00F777F8"/>
    <w:rsid w:val="00F77DBE"/>
    <w:rsid w:val="00F8021C"/>
    <w:rsid w:val="00F84C2C"/>
    <w:rsid w:val="00F878D3"/>
    <w:rsid w:val="00F94D8E"/>
    <w:rsid w:val="00F96217"/>
    <w:rsid w:val="00F97856"/>
    <w:rsid w:val="00FA0B9F"/>
    <w:rsid w:val="00FA0D97"/>
    <w:rsid w:val="00FA19DC"/>
    <w:rsid w:val="00FA3CEC"/>
    <w:rsid w:val="00FB2497"/>
    <w:rsid w:val="00FB27BC"/>
    <w:rsid w:val="00FB2C04"/>
    <w:rsid w:val="00FB2D44"/>
    <w:rsid w:val="00FB673E"/>
    <w:rsid w:val="00FC1AB1"/>
    <w:rsid w:val="00FC2FEA"/>
    <w:rsid w:val="00FC5393"/>
    <w:rsid w:val="00FC5D13"/>
    <w:rsid w:val="00FD109E"/>
    <w:rsid w:val="00FD2A6E"/>
    <w:rsid w:val="00FD6F0D"/>
    <w:rsid w:val="00FD7BF4"/>
    <w:rsid w:val="00FD7EC8"/>
    <w:rsid w:val="00FE46A6"/>
    <w:rsid w:val="00FE5E48"/>
    <w:rsid w:val="00FE73F5"/>
    <w:rsid w:val="00FF279B"/>
    <w:rsid w:val="00FF2A6B"/>
    <w:rsid w:val="00FF2D17"/>
    <w:rsid w:val="00FF4C5A"/>
    <w:rsid w:val="00FF4D66"/>
    <w:rsid w:val="00FF6F9F"/>
    <w:rsid w:val="00FF7D2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0DDF886"/>
  <w15:docId w15:val="{5DC93616-A820-417B-BB9A-6B6C404845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D2595"/>
    <w:pPr>
      <w:spacing w:line="276" w:lineRule="auto"/>
      <w:contextualSpacing/>
    </w:pPr>
    <w:rPr>
      <w:sz w:val="22"/>
      <w:szCs w:val="22"/>
    </w:rPr>
  </w:style>
  <w:style w:type="paragraph" w:styleId="Heading1">
    <w:name w:val="heading 1"/>
    <w:basedOn w:val="Normal"/>
    <w:next w:val="Normal"/>
    <w:uiPriority w:val="9"/>
    <w:qFormat/>
    <w:rsid w:val="00275A30"/>
    <w:pPr>
      <w:keepNext/>
      <w:keepLines/>
      <w:spacing w:before="400" w:after="120"/>
      <w:outlineLvl w:val="0"/>
    </w:pPr>
    <w:rPr>
      <w:sz w:val="40"/>
      <w:szCs w:val="40"/>
    </w:rPr>
  </w:style>
  <w:style w:type="paragraph" w:styleId="Heading2">
    <w:name w:val="heading 2"/>
    <w:basedOn w:val="Normal"/>
    <w:next w:val="Normal"/>
    <w:uiPriority w:val="9"/>
    <w:unhideWhenUsed/>
    <w:qFormat/>
    <w:rsid w:val="00275A30"/>
    <w:pPr>
      <w:keepNext/>
      <w:keepLines/>
      <w:spacing w:before="360" w:after="120"/>
      <w:outlineLvl w:val="1"/>
    </w:pPr>
    <w:rPr>
      <w:sz w:val="32"/>
      <w:szCs w:val="32"/>
    </w:rPr>
  </w:style>
  <w:style w:type="paragraph" w:styleId="Heading3">
    <w:name w:val="heading 3"/>
    <w:basedOn w:val="Normal"/>
    <w:next w:val="Normal"/>
    <w:link w:val="Heading3Char"/>
    <w:uiPriority w:val="9"/>
    <w:unhideWhenUsed/>
    <w:qFormat/>
    <w:rsid w:val="00275A30"/>
    <w:pPr>
      <w:keepNext/>
      <w:keepLines/>
      <w:spacing w:before="320" w:after="80"/>
      <w:outlineLvl w:val="2"/>
    </w:pPr>
    <w:rPr>
      <w:color w:val="434343"/>
      <w:sz w:val="28"/>
      <w:szCs w:val="28"/>
    </w:rPr>
  </w:style>
  <w:style w:type="paragraph" w:styleId="Heading4">
    <w:name w:val="heading 4"/>
    <w:basedOn w:val="Normal"/>
    <w:next w:val="Normal"/>
    <w:uiPriority w:val="9"/>
    <w:unhideWhenUsed/>
    <w:qFormat/>
    <w:rsid w:val="00275A30"/>
    <w:pPr>
      <w:keepNext/>
      <w:keepLines/>
      <w:spacing w:before="280" w:after="80"/>
      <w:outlineLvl w:val="3"/>
    </w:pPr>
    <w:rPr>
      <w:color w:val="666666"/>
      <w:sz w:val="24"/>
      <w:szCs w:val="24"/>
    </w:rPr>
  </w:style>
  <w:style w:type="paragraph" w:styleId="Heading5">
    <w:name w:val="heading 5"/>
    <w:basedOn w:val="Normal"/>
    <w:next w:val="Normal"/>
    <w:uiPriority w:val="9"/>
    <w:unhideWhenUsed/>
    <w:qFormat/>
    <w:rsid w:val="00275A30"/>
    <w:pPr>
      <w:keepNext/>
      <w:keepLines/>
      <w:spacing w:before="240" w:after="80"/>
      <w:outlineLvl w:val="4"/>
    </w:pPr>
    <w:rPr>
      <w:color w:val="666666"/>
    </w:rPr>
  </w:style>
  <w:style w:type="paragraph" w:styleId="Heading6">
    <w:name w:val="heading 6"/>
    <w:basedOn w:val="Normal"/>
    <w:next w:val="Normal"/>
    <w:uiPriority w:val="9"/>
    <w:semiHidden/>
    <w:unhideWhenUsed/>
    <w:qFormat/>
    <w:rsid w:val="00275A30"/>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FD7BF4"/>
    <w:rPr>
      <w:color w:val="434343"/>
      <w:sz w:val="28"/>
      <w:szCs w:val="28"/>
    </w:rPr>
  </w:style>
  <w:style w:type="paragraph" w:styleId="Title">
    <w:name w:val="Title"/>
    <w:basedOn w:val="Normal"/>
    <w:next w:val="Normal"/>
    <w:uiPriority w:val="10"/>
    <w:qFormat/>
    <w:rsid w:val="00275A30"/>
    <w:pPr>
      <w:keepNext/>
      <w:keepLines/>
      <w:spacing w:after="60"/>
    </w:pPr>
    <w:rPr>
      <w:sz w:val="52"/>
      <w:szCs w:val="52"/>
    </w:rPr>
  </w:style>
  <w:style w:type="paragraph" w:styleId="Subtitle">
    <w:name w:val="Subtitle"/>
    <w:basedOn w:val="Normal"/>
    <w:next w:val="Normal"/>
    <w:uiPriority w:val="11"/>
    <w:qFormat/>
    <w:rsid w:val="00275A30"/>
    <w:pPr>
      <w:keepNext/>
      <w:keepLines/>
      <w:spacing w:after="320"/>
    </w:pPr>
    <w:rPr>
      <w:color w:val="666666"/>
      <w:sz w:val="30"/>
      <w:szCs w:val="30"/>
    </w:rPr>
  </w:style>
  <w:style w:type="paragraph" w:styleId="CommentText">
    <w:name w:val="annotation text"/>
    <w:basedOn w:val="Normal"/>
    <w:link w:val="CommentTextChar"/>
    <w:uiPriority w:val="99"/>
    <w:unhideWhenUsed/>
    <w:rsid w:val="00275A30"/>
    <w:pPr>
      <w:spacing w:line="240" w:lineRule="auto"/>
    </w:pPr>
    <w:rPr>
      <w:sz w:val="20"/>
      <w:szCs w:val="20"/>
    </w:rPr>
  </w:style>
  <w:style w:type="character" w:customStyle="1" w:styleId="CommentTextChar">
    <w:name w:val="Comment Text Char"/>
    <w:link w:val="CommentText"/>
    <w:uiPriority w:val="99"/>
    <w:rsid w:val="00275A30"/>
    <w:rPr>
      <w:sz w:val="20"/>
      <w:szCs w:val="20"/>
    </w:rPr>
  </w:style>
  <w:style w:type="character" w:styleId="CommentReference">
    <w:name w:val="annotation reference"/>
    <w:uiPriority w:val="99"/>
    <w:semiHidden/>
    <w:unhideWhenUsed/>
    <w:rsid w:val="00275A30"/>
    <w:rPr>
      <w:sz w:val="16"/>
      <w:szCs w:val="16"/>
    </w:rPr>
  </w:style>
  <w:style w:type="paragraph" w:styleId="BalloonText">
    <w:name w:val="Balloon Text"/>
    <w:basedOn w:val="Normal"/>
    <w:link w:val="BalloonTextChar"/>
    <w:uiPriority w:val="99"/>
    <w:semiHidden/>
    <w:unhideWhenUsed/>
    <w:rsid w:val="00223058"/>
    <w:pPr>
      <w:spacing w:line="240" w:lineRule="auto"/>
    </w:pPr>
    <w:rPr>
      <w:rFonts w:ascii="Segoe UI" w:hAnsi="Segoe UI" w:cs="Segoe UI"/>
      <w:sz w:val="18"/>
      <w:szCs w:val="18"/>
    </w:rPr>
  </w:style>
  <w:style w:type="character" w:customStyle="1" w:styleId="BalloonTextChar">
    <w:name w:val="Balloon Text Char"/>
    <w:link w:val="BalloonText"/>
    <w:uiPriority w:val="99"/>
    <w:semiHidden/>
    <w:rsid w:val="00223058"/>
    <w:rPr>
      <w:rFonts w:ascii="Segoe UI" w:hAnsi="Segoe UI" w:cs="Segoe UI"/>
      <w:sz w:val="18"/>
      <w:szCs w:val="18"/>
    </w:rPr>
  </w:style>
  <w:style w:type="paragraph" w:styleId="Header">
    <w:name w:val="header"/>
    <w:basedOn w:val="Normal"/>
    <w:link w:val="HeaderChar"/>
    <w:uiPriority w:val="99"/>
    <w:unhideWhenUsed/>
    <w:rsid w:val="008123B8"/>
    <w:pPr>
      <w:tabs>
        <w:tab w:val="center" w:pos="4680"/>
        <w:tab w:val="right" w:pos="9360"/>
      </w:tabs>
      <w:spacing w:line="240" w:lineRule="auto"/>
    </w:pPr>
  </w:style>
  <w:style w:type="character" w:customStyle="1" w:styleId="HeaderChar">
    <w:name w:val="Header Char"/>
    <w:basedOn w:val="DefaultParagraphFont"/>
    <w:link w:val="Header"/>
    <w:uiPriority w:val="99"/>
    <w:rsid w:val="008123B8"/>
  </w:style>
  <w:style w:type="paragraph" w:styleId="Footer">
    <w:name w:val="footer"/>
    <w:basedOn w:val="Normal"/>
    <w:link w:val="FooterChar"/>
    <w:uiPriority w:val="99"/>
    <w:unhideWhenUsed/>
    <w:rsid w:val="008123B8"/>
    <w:pPr>
      <w:tabs>
        <w:tab w:val="center" w:pos="4680"/>
        <w:tab w:val="right" w:pos="9360"/>
      </w:tabs>
      <w:spacing w:line="240" w:lineRule="auto"/>
    </w:pPr>
  </w:style>
  <w:style w:type="character" w:customStyle="1" w:styleId="FooterChar">
    <w:name w:val="Footer Char"/>
    <w:basedOn w:val="DefaultParagraphFont"/>
    <w:link w:val="Footer"/>
    <w:uiPriority w:val="99"/>
    <w:rsid w:val="008123B8"/>
  </w:style>
  <w:style w:type="paragraph" w:styleId="CommentSubject">
    <w:name w:val="annotation subject"/>
    <w:basedOn w:val="CommentText"/>
    <w:next w:val="CommentText"/>
    <w:link w:val="CommentSubjectChar"/>
    <w:uiPriority w:val="99"/>
    <w:semiHidden/>
    <w:unhideWhenUsed/>
    <w:rsid w:val="0010789E"/>
    <w:rPr>
      <w:b/>
      <w:bCs/>
    </w:rPr>
  </w:style>
  <w:style w:type="character" w:customStyle="1" w:styleId="CommentSubjectChar">
    <w:name w:val="Comment Subject Char"/>
    <w:link w:val="CommentSubject"/>
    <w:uiPriority w:val="99"/>
    <w:semiHidden/>
    <w:rsid w:val="0010789E"/>
    <w:rPr>
      <w:b/>
      <w:bCs/>
      <w:sz w:val="20"/>
      <w:szCs w:val="20"/>
    </w:rPr>
  </w:style>
  <w:style w:type="paragraph" w:styleId="TOCHeading">
    <w:name w:val="TOC Heading"/>
    <w:basedOn w:val="Heading1"/>
    <w:next w:val="Normal"/>
    <w:uiPriority w:val="39"/>
    <w:unhideWhenUsed/>
    <w:qFormat/>
    <w:rsid w:val="007E3C50"/>
    <w:pPr>
      <w:spacing w:before="240" w:after="0" w:line="259" w:lineRule="auto"/>
      <w:contextualSpacing w:val="0"/>
      <w:outlineLvl w:val="9"/>
    </w:pPr>
    <w:rPr>
      <w:rFonts w:asciiTheme="majorHAnsi" w:eastAsiaTheme="majorEastAsia" w:hAnsiTheme="majorHAnsi" w:cstheme="majorBidi"/>
      <w:color w:val="2E74B5" w:themeColor="accent1" w:themeShade="BF"/>
      <w:sz w:val="32"/>
      <w:szCs w:val="32"/>
    </w:rPr>
  </w:style>
  <w:style w:type="paragraph" w:styleId="ListParagraph">
    <w:name w:val="List Paragraph"/>
    <w:basedOn w:val="Normal"/>
    <w:uiPriority w:val="34"/>
    <w:qFormat/>
    <w:rsid w:val="007E3C50"/>
    <w:pPr>
      <w:ind w:left="720"/>
    </w:pPr>
  </w:style>
  <w:style w:type="character" w:styleId="IntenseReference">
    <w:name w:val="Intense Reference"/>
    <w:basedOn w:val="DefaultParagraphFont"/>
    <w:uiPriority w:val="32"/>
    <w:qFormat/>
    <w:rsid w:val="00AF26E5"/>
    <w:rPr>
      <w:b/>
      <w:bCs/>
      <w:smallCaps/>
      <w:color w:val="5B9BD5" w:themeColor="accent1"/>
      <w:spacing w:val="5"/>
    </w:rPr>
  </w:style>
  <w:style w:type="paragraph" w:styleId="TOC1">
    <w:name w:val="toc 1"/>
    <w:basedOn w:val="Normal"/>
    <w:next w:val="Normal"/>
    <w:autoRedefine/>
    <w:uiPriority w:val="39"/>
    <w:unhideWhenUsed/>
    <w:rsid w:val="007E5CEA"/>
    <w:pPr>
      <w:tabs>
        <w:tab w:val="right" w:leader="dot" w:pos="9350"/>
      </w:tabs>
      <w:spacing w:after="100"/>
    </w:pPr>
  </w:style>
  <w:style w:type="paragraph" w:styleId="TOC2">
    <w:name w:val="toc 2"/>
    <w:basedOn w:val="Normal"/>
    <w:next w:val="Normal"/>
    <w:autoRedefine/>
    <w:uiPriority w:val="39"/>
    <w:unhideWhenUsed/>
    <w:rsid w:val="007E5CEA"/>
    <w:pPr>
      <w:tabs>
        <w:tab w:val="right" w:leader="dot" w:pos="9350"/>
      </w:tabs>
      <w:spacing w:after="100"/>
      <w:ind w:left="220"/>
    </w:pPr>
  </w:style>
  <w:style w:type="character" w:styleId="Hyperlink">
    <w:name w:val="Hyperlink"/>
    <w:basedOn w:val="DefaultParagraphFont"/>
    <w:uiPriority w:val="99"/>
    <w:unhideWhenUsed/>
    <w:rsid w:val="00C104B4"/>
    <w:rPr>
      <w:color w:val="0563C1" w:themeColor="hyperlink"/>
      <w:u w:val="single"/>
    </w:rPr>
  </w:style>
  <w:style w:type="character" w:customStyle="1" w:styleId="UnresolvedMention1">
    <w:name w:val="Unresolved Mention1"/>
    <w:basedOn w:val="DefaultParagraphFont"/>
    <w:uiPriority w:val="99"/>
    <w:semiHidden/>
    <w:unhideWhenUsed/>
    <w:rsid w:val="001C6399"/>
    <w:rPr>
      <w:color w:val="605E5C"/>
      <w:shd w:val="clear" w:color="auto" w:fill="E1DFDD"/>
    </w:rPr>
  </w:style>
  <w:style w:type="paragraph" w:styleId="Caption">
    <w:name w:val="caption"/>
    <w:basedOn w:val="Normal"/>
    <w:next w:val="Normal"/>
    <w:uiPriority w:val="35"/>
    <w:unhideWhenUsed/>
    <w:qFormat/>
    <w:rsid w:val="00BA2A41"/>
    <w:pPr>
      <w:spacing w:after="200" w:line="240" w:lineRule="auto"/>
    </w:pPr>
    <w:rPr>
      <w:i/>
      <w:iCs/>
      <w:color w:val="44546A" w:themeColor="text2"/>
      <w:sz w:val="18"/>
      <w:szCs w:val="18"/>
    </w:rPr>
  </w:style>
  <w:style w:type="paragraph" w:styleId="TOC3">
    <w:name w:val="toc 3"/>
    <w:basedOn w:val="Normal"/>
    <w:next w:val="Normal"/>
    <w:autoRedefine/>
    <w:uiPriority w:val="39"/>
    <w:unhideWhenUsed/>
    <w:rsid w:val="00DA33A1"/>
    <w:pPr>
      <w:spacing w:after="100"/>
      <w:ind w:left="440"/>
    </w:pPr>
  </w:style>
  <w:style w:type="paragraph" w:styleId="TableofFigures">
    <w:name w:val="table of figures"/>
    <w:basedOn w:val="Normal"/>
    <w:next w:val="Normal"/>
    <w:uiPriority w:val="99"/>
    <w:unhideWhenUsed/>
    <w:rsid w:val="00A918E9"/>
  </w:style>
  <w:style w:type="paragraph" w:styleId="NormalWeb">
    <w:name w:val="Normal (Web)"/>
    <w:basedOn w:val="Normal"/>
    <w:uiPriority w:val="99"/>
    <w:unhideWhenUsed/>
    <w:rsid w:val="00845367"/>
    <w:pPr>
      <w:spacing w:before="100" w:beforeAutospacing="1" w:after="100" w:afterAutospacing="1" w:line="240" w:lineRule="auto"/>
      <w:contextualSpacing w:val="0"/>
    </w:pPr>
    <w:rPr>
      <w:rFonts w:ascii="Times New Roman" w:eastAsia="Times New Roman" w:hAnsi="Times New Roman" w:cs="Times New Roman"/>
      <w:sz w:val="24"/>
      <w:szCs w:val="24"/>
    </w:rPr>
  </w:style>
  <w:style w:type="character" w:customStyle="1" w:styleId="caps">
    <w:name w:val="caps"/>
    <w:basedOn w:val="DefaultParagraphFont"/>
    <w:rsid w:val="00845367"/>
  </w:style>
  <w:style w:type="paragraph" w:customStyle="1" w:styleId="no-bottom-margin">
    <w:name w:val="no-bottom-margin"/>
    <w:basedOn w:val="Normal"/>
    <w:rsid w:val="00845367"/>
    <w:pPr>
      <w:spacing w:before="100" w:beforeAutospacing="1" w:after="100" w:afterAutospacing="1" w:line="240" w:lineRule="auto"/>
      <w:contextualSpacing w:val="0"/>
    </w:pPr>
    <w:rPr>
      <w:rFonts w:ascii="Times New Roman" w:eastAsia="Times New Roman" w:hAnsi="Times New Roman" w:cs="Times New Roman"/>
      <w:sz w:val="24"/>
      <w:szCs w:val="24"/>
    </w:rPr>
  </w:style>
  <w:style w:type="paragraph" w:customStyle="1" w:styleId="large-text">
    <w:name w:val="large-text"/>
    <w:basedOn w:val="Normal"/>
    <w:rsid w:val="00845367"/>
    <w:pPr>
      <w:spacing w:before="100" w:beforeAutospacing="1" w:after="100" w:afterAutospacing="1" w:line="240" w:lineRule="auto"/>
      <w:contextualSpacing w:val="0"/>
    </w:pPr>
    <w:rPr>
      <w:rFonts w:ascii="Times New Roman" w:eastAsia="Times New Roman" w:hAnsi="Times New Roman" w:cs="Times New Roman"/>
      <w:sz w:val="24"/>
      <w:szCs w:val="24"/>
    </w:rPr>
  </w:style>
  <w:style w:type="character" w:styleId="Emphasis">
    <w:name w:val="Emphasis"/>
    <w:basedOn w:val="DefaultParagraphFont"/>
    <w:uiPriority w:val="20"/>
    <w:qFormat/>
    <w:rsid w:val="00845367"/>
    <w:rPr>
      <w:i/>
      <w:iCs/>
    </w:rPr>
  </w:style>
  <w:style w:type="paragraph" w:customStyle="1" w:styleId="Default">
    <w:name w:val="Default"/>
    <w:rsid w:val="00845367"/>
    <w:pPr>
      <w:autoSpaceDE w:val="0"/>
      <w:autoSpaceDN w:val="0"/>
      <w:adjustRightInd w:val="0"/>
    </w:pPr>
    <w:rPr>
      <w:rFonts w:ascii="Verdana" w:eastAsiaTheme="minorHAnsi" w:hAnsi="Verdana" w:cs="Verdana"/>
      <w:color w:val="000000"/>
      <w:sz w:val="24"/>
      <w:szCs w:val="24"/>
    </w:rPr>
  </w:style>
  <w:style w:type="character" w:styleId="Strong">
    <w:name w:val="Strong"/>
    <w:basedOn w:val="DefaultParagraphFont"/>
    <w:uiPriority w:val="22"/>
    <w:qFormat/>
    <w:rsid w:val="0031041B"/>
    <w:rPr>
      <w:b/>
      <w:bCs/>
    </w:rPr>
  </w:style>
  <w:style w:type="character" w:styleId="FollowedHyperlink">
    <w:name w:val="FollowedHyperlink"/>
    <w:basedOn w:val="DefaultParagraphFont"/>
    <w:uiPriority w:val="99"/>
    <w:semiHidden/>
    <w:unhideWhenUsed/>
    <w:rsid w:val="0006566F"/>
    <w:rPr>
      <w:color w:val="954F72" w:themeColor="followedHyperlink"/>
      <w:u w:val="single"/>
    </w:rPr>
  </w:style>
  <w:style w:type="character" w:customStyle="1" w:styleId="UnresolvedMention2">
    <w:name w:val="Unresolved Mention2"/>
    <w:basedOn w:val="DefaultParagraphFont"/>
    <w:uiPriority w:val="99"/>
    <w:semiHidden/>
    <w:unhideWhenUsed/>
    <w:rsid w:val="0006566F"/>
    <w:rPr>
      <w:color w:val="605E5C"/>
      <w:shd w:val="clear" w:color="auto" w:fill="E1DFDD"/>
    </w:rPr>
  </w:style>
  <w:style w:type="character" w:customStyle="1" w:styleId="UnresolvedMention3">
    <w:name w:val="Unresolved Mention3"/>
    <w:basedOn w:val="DefaultParagraphFont"/>
    <w:uiPriority w:val="99"/>
    <w:semiHidden/>
    <w:unhideWhenUsed/>
    <w:rsid w:val="009711E9"/>
    <w:rPr>
      <w:color w:val="605E5C"/>
      <w:shd w:val="clear" w:color="auto" w:fill="E1DFDD"/>
    </w:rPr>
  </w:style>
  <w:style w:type="character" w:customStyle="1" w:styleId="label">
    <w:name w:val="label"/>
    <w:basedOn w:val="DefaultParagraphFont"/>
    <w:rsid w:val="004A6FF7"/>
  </w:style>
  <w:style w:type="character" w:customStyle="1" w:styleId="inlineblock">
    <w:name w:val="inlineblock"/>
    <w:basedOn w:val="DefaultParagraphFont"/>
    <w:rsid w:val="004A6FF7"/>
  </w:style>
  <w:style w:type="character" w:customStyle="1" w:styleId="sciprofiles-linkname">
    <w:name w:val="sciprofiles-link__name"/>
    <w:basedOn w:val="DefaultParagraphFont"/>
    <w:rsid w:val="004A6FF7"/>
  </w:style>
  <w:style w:type="character" w:customStyle="1" w:styleId="authors">
    <w:name w:val="authors"/>
    <w:basedOn w:val="DefaultParagraphFont"/>
    <w:rsid w:val="008C2D8E"/>
  </w:style>
  <w:style w:type="character" w:customStyle="1" w:styleId="Date1">
    <w:name w:val="Date1"/>
    <w:basedOn w:val="DefaultParagraphFont"/>
    <w:rsid w:val="008C2D8E"/>
  </w:style>
  <w:style w:type="character" w:customStyle="1" w:styleId="arttitle">
    <w:name w:val="art_title"/>
    <w:basedOn w:val="DefaultParagraphFont"/>
    <w:rsid w:val="008C2D8E"/>
  </w:style>
  <w:style w:type="character" w:customStyle="1" w:styleId="serialtitle">
    <w:name w:val="serial_title"/>
    <w:basedOn w:val="DefaultParagraphFont"/>
    <w:rsid w:val="008C2D8E"/>
  </w:style>
  <w:style w:type="character" w:customStyle="1" w:styleId="volumeissue">
    <w:name w:val="volume_issue"/>
    <w:basedOn w:val="DefaultParagraphFont"/>
    <w:rsid w:val="008C2D8E"/>
  </w:style>
  <w:style w:type="character" w:customStyle="1" w:styleId="pagerange">
    <w:name w:val="page_range"/>
    <w:basedOn w:val="DefaultParagraphFont"/>
    <w:rsid w:val="008C2D8E"/>
  </w:style>
  <w:style w:type="character" w:customStyle="1" w:styleId="doilink">
    <w:name w:val="doi_link"/>
    <w:basedOn w:val="DefaultParagraphFont"/>
    <w:rsid w:val="008C2D8E"/>
  </w:style>
  <w:style w:type="character" w:customStyle="1" w:styleId="UnresolvedMention4">
    <w:name w:val="Unresolved Mention4"/>
    <w:basedOn w:val="DefaultParagraphFont"/>
    <w:uiPriority w:val="99"/>
    <w:semiHidden/>
    <w:unhideWhenUsed/>
    <w:rsid w:val="001E2A7A"/>
    <w:rPr>
      <w:color w:val="605E5C"/>
      <w:shd w:val="clear" w:color="auto" w:fill="E1DFDD"/>
    </w:rPr>
  </w:style>
  <w:style w:type="table" w:styleId="GridTable5Dark-Accent3">
    <w:name w:val="Grid Table 5 Dark Accent 3"/>
    <w:basedOn w:val="TableNormal"/>
    <w:uiPriority w:val="50"/>
    <w:rsid w:val="00124214"/>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character" w:customStyle="1" w:styleId="UnresolvedMention">
    <w:name w:val="Unresolved Mention"/>
    <w:basedOn w:val="DefaultParagraphFont"/>
    <w:uiPriority w:val="99"/>
    <w:semiHidden/>
    <w:unhideWhenUsed/>
    <w:rsid w:val="00267D5D"/>
    <w:rPr>
      <w:color w:val="605E5C"/>
      <w:shd w:val="clear" w:color="auto" w:fill="E1DFDD"/>
    </w:rPr>
  </w:style>
  <w:style w:type="paragraph" w:styleId="Revision">
    <w:name w:val="Revision"/>
    <w:hidden/>
    <w:uiPriority w:val="99"/>
    <w:semiHidden/>
    <w:rsid w:val="00164C03"/>
    <w:rPr>
      <w:sz w:val="22"/>
      <w:szCs w:val="22"/>
    </w:rPr>
  </w:style>
  <w:style w:type="character" w:customStyle="1" w:styleId="h1subheader">
    <w:name w:val="h1subheader"/>
    <w:basedOn w:val="DefaultParagraphFont"/>
    <w:rsid w:val="0016557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63480">
      <w:bodyDiv w:val="1"/>
      <w:marLeft w:val="0"/>
      <w:marRight w:val="0"/>
      <w:marTop w:val="0"/>
      <w:marBottom w:val="0"/>
      <w:divBdr>
        <w:top w:val="none" w:sz="0" w:space="0" w:color="auto"/>
        <w:left w:val="none" w:sz="0" w:space="0" w:color="auto"/>
        <w:bottom w:val="none" w:sz="0" w:space="0" w:color="auto"/>
        <w:right w:val="none" w:sz="0" w:space="0" w:color="auto"/>
      </w:divBdr>
    </w:div>
    <w:div w:id="17237867">
      <w:bodyDiv w:val="1"/>
      <w:marLeft w:val="0"/>
      <w:marRight w:val="0"/>
      <w:marTop w:val="0"/>
      <w:marBottom w:val="0"/>
      <w:divBdr>
        <w:top w:val="none" w:sz="0" w:space="0" w:color="auto"/>
        <w:left w:val="none" w:sz="0" w:space="0" w:color="auto"/>
        <w:bottom w:val="none" w:sz="0" w:space="0" w:color="auto"/>
        <w:right w:val="none" w:sz="0" w:space="0" w:color="auto"/>
      </w:divBdr>
    </w:div>
    <w:div w:id="24410656">
      <w:bodyDiv w:val="1"/>
      <w:marLeft w:val="0"/>
      <w:marRight w:val="0"/>
      <w:marTop w:val="0"/>
      <w:marBottom w:val="0"/>
      <w:divBdr>
        <w:top w:val="none" w:sz="0" w:space="0" w:color="auto"/>
        <w:left w:val="none" w:sz="0" w:space="0" w:color="auto"/>
        <w:bottom w:val="none" w:sz="0" w:space="0" w:color="auto"/>
        <w:right w:val="none" w:sz="0" w:space="0" w:color="auto"/>
      </w:divBdr>
    </w:div>
    <w:div w:id="41173006">
      <w:bodyDiv w:val="1"/>
      <w:marLeft w:val="0"/>
      <w:marRight w:val="0"/>
      <w:marTop w:val="0"/>
      <w:marBottom w:val="0"/>
      <w:divBdr>
        <w:top w:val="none" w:sz="0" w:space="0" w:color="auto"/>
        <w:left w:val="none" w:sz="0" w:space="0" w:color="auto"/>
        <w:bottom w:val="none" w:sz="0" w:space="0" w:color="auto"/>
        <w:right w:val="none" w:sz="0" w:space="0" w:color="auto"/>
      </w:divBdr>
    </w:div>
    <w:div w:id="46491804">
      <w:bodyDiv w:val="1"/>
      <w:marLeft w:val="0"/>
      <w:marRight w:val="0"/>
      <w:marTop w:val="0"/>
      <w:marBottom w:val="0"/>
      <w:divBdr>
        <w:top w:val="none" w:sz="0" w:space="0" w:color="auto"/>
        <w:left w:val="none" w:sz="0" w:space="0" w:color="auto"/>
        <w:bottom w:val="none" w:sz="0" w:space="0" w:color="auto"/>
        <w:right w:val="none" w:sz="0" w:space="0" w:color="auto"/>
      </w:divBdr>
    </w:div>
    <w:div w:id="90399638">
      <w:bodyDiv w:val="1"/>
      <w:marLeft w:val="0"/>
      <w:marRight w:val="0"/>
      <w:marTop w:val="0"/>
      <w:marBottom w:val="0"/>
      <w:divBdr>
        <w:top w:val="none" w:sz="0" w:space="0" w:color="auto"/>
        <w:left w:val="none" w:sz="0" w:space="0" w:color="auto"/>
        <w:bottom w:val="none" w:sz="0" w:space="0" w:color="auto"/>
        <w:right w:val="none" w:sz="0" w:space="0" w:color="auto"/>
      </w:divBdr>
    </w:div>
    <w:div w:id="117646406">
      <w:bodyDiv w:val="1"/>
      <w:marLeft w:val="0"/>
      <w:marRight w:val="0"/>
      <w:marTop w:val="0"/>
      <w:marBottom w:val="0"/>
      <w:divBdr>
        <w:top w:val="none" w:sz="0" w:space="0" w:color="auto"/>
        <w:left w:val="none" w:sz="0" w:space="0" w:color="auto"/>
        <w:bottom w:val="none" w:sz="0" w:space="0" w:color="auto"/>
        <w:right w:val="none" w:sz="0" w:space="0" w:color="auto"/>
      </w:divBdr>
    </w:div>
    <w:div w:id="122819473">
      <w:bodyDiv w:val="1"/>
      <w:marLeft w:val="0"/>
      <w:marRight w:val="0"/>
      <w:marTop w:val="0"/>
      <w:marBottom w:val="0"/>
      <w:divBdr>
        <w:top w:val="none" w:sz="0" w:space="0" w:color="auto"/>
        <w:left w:val="none" w:sz="0" w:space="0" w:color="auto"/>
        <w:bottom w:val="none" w:sz="0" w:space="0" w:color="auto"/>
        <w:right w:val="none" w:sz="0" w:space="0" w:color="auto"/>
      </w:divBdr>
    </w:div>
    <w:div w:id="165874489">
      <w:bodyDiv w:val="1"/>
      <w:marLeft w:val="0"/>
      <w:marRight w:val="0"/>
      <w:marTop w:val="0"/>
      <w:marBottom w:val="0"/>
      <w:divBdr>
        <w:top w:val="none" w:sz="0" w:space="0" w:color="auto"/>
        <w:left w:val="none" w:sz="0" w:space="0" w:color="auto"/>
        <w:bottom w:val="none" w:sz="0" w:space="0" w:color="auto"/>
        <w:right w:val="none" w:sz="0" w:space="0" w:color="auto"/>
      </w:divBdr>
    </w:div>
    <w:div w:id="168449212">
      <w:bodyDiv w:val="1"/>
      <w:marLeft w:val="0"/>
      <w:marRight w:val="0"/>
      <w:marTop w:val="0"/>
      <w:marBottom w:val="0"/>
      <w:divBdr>
        <w:top w:val="none" w:sz="0" w:space="0" w:color="auto"/>
        <w:left w:val="none" w:sz="0" w:space="0" w:color="auto"/>
        <w:bottom w:val="none" w:sz="0" w:space="0" w:color="auto"/>
        <w:right w:val="none" w:sz="0" w:space="0" w:color="auto"/>
      </w:divBdr>
    </w:div>
    <w:div w:id="239338629">
      <w:bodyDiv w:val="1"/>
      <w:marLeft w:val="0"/>
      <w:marRight w:val="0"/>
      <w:marTop w:val="0"/>
      <w:marBottom w:val="0"/>
      <w:divBdr>
        <w:top w:val="none" w:sz="0" w:space="0" w:color="auto"/>
        <w:left w:val="none" w:sz="0" w:space="0" w:color="auto"/>
        <w:bottom w:val="none" w:sz="0" w:space="0" w:color="auto"/>
        <w:right w:val="none" w:sz="0" w:space="0" w:color="auto"/>
      </w:divBdr>
    </w:div>
    <w:div w:id="239485423">
      <w:bodyDiv w:val="1"/>
      <w:marLeft w:val="0"/>
      <w:marRight w:val="0"/>
      <w:marTop w:val="0"/>
      <w:marBottom w:val="0"/>
      <w:divBdr>
        <w:top w:val="none" w:sz="0" w:space="0" w:color="auto"/>
        <w:left w:val="none" w:sz="0" w:space="0" w:color="auto"/>
        <w:bottom w:val="none" w:sz="0" w:space="0" w:color="auto"/>
        <w:right w:val="none" w:sz="0" w:space="0" w:color="auto"/>
      </w:divBdr>
    </w:div>
    <w:div w:id="259871339">
      <w:bodyDiv w:val="1"/>
      <w:marLeft w:val="0"/>
      <w:marRight w:val="0"/>
      <w:marTop w:val="0"/>
      <w:marBottom w:val="0"/>
      <w:divBdr>
        <w:top w:val="none" w:sz="0" w:space="0" w:color="auto"/>
        <w:left w:val="none" w:sz="0" w:space="0" w:color="auto"/>
        <w:bottom w:val="none" w:sz="0" w:space="0" w:color="auto"/>
        <w:right w:val="none" w:sz="0" w:space="0" w:color="auto"/>
      </w:divBdr>
    </w:div>
    <w:div w:id="261569819">
      <w:bodyDiv w:val="1"/>
      <w:marLeft w:val="0"/>
      <w:marRight w:val="0"/>
      <w:marTop w:val="0"/>
      <w:marBottom w:val="0"/>
      <w:divBdr>
        <w:top w:val="none" w:sz="0" w:space="0" w:color="auto"/>
        <w:left w:val="none" w:sz="0" w:space="0" w:color="auto"/>
        <w:bottom w:val="none" w:sz="0" w:space="0" w:color="auto"/>
        <w:right w:val="none" w:sz="0" w:space="0" w:color="auto"/>
      </w:divBdr>
    </w:div>
    <w:div w:id="270673610">
      <w:bodyDiv w:val="1"/>
      <w:marLeft w:val="0"/>
      <w:marRight w:val="0"/>
      <w:marTop w:val="0"/>
      <w:marBottom w:val="0"/>
      <w:divBdr>
        <w:top w:val="none" w:sz="0" w:space="0" w:color="auto"/>
        <w:left w:val="none" w:sz="0" w:space="0" w:color="auto"/>
        <w:bottom w:val="none" w:sz="0" w:space="0" w:color="auto"/>
        <w:right w:val="none" w:sz="0" w:space="0" w:color="auto"/>
      </w:divBdr>
    </w:div>
    <w:div w:id="277572169">
      <w:bodyDiv w:val="1"/>
      <w:marLeft w:val="0"/>
      <w:marRight w:val="0"/>
      <w:marTop w:val="0"/>
      <w:marBottom w:val="0"/>
      <w:divBdr>
        <w:top w:val="none" w:sz="0" w:space="0" w:color="auto"/>
        <w:left w:val="none" w:sz="0" w:space="0" w:color="auto"/>
        <w:bottom w:val="none" w:sz="0" w:space="0" w:color="auto"/>
        <w:right w:val="none" w:sz="0" w:space="0" w:color="auto"/>
      </w:divBdr>
    </w:div>
    <w:div w:id="325211190">
      <w:bodyDiv w:val="1"/>
      <w:marLeft w:val="0"/>
      <w:marRight w:val="0"/>
      <w:marTop w:val="0"/>
      <w:marBottom w:val="0"/>
      <w:divBdr>
        <w:top w:val="none" w:sz="0" w:space="0" w:color="auto"/>
        <w:left w:val="none" w:sz="0" w:space="0" w:color="auto"/>
        <w:bottom w:val="none" w:sz="0" w:space="0" w:color="auto"/>
        <w:right w:val="none" w:sz="0" w:space="0" w:color="auto"/>
      </w:divBdr>
    </w:div>
    <w:div w:id="334693310">
      <w:bodyDiv w:val="1"/>
      <w:marLeft w:val="0"/>
      <w:marRight w:val="0"/>
      <w:marTop w:val="0"/>
      <w:marBottom w:val="0"/>
      <w:divBdr>
        <w:top w:val="none" w:sz="0" w:space="0" w:color="auto"/>
        <w:left w:val="none" w:sz="0" w:space="0" w:color="auto"/>
        <w:bottom w:val="none" w:sz="0" w:space="0" w:color="auto"/>
        <w:right w:val="none" w:sz="0" w:space="0" w:color="auto"/>
      </w:divBdr>
    </w:div>
    <w:div w:id="336537425">
      <w:bodyDiv w:val="1"/>
      <w:marLeft w:val="0"/>
      <w:marRight w:val="0"/>
      <w:marTop w:val="0"/>
      <w:marBottom w:val="0"/>
      <w:divBdr>
        <w:top w:val="none" w:sz="0" w:space="0" w:color="auto"/>
        <w:left w:val="none" w:sz="0" w:space="0" w:color="auto"/>
        <w:bottom w:val="none" w:sz="0" w:space="0" w:color="auto"/>
        <w:right w:val="none" w:sz="0" w:space="0" w:color="auto"/>
      </w:divBdr>
    </w:div>
    <w:div w:id="341903140">
      <w:bodyDiv w:val="1"/>
      <w:marLeft w:val="0"/>
      <w:marRight w:val="0"/>
      <w:marTop w:val="0"/>
      <w:marBottom w:val="0"/>
      <w:divBdr>
        <w:top w:val="none" w:sz="0" w:space="0" w:color="auto"/>
        <w:left w:val="none" w:sz="0" w:space="0" w:color="auto"/>
        <w:bottom w:val="none" w:sz="0" w:space="0" w:color="auto"/>
        <w:right w:val="none" w:sz="0" w:space="0" w:color="auto"/>
      </w:divBdr>
    </w:div>
    <w:div w:id="344207307">
      <w:bodyDiv w:val="1"/>
      <w:marLeft w:val="0"/>
      <w:marRight w:val="0"/>
      <w:marTop w:val="0"/>
      <w:marBottom w:val="0"/>
      <w:divBdr>
        <w:top w:val="none" w:sz="0" w:space="0" w:color="auto"/>
        <w:left w:val="none" w:sz="0" w:space="0" w:color="auto"/>
        <w:bottom w:val="none" w:sz="0" w:space="0" w:color="auto"/>
        <w:right w:val="none" w:sz="0" w:space="0" w:color="auto"/>
      </w:divBdr>
    </w:div>
    <w:div w:id="361251269">
      <w:bodyDiv w:val="1"/>
      <w:marLeft w:val="0"/>
      <w:marRight w:val="0"/>
      <w:marTop w:val="0"/>
      <w:marBottom w:val="0"/>
      <w:divBdr>
        <w:top w:val="none" w:sz="0" w:space="0" w:color="auto"/>
        <w:left w:val="none" w:sz="0" w:space="0" w:color="auto"/>
        <w:bottom w:val="none" w:sz="0" w:space="0" w:color="auto"/>
        <w:right w:val="none" w:sz="0" w:space="0" w:color="auto"/>
      </w:divBdr>
    </w:div>
    <w:div w:id="370884420">
      <w:bodyDiv w:val="1"/>
      <w:marLeft w:val="0"/>
      <w:marRight w:val="0"/>
      <w:marTop w:val="0"/>
      <w:marBottom w:val="0"/>
      <w:divBdr>
        <w:top w:val="none" w:sz="0" w:space="0" w:color="auto"/>
        <w:left w:val="none" w:sz="0" w:space="0" w:color="auto"/>
        <w:bottom w:val="none" w:sz="0" w:space="0" w:color="auto"/>
        <w:right w:val="none" w:sz="0" w:space="0" w:color="auto"/>
      </w:divBdr>
    </w:div>
    <w:div w:id="371157761">
      <w:bodyDiv w:val="1"/>
      <w:marLeft w:val="0"/>
      <w:marRight w:val="0"/>
      <w:marTop w:val="0"/>
      <w:marBottom w:val="0"/>
      <w:divBdr>
        <w:top w:val="none" w:sz="0" w:space="0" w:color="auto"/>
        <w:left w:val="none" w:sz="0" w:space="0" w:color="auto"/>
        <w:bottom w:val="none" w:sz="0" w:space="0" w:color="auto"/>
        <w:right w:val="none" w:sz="0" w:space="0" w:color="auto"/>
      </w:divBdr>
    </w:div>
    <w:div w:id="385300221">
      <w:bodyDiv w:val="1"/>
      <w:marLeft w:val="0"/>
      <w:marRight w:val="0"/>
      <w:marTop w:val="0"/>
      <w:marBottom w:val="0"/>
      <w:divBdr>
        <w:top w:val="none" w:sz="0" w:space="0" w:color="auto"/>
        <w:left w:val="none" w:sz="0" w:space="0" w:color="auto"/>
        <w:bottom w:val="none" w:sz="0" w:space="0" w:color="auto"/>
        <w:right w:val="none" w:sz="0" w:space="0" w:color="auto"/>
      </w:divBdr>
    </w:div>
    <w:div w:id="385421072">
      <w:bodyDiv w:val="1"/>
      <w:marLeft w:val="0"/>
      <w:marRight w:val="0"/>
      <w:marTop w:val="0"/>
      <w:marBottom w:val="0"/>
      <w:divBdr>
        <w:top w:val="none" w:sz="0" w:space="0" w:color="auto"/>
        <w:left w:val="none" w:sz="0" w:space="0" w:color="auto"/>
        <w:bottom w:val="none" w:sz="0" w:space="0" w:color="auto"/>
        <w:right w:val="none" w:sz="0" w:space="0" w:color="auto"/>
      </w:divBdr>
    </w:div>
    <w:div w:id="397559649">
      <w:bodyDiv w:val="1"/>
      <w:marLeft w:val="0"/>
      <w:marRight w:val="0"/>
      <w:marTop w:val="0"/>
      <w:marBottom w:val="0"/>
      <w:divBdr>
        <w:top w:val="none" w:sz="0" w:space="0" w:color="auto"/>
        <w:left w:val="none" w:sz="0" w:space="0" w:color="auto"/>
        <w:bottom w:val="none" w:sz="0" w:space="0" w:color="auto"/>
        <w:right w:val="none" w:sz="0" w:space="0" w:color="auto"/>
      </w:divBdr>
    </w:div>
    <w:div w:id="397678120">
      <w:bodyDiv w:val="1"/>
      <w:marLeft w:val="0"/>
      <w:marRight w:val="0"/>
      <w:marTop w:val="0"/>
      <w:marBottom w:val="0"/>
      <w:divBdr>
        <w:top w:val="none" w:sz="0" w:space="0" w:color="auto"/>
        <w:left w:val="none" w:sz="0" w:space="0" w:color="auto"/>
        <w:bottom w:val="none" w:sz="0" w:space="0" w:color="auto"/>
        <w:right w:val="none" w:sz="0" w:space="0" w:color="auto"/>
      </w:divBdr>
    </w:div>
    <w:div w:id="462118326">
      <w:bodyDiv w:val="1"/>
      <w:marLeft w:val="0"/>
      <w:marRight w:val="0"/>
      <w:marTop w:val="0"/>
      <w:marBottom w:val="0"/>
      <w:divBdr>
        <w:top w:val="none" w:sz="0" w:space="0" w:color="auto"/>
        <w:left w:val="none" w:sz="0" w:space="0" w:color="auto"/>
        <w:bottom w:val="none" w:sz="0" w:space="0" w:color="auto"/>
        <w:right w:val="none" w:sz="0" w:space="0" w:color="auto"/>
      </w:divBdr>
    </w:div>
    <w:div w:id="486360458">
      <w:bodyDiv w:val="1"/>
      <w:marLeft w:val="0"/>
      <w:marRight w:val="0"/>
      <w:marTop w:val="0"/>
      <w:marBottom w:val="0"/>
      <w:divBdr>
        <w:top w:val="none" w:sz="0" w:space="0" w:color="auto"/>
        <w:left w:val="none" w:sz="0" w:space="0" w:color="auto"/>
        <w:bottom w:val="none" w:sz="0" w:space="0" w:color="auto"/>
        <w:right w:val="none" w:sz="0" w:space="0" w:color="auto"/>
      </w:divBdr>
    </w:div>
    <w:div w:id="497304608">
      <w:bodyDiv w:val="1"/>
      <w:marLeft w:val="0"/>
      <w:marRight w:val="0"/>
      <w:marTop w:val="0"/>
      <w:marBottom w:val="0"/>
      <w:divBdr>
        <w:top w:val="none" w:sz="0" w:space="0" w:color="auto"/>
        <w:left w:val="none" w:sz="0" w:space="0" w:color="auto"/>
        <w:bottom w:val="none" w:sz="0" w:space="0" w:color="auto"/>
        <w:right w:val="none" w:sz="0" w:space="0" w:color="auto"/>
      </w:divBdr>
    </w:div>
    <w:div w:id="513693438">
      <w:bodyDiv w:val="1"/>
      <w:marLeft w:val="0"/>
      <w:marRight w:val="0"/>
      <w:marTop w:val="0"/>
      <w:marBottom w:val="0"/>
      <w:divBdr>
        <w:top w:val="none" w:sz="0" w:space="0" w:color="auto"/>
        <w:left w:val="none" w:sz="0" w:space="0" w:color="auto"/>
        <w:bottom w:val="none" w:sz="0" w:space="0" w:color="auto"/>
        <w:right w:val="none" w:sz="0" w:space="0" w:color="auto"/>
      </w:divBdr>
    </w:div>
    <w:div w:id="515774085">
      <w:bodyDiv w:val="1"/>
      <w:marLeft w:val="0"/>
      <w:marRight w:val="0"/>
      <w:marTop w:val="0"/>
      <w:marBottom w:val="0"/>
      <w:divBdr>
        <w:top w:val="none" w:sz="0" w:space="0" w:color="auto"/>
        <w:left w:val="none" w:sz="0" w:space="0" w:color="auto"/>
        <w:bottom w:val="none" w:sz="0" w:space="0" w:color="auto"/>
        <w:right w:val="none" w:sz="0" w:space="0" w:color="auto"/>
      </w:divBdr>
    </w:div>
    <w:div w:id="541330493">
      <w:bodyDiv w:val="1"/>
      <w:marLeft w:val="0"/>
      <w:marRight w:val="0"/>
      <w:marTop w:val="0"/>
      <w:marBottom w:val="0"/>
      <w:divBdr>
        <w:top w:val="none" w:sz="0" w:space="0" w:color="auto"/>
        <w:left w:val="none" w:sz="0" w:space="0" w:color="auto"/>
        <w:bottom w:val="none" w:sz="0" w:space="0" w:color="auto"/>
        <w:right w:val="none" w:sz="0" w:space="0" w:color="auto"/>
      </w:divBdr>
    </w:div>
    <w:div w:id="542448434">
      <w:bodyDiv w:val="1"/>
      <w:marLeft w:val="0"/>
      <w:marRight w:val="0"/>
      <w:marTop w:val="0"/>
      <w:marBottom w:val="0"/>
      <w:divBdr>
        <w:top w:val="none" w:sz="0" w:space="0" w:color="auto"/>
        <w:left w:val="none" w:sz="0" w:space="0" w:color="auto"/>
        <w:bottom w:val="none" w:sz="0" w:space="0" w:color="auto"/>
        <w:right w:val="none" w:sz="0" w:space="0" w:color="auto"/>
      </w:divBdr>
    </w:div>
    <w:div w:id="552157849">
      <w:bodyDiv w:val="1"/>
      <w:marLeft w:val="0"/>
      <w:marRight w:val="0"/>
      <w:marTop w:val="0"/>
      <w:marBottom w:val="0"/>
      <w:divBdr>
        <w:top w:val="none" w:sz="0" w:space="0" w:color="auto"/>
        <w:left w:val="none" w:sz="0" w:space="0" w:color="auto"/>
        <w:bottom w:val="none" w:sz="0" w:space="0" w:color="auto"/>
        <w:right w:val="none" w:sz="0" w:space="0" w:color="auto"/>
      </w:divBdr>
      <w:divsChild>
        <w:div w:id="66003838">
          <w:marLeft w:val="0"/>
          <w:marRight w:val="0"/>
          <w:marTop w:val="0"/>
          <w:marBottom w:val="0"/>
          <w:divBdr>
            <w:top w:val="none" w:sz="0" w:space="0" w:color="auto"/>
            <w:left w:val="none" w:sz="0" w:space="0" w:color="auto"/>
            <w:bottom w:val="none" w:sz="0" w:space="0" w:color="auto"/>
            <w:right w:val="none" w:sz="0" w:space="0" w:color="auto"/>
          </w:divBdr>
          <w:divsChild>
            <w:div w:id="1248153155">
              <w:marLeft w:val="0"/>
              <w:marRight w:val="0"/>
              <w:marTop w:val="0"/>
              <w:marBottom w:val="0"/>
              <w:divBdr>
                <w:top w:val="none" w:sz="0" w:space="0" w:color="auto"/>
                <w:left w:val="none" w:sz="0" w:space="0" w:color="auto"/>
                <w:bottom w:val="none" w:sz="0" w:space="0" w:color="auto"/>
                <w:right w:val="none" w:sz="0" w:space="0" w:color="auto"/>
              </w:divBdr>
              <w:divsChild>
                <w:div w:id="1194078056">
                  <w:marLeft w:val="0"/>
                  <w:marRight w:val="0"/>
                  <w:marTop w:val="0"/>
                  <w:marBottom w:val="0"/>
                  <w:divBdr>
                    <w:top w:val="none" w:sz="0" w:space="0" w:color="auto"/>
                    <w:left w:val="none" w:sz="0" w:space="0" w:color="auto"/>
                    <w:bottom w:val="none" w:sz="0" w:space="0" w:color="auto"/>
                    <w:right w:val="none" w:sz="0" w:space="0" w:color="auto"/>
                  </w:divBdr>
                </w:div>
                <w:div w:id="1997762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230188">
          <w:marLeft w:val="0"/>
          <w:marRight w:val="0"/>
          <w:marTop w:val="0"/>
          <w:marBottom w:val="0"/>
          <w:divBdr>
            <w:top w:val="none" w:sz="0" w:space="0" w:color="auto"/>
            <w:left w:val="none" w:sz="0" w:space="0" w:color="auto"/>
            <w:bottom w:val="none" w:sz="0" w:space="0" w:color="auto"/>
            <w:right w:val="none" w:sz="0" w:space="0" w:color="auto"/>
          </w:divBdr>
          <w:divsChild>
            <w:div w:id="1584606739">
              <w:marLeft w:val="0"/>
              <w:marRight w:val="0"/>
              <w:marTop w:val="0"/>
              <w:marBottom w:val="0"/>
              <w:divBdr>
                <w:top w:val="none" w:sz="0" w:space="0" w:color="auto"/>
                <w:left w:val="none" w:sz="0" w:space="0" w:color="auto"/>
                <w:bottom w:val="none" w:sz="0" w:space="0" w:color="auto"/>
                <w:right w:val="none" w:sz="0" w:space="0" w:color="auto"/>
              </w:divBdr>
              <w:divsChild>
                <w:div w:id="1410347874">
                  <w:marLeft w:val="0"/>
                  <w:marRight w:val="0"/>
                  <w:marTop w:val="0"/>
                  <w:marBottom w:val="0"/>
                  <w:divBdr>
                    <w:top w:val="none" w:sz="0" w:space="0" w:color="auto"/>
                    <w:left w:val="none" w:sz="0" w:space="0" w:color="auto"/>
                    <w:bottom w:val="none" w:sz="0" w:space="0" w:color="auto"/>
                    <w:right w:val="none" w:sz="0" w:space="0" w:color="auto"/>
                  </w:divBdr>
                  <w:divsChild>
                    <w:div w:id="559708606">
                      <w:marLeft w:val="0"/>
                      <w:marRight w:val="0"/>
                      <w:marTop w:val="0"/>
                      <w:marBottom w:val="0"/>
                      <w:divBdr>
                        <w:top w:val="none" w:sz="0" w:space="0" w:color="auto"/>
                        <w:left w:val="none" w:sz="0" w:space="0" w:color="auto"/>
                        <w:bottom w:val="none" w:sz="0" w:space="0" w:color="auto"/>
                        <w:right w:val="none" w:sz="0" w:space="0" w:color="auto"/>
                      </w:divBdr>
                    </w:div>
                    <w:div w:id="1828090314">
                      <w:marLeft w:val="0"/>
                      <w:marRight w:val="0"/>
                      <w:marTop w:val="75"/>
                      <w:marBottom w:val="225"/>
                      <w:divBdr>
                        <w:top w:val="none" w:sz="0" w:space="0" w:color="auto"/>
                        <w:left w:val="none" w:sz="0" w:space="0" w:color="auto"/>
                        <w:bottom w:val="none" w:sz="0" w:space="0" w:color="auto"/>
                        <w:right w:val="none" w:sz="0" w:space="0" w:color="auto"/>
                      </w:divBdr>
                      <w:divsChild>
                        <w:div w:id="841627298">
                          <w:marLeft w:val="0"/>
                          <w:marRight w:val="0"/>
                          <w:marTop w:val="0"/>
                          <w:marBottom w:val="0"/>
                          <w:divBdr>
                            <w:top w:val="none" w:sz="0" w:space="0" w:color="auto"/>
                            <w:left w:val="none" w:sz="0" w:space="0" w:color="auto"/>
                            <w:bottom w:val="none" w:sz="0" w:space="0" w:color="auto"/>
                            <w:right w:val="none" w:sz="0" w:space="0" w:color="auto"/>
                          </w:divBdr>
                          <w:divsChild>
                            <w:div w:id="335688921">
                              <w:marLeft w:val="0"/>
                              <w:marRight w:val="0"/>
                              <w:marTop w:val="0"/>
                              <w:marBottom w:val="0"/>
                              <w:divBdr>
                                <w:top w:val="none" w:sz="0" w:space="0" w:color="auto"/>
                                <w:left w:val="none" w:sz="0" w:space="0" w:color="auto"/>
                                <w:bottom w:val="none" w:sz="0" w:space="0" w:color="auto"/>
                                <w:right w:val="none" w:sz="0" w:space="0" w:color="auto"/>
                              </w:divBdr>
                              <w:divsChild>
                                <w:div w:id="295180377">
                                  <w:marLeft w:val="0"/>
                                  <w:marRight w:val="0"/>
                                  <w:marTop w:val="0"/>
                                  <w:marBottom w:val="0"/>
                                  <w:divBdr>
                                    <w:top w:val="none" w:sz="0" w:space="0" w:color="auto"/>
                                    <w:left w:val="none" w:sz="0" w:space="0" w:color="auto"/>
                                    <w:bottom w:val="none" w:sz="0" w:space="0" w:color="auto"/>
                                    <w:right w:val="none" w:sz="0" w:space="0" w:color="auto"/>
                                  </w:divBdr>
                                </w:div>
                                <w:div w:id="1211382738">
                                  <w:marLeft w:val="0"/>
                                  <w:marRight w:val="0"/>
                                  <w:marTop w:val="0"/>
                                  <w:marBottom w:val="0"/>
                                  <w:divBdr>
                                    <w:top w:val="none" w:sz="0" w:space="0" w:color="auto"/>
                                    <w:left w:val="none" w:sz="0" w:space="0" w:color="auto"/>
                                    <w:bottom w:val="none" w:sz="0" w:space="0" w:color="auto"/>
                                    <w:right w:val="none" w:sz="0" w:space="0" w:color="auto"/>
                                  </w:divBdr>
                                </w:div>
                              </w:divsChild>
                            </w:div>
                            <w:div w:id="916983024">
                              <w:marLeft w:val="0"/>
                              <w:marRight w:val="0"/>
                              <w:marTop w:val="0"/>
                              <w:marBottom w:val="0"/>
                              <w:divBdr>
                                <w:top w:val="none" w:sz="0" w:space="0" w:color="auto"/>
                                <w:left w:val="none" w:sz="0" w:space="0" w:color="auto"/>
                                <w:bottom w:val="none" w:sz="0" w:space="0" w:color="auto"/>
                                <w:right w:val="none" w:sz="0" w:space="0" w:color="auto"/>
                              </w:divBdr>
                              <w:divsChild>
                                <w:div w:id="1608924572">
                                  <w:marLeft w:val="0"/>
                                  <w:marRight w:val="0"/>
                                  <w:marTop w:val="0"/>
                                  <w:marBottom w:val="0"/>
                                  <w:divBdr>
                                    <w:top w:val="none" w:sz="0" w:space="0" w:color="auto"/>
                                    <w:left w:val="none" w:sz="0" w:space="0" w:color="auto"/>
                                    <w:bottom w:val="none" w:sz="0" w:space="0" w:color="auto"/>
                                    <w:right w:val="none" w:sz="0" w:space="0" w:color="auto"/>
                                  </w:divBdr>
                                </w:div>
                                <w:div w:id="2070764289">
                                  <w:marLeft w:val="0"/>
                                  <w:marRight w:val="0"/>
                                  <w:marTop w:val="0"/>
                                  <w:marBottom w:val="0"/>
                                  <w:divBdr>
                                    <w:top w:val="none" w:sz="0" w:space="0" w:color="auto"/>
                                    <w:left w:val="none" w:sz="0" w:space="0" w:color="auto"/>
                                    <w:bottom w:val="none" w:sz="0" w:space="0" w:color="auto"/>
                                    <w:right w:val="none" w:sz="0" w:space="0" w:color="auto"/>
                                  </w:divBdr>
                                </w:div>
                              </w:divsChild>
                            </w:div>
                            <w:div w:id="1900169562">
                              <w:marLeft w:val="0"/>
                              <w:marRight w:val="0"/>
                              <w:marTop w:val="0"/>
                              <w:marBottom w:val="0"/>
                              <w:divBdr>
                                <w:top w:val="none" w:sz="0" w:space="0" w:color="auto"/>
                                <w:left w:val="none" w:sz="0" w:space="0" w:color="auto"/>
                                <w:bottom w:val="none" w:sz="0" w:space="0" w:color="auto"/>
                                <w:right w:val="none" w:sz="0" w:space="0" w:color="auto"/>
                              </w:divBdr>
                              <w:divsChild>
                                <w:div w:id="1782020895">
                                  <w:marLeft w:val="0"/>
                                  <w:marRight w:val="0"/>
                                  <w:marTop w:val="0"/>
                                  <w:marBottom w:val="0"/>
                                  <w:divBdr>
                                    <w:top w:val="none" w:sz="0" w:space="0" w:color="auto"/>
                                    <w:left w:val="none" w:sz="0" w:space="0" w:color="auto"/>
                                    <w:bottom w:val="none" w:sz="0" w:space="0" w:color="auto"/>
                                    <w:right w:val="none" w:sz="0" w:space="0" w:color="auto"/>
                                  </w:divBdr>
                                </w:div>
                                <w:div w:id="1894651828">
                                  <w:marLeft w:val="0"/>
                                  <w:marRight w:val="0"/>
                                  <w:marTop w:val="0"/>
                                  <w:marBottom w:val="0"/>
                                  <w:divBdr>
                                    <w:top w:val="none" w:sz="0" w:space="0" w:color="auto"/>
                                    <w:left w:val="none" w:sz="0" w:space="0" w:color="auto"/>
                                    <w:bottom w:val="none" w:sz="0" w:space="0" w:color="auto"/>
                                    <w:right w:val="none" w:sz="0" w:space="0" w:color="auto"/>
                                  </w:divBdr>
                                </w:div>
                              </w:divsChild>
                            </w:div>
                            <w:div w:id="2109620889">
                              <w:marLeft w:val="0"/>
                              <w:marRight w:val="0"/>
                              <w:marTop w:val="0"/>
                              <w:marBottom w:val="0"/>
                              <w:divBdr>
                                <w:top w:val="none" w:sz="0" w:space="0" w:color="auto"/>
                                <w:left w:val="none" w:sz="0" w:space="0" w:color="auto"/>
                                <w:bottom w:val="none" w:sz="0" w:space="0" w:color="auto"/>
                                <w:right w:val="none" w:sz="0" w:space="0" w:color="auto"/>
                              </w:divBdr>
                              <w:divsChild>
                                <w:div w:id="229006512">
                                  <w:marLeft w:val="0"/>
                                  <w:marRight w:val="0"/>
                                  <w:marTop w:val="0"/>
                                  <w:marBottom w:val="0"/>
                                  <w:divBdr>
                                    <w:top w:val="none" w:sz="0" w:space="0" w:color="auto"/>
                                    <w:left w:val="none" w:sz="0" w:space="0" w:color="auto"/>
                                    <w:bottom w:val="none" w:sz="0" w:space="0" w:color="auto"/>
                                    <w:right w:val="none" w:sz="0" w:space="0" w:color="auto"/>
                                  </w:divBdr>
                                </w:div>
                                <w:div w:id="2116752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6546471">
                      <w:marLeft w:val="0"/>
                      <w:marRight w:val="0"/>
                      <w:marTop w:val="0"/>
                      <w:marBottom w:val="150"/>
                      <w:divBdr>
                        <w:top w:val="none" w:sz="0" w:space="0" w:color="auto"/>
                        <w:left w:val="none" w:sz="0" w:space="0" w:color="auto"/>
                        <w:bottom w:val="none" w:sz="0" w:space="0" w:color="auto"/>
                        <w:right w:val="none" w:sz="0" w:space="0" w:color="auto"/>
                      </w:divBdr>
                    </w:div>
                    <w:div w:id="1988242767">
                      <w:marLeft w:val="0"/>
                      <w:marRight w:val="0"/>
                      <w:marTop w:val="0"/>
                      <w:marBottom w:val="0"/>
                      <w:divBdr>
                        <w:top w:val="none" w:sz="0" w:space="0" w:color="auto"/>
                        <w:left w:val="none" w:sz="0" w:space="0" w:color="auto"/>
                        <w:bottom w:val="none" w:sz="0" w:space="0" w:color="auto"/>
                        <w:right w:val="none" w:sz="0" w:space="0" w:color="auto"/>
                      </w:divBdr>
                      <w:divsChild>
                        <w:div w:id="265386714">
                          <w:marLeft w:val="0"/>
                          <w:marRight w:val="0"/>
                          <w:marTop w:val="0"/>
                          <w:marBottom w:val="0"/>
                          <w:divBdr>
                            <w:top w:val="none" w:sz="0" w:space="0" w:color="auto"/>
                            <w:left w:val="none" w:sz="0" w:space="0" w:color="auto"/>
                            <w:bottom w:val="none" w:sz="0" w:space="0" w:color="auto"/>
                            <w:right w:val="none" w:sz="0" w:space="0" w:color="auto"/>
                          </w:divBdr>
                        </w:div>
                        <w:div w:id="296381624">
                          <w:marLeft w:val="0"/>
                          <w:marRight w:val="0"/>
                          <w:marTop w:val="0"/>
                          <w:marBottom w:val="0"/>
                          <w:divBdr>
                            <w:top w:val="none" w:sz="0" w:space="0" w:color="auto"/>
                            <w:left w:val="none" w:sz="0" w:space="0" w:color="auto"/>
                            <w:bottom w:val="none" w:sz="0" w:space="0" w:color="auto"/>
                            <w:right w:val="none" w:sz="0" w:space="0" w:color="auto"/>
                          </w:divBdr>
                        </w:div>
                        <w:div w:id="303314785">
                          <w:marLeft w:val="0"/>
                          <w:marRight w:val="0"/>
                          <w:marTop w:val="0"/>
                          <w:marBottom w:val="0"/>
                          <w:divBdr>
                            <w:top w:val="none" w:sz="0" w:space="0" w:color="auto"/>
                            <w:left w:val="none" w:sz="0" w:space="0" w:color="auto"/>
                            <w:bottom w:val="none" w:sz="0" w:space="0" w:color="auto"/>
                            <w:right w:val="none" w:sz="0" w:space="0" w:color="auto"/>
                          </w:divBdr>
                        </w:div>
                        <w:div w:id="381945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03460440">
      <w:bodyDiv w:val="1"/>
      <w:marLeft w:val="0"/>
      <w:marRight w:val="0"/>
      <w:marTop w:val="0"/>
      <w:marBottom w:val="0"/>
      <w:divBdr>
        <w:top w:val="none" w:sz="0" w:space="0" w:color="auto"/>
        <w:left w:val="none" w:sz="0" w:space="0" w:color="auto"/>
        <w:bottom w:val="none" w:sz="0" w:space="0" w:color="auto"/>
        <w:right w:val="none" w:sz="0" w:space="0" w:color="auto"/>
      </w:divBdr>
    </w:div>
    <w:div w:id="605430223">
      <w:bodyDiv w:val="1"/>
      <w:marLeft w:val="0"/>
      <w:marRight w:val="0"/>
      <w:marTop w:val="0"/>
      <w:marBottom w:val="0"/>
      <w:divBdr>
        <w:top w:val="none" w:sz="0" w:space="0" w:color="auto"/>
        <w:left w:val="none" w:sz="0" w:space="0" w:color="auto"/>
        <w:bottom w:val="none" w:sz="0" w:space="0" w:color="auto"/>
        <w:right w:val="none" w:sz="0" w:space="0" w:color="auto"/>
      </w:divBdr>
    </w:div>
    <w:div w:id="630940384">
      <w:bodyDiv w:val="1"/>
      <w:marLeft w:val="0"/>
      <w:marRight w:val="0"/>
      <w:marTop w:val="0"/>
      <w:marBottom w:val="0"/>
      <w:divBdr>
        <w:top w:val="none" w:sz="0" w:space="0" w:color="auto"/>
        <w:left w:val="none" w:sz="0" w:space="0" w:color="auto"/>
        <w:bottom w:val="none" w:sz="0" w:space="0" w:color="auto"/>
        <w:right w:val="none" w:sz="0" w:space="0" w:color="auto"/>
      </w:divBdr>
    </w:div>
    <w:div w:id="638534278">
      <w:bodyDiv w:val="1"/>
      <w:marLeft w:val="0"/>
      <w:marRight w:val="0"/>
      <w:marTop w:val="0"/>
      <w:marBottom w:val="0"/>
      <w:divBdr>
        <w:top w:val="none" w:sz="0" w:space="0" w:color="auto"/>
        <w:left w:val="none" w:sz="0" w:space="0" w:color="auto"/>
        <w:bottom w:val="none" w:sz="0" w:space="0" w:color="auto"/>
        <w:right w:val="none" w:sz="0" w:space="0" w:color="auto"/>
      </w:divBdr>
    </w:div>
    <w:div w:id="643394034">
      <w:bodyDiv w:val="1"/>
      <w:marLeft w:val="0"/>
      <w:marRight w:val="0"/>
      <w:marTop w:val="0"/>
      <w:marBottom w:val="0"/>
      <w:divBdr>
        <w:top w:val="none" w:sz="0" w:space="0" w:color="auto"/>
        <w:left w:val="none" w:sz="0" w:space="0" w:color="auto"/>
        <w:bottom w:val="none" w:sz="0" w:space="0" w:color="auto"/>
        <w:right w:val="none" w:sz="0" w:space="0" w:color="auto"/>
      </w:divBdr>
    </w:div>
    <w:div w:id="644355112">
      <w:bodyDiv w:val="1"/>
      <w:marLeft w:val="0"/>
      <w:marRight w:val="0"/>
      <w:marTop w:val="0"/>
      <w:marBottom w:val="0"/>
      <w:divBdr>
        <w:top w:val="none" w:sz="0" w:space="0" w:color="auto"/>
        <w:left w:val="none" w:sz="0" w:space="0" w:color="auto"/>
        <w:bottom w:val="none" w:sz="0" w:space="0" w:color="auto"/>
        <w:right w:val="none" w:sz="0" w:space="0" w:color="auto"/>
      </w:divBdr>
    </w:div>
    <w:div w:id="650326089">
      <w:bodyDiv w:val="1"/>
      <w:marLeft w:val="0"/>
      <w:marRight w:val="0"/>
      <w:marTop w:val="0"/>
      <w:marBottom w:val="0"/>
      <w:divBdr>
        <w:top w:val="none" w:sz="0" w:space="0" w:color="auto"/>
        <w:left w:val="none" w:sz="0" w:space="0" w:color="auto"/>
        <w:bottom w:val="none" w:sz="0" w:space="0" w:color="auto"/>
        <w:right w:val="none" w:sz="0" w:space="0" w:color="auto"/>
      </w:divBdr>
    </w:div>
    <w:div w:id="670643868">
      <w:bodyDiv w:val="1"/>
      <w:marLeft w:val="0"/>
      <w:marRight w:val="0"/>
      <w:marTop w:val="0"/>
      <w:marBottom w:val="0"/>
      <w:divBdr>
        <w:top w:val="none" w:sz="0" w:space="0" w:color="auto"/>
        <w:left w:val="none" w:sz="0" w:space="0" w:color="auto"/>
        <w:bottom w:val="none" w:sz="0" w:space="0" w:color="auto"/>
        <w:right w:val="none" w:sz="0" w:space="0" w:color="auto"/>
      </w:divBdr>
    </w:div>
    <w:div w:id="681784450">
      <w:bodyDiv w:val="1"/>
      <w:marLeft w:val="0"/>
      <w:marRight w:val="0"/>
      <w:marTop w:val="0"/>
      <w:marBottom w:val="0"/>
      <w:divBdr>
        <w:top w:val="none" w:sz="0" w:space="0" w:color="auto"/>
        <w:left w:val="none" w:sz="0" w:space="0" w:color="auto"/>
        <w:bottom w:val="none" w:sz="0" w:space="0" w:color="auto"/>
        <w:right w:val="none" w:sz="0" w:space="0" w:color="auto"/>
      </w:divBdr>
    </w:div>
    <w:div w:id="712970340">
      <w:bodyDiv w:val="1"/>
      <w:marLeft w:val="0"/>
      <w:marRight w:val="0"/>
      <w:marTop w:val="0"/>
      <w:marBottom w:val="0"/>
      <w:divBdr>
        <w:top w:val="none" w:sz="0" w:space="0" w:color="auto"/>
        <w:left w:val="none" w:sz="0" w:space="0" w:color="auto"/>
        <w:bottom w:val="none" w:sz="0" w:space="0" w:color="auto"/>
        <w:right w:val="none" w:sz="0" w:space="0" w:color="auto"/>
      </w:divBdr>
    </w:div>
    <w:div w:id="717127024">
      <w:bodyDiv w:val="1"/>
      <w:marLeft w:val="0"/>
      <w:marRight w:val="0"/>
      <w:marTop w:val="0"/>
      <w:marBottom w:val="0"/>
      <w:divBdr>
        <w:top w:val="none" w:sz="0" w:space="0" w:color="auto"/>
        <w:left w:val="none" w:sz="0" w:space="0" w:color="auto"/>
        <w:bottom w:val="none" w:sz="0" w:space="0" w:color="auto"/>
        <w:right w:val="none" w:sz="0" w:space="0" w:color="auto"/>
      </w:divBdr>
    </w:div>
    <w:div w:id="741870091">
      <w:bodyDiv w:val="1"/>
      <w:marLeft w:val="0"/>
      <w:marRight w:val="0"/>
      <w:marTop w:val="0"/>
      <w:marBottom w:val="0"/>
      <w:divBdr>
        <w:top w:val="none" w:sz="0" w:space="0" w:color="auto"/>
        <w:left w:val="none" w:sz="0" w:space="0" w:color="auto"/>
        <w:bottom w:val="none" w:sz="0" w:space="0" w:color="auto"/>
        <w:right w:val="none" w:sz="0" w:space="0" w:color="auto"/>
      </w:divBdr>
    </w:div>
    <w:div w:id="761150400">
      <w:bodyDiv w:val="1"/>
      <w:marLeft w:val="0"/>
      <w:marRight w:val="0"/>
      <w:marTop w:val="0"/>
      <w:marBottom w:val="0"/>
      <w:divBdr>
        <w:top w:val="none" w:sz="0" w:space="0" w:color="auto"/>
        <w:left w:val="none" w:sz="0" w:space="0" w:color="auto"/>
        <w:bottom w:val="none" w:sz="0" w:space="0" w:color="auto"/>
        <w:right w:val="none" w:sz="0" w:space="0" w:color="auto"/>
      </w:divBdr>
    </w:div>
    <w:div w:id="809054955">
      <w:bodyDiv w:val="1"/>
      <w:marLeft w:val="0"/>
      <w:marRight w:val="0"/>
      <w:marTop w:val="0"/>
      <w:marBottom w:val="0"/>
      <w:divBdr>
        <w:top w:val="none" w:sz="0" w:space="0" w:color="auto"/>
        <w:left w:val="none" w:sz="0" w:space="0" w:color="auto"/>
        <w:bottom w:val="none" w:sz="0" w:space="0" w:color="auto"/>
        <w:right w:val="none" w:sz="0" w:space="0" w:color="auto"/>
      </w:divBdr>
    </w:div>
    <w:div w:id="810947949">
      <w:bodyDiv w:val="1"/>
      <w:marLeft w:val="0"/>
      <w:marRight w:val="0"/>
      <w:marTop w:val="0"/>
      <w:marBottom w:val="0"/>
      <w:divBdr>
        <w:top w:val="none" w:sz="0" w:space="0" w:color="auto"/>
        <w:left w:val="none" w:sz="0" w:space="0" w:color="auto"/>
        <w:bottom w:val="none" w:sz="0" w:space="0" w:color="auto"/>
        <w:right w:val="none" w:sz="0" w:space="0" w:color="auto"/>
      </w:divBdr>
    </w:div>
    <w:div w:id="818230787">
      <w:bodyDiv w:val="1"/>
      <w:marLeft w:val="0"/>
      <w:marRight w:val="0"/>
      <w:marTop w:val="0"/>
      <w:marBottom w:val="0"/>
      <w:divBdr>
        <w:top w:val="none" w:sz="0" w:space="0" w:color="auto"/>
        <w:left w:val="none" w:sz="0" w:space="0" w:color="auto"/>
        <w:bottom w:val="none" w:sz="0" w:space="0" w:color="auto"/>
        <w:right w:val="none" w:sz="0" w:space="0" w:color="auto"/>
      </w:divBdr>
    </w:div>
    <w:div w:id="827671944">
      <w:bodyDiv w:val="1"/>
      <w:marLeft w:val="0"/>
      <w:marRight w:val="0"/>
      <w:marTop w:val="0"/>
      <w:marBottom w:val="0"/>
      <w:divBdr>
        <w:top w:val="none" w:sz="0" w:space="0" w:color="auto"/>
        <w:left w:val="none" w:sz="0" w:space="0" w:color="auto"/>
        <w:bottom w:val="none" w:sz="0" w:space="0" w:color="auto"/>
        <w:right w:val="none" w:sz="0" w:space="0" w:color="auto"/>
      </w:divBdr>
    </w:div>
    <w:div w:id="829641030">
      <w:bodyDiv w:val="1"/>
      <w:marLeft w:val="0"/>
      <w:marRight w:val="0"/>
      <w:marTop w:val="0"/>
      <w:marBottom w:val="0"/>
      <w:divBdr>
        <w:top w:val="none" w:sz="0" w:space="0" w:color="auto"/>
        <w:left w:val="none" w:sz="0" w:space="0" w:color="auto"/>
        <w:bottom w:val="none" w:sz="0" w:space="0" w:color="auto"/>
        <w:right w:val="none" w:sz="0" w:space="0" w:color="auto"/>
      </w:divBdr>
    </w:div>
    <w:div w:id="832839651">
      <w:bodyDiv w:val="1"/>
      <w:marLeft w:val="0"/>
      <w:marRight w:val="0"/>
      <w:marTop w:val="0"/>
      <w:marBottom w:val="0"/>
      <w:divBdr>
        <w:top w:val="none" w:sz="0" w:space="0" w:color="auto"/>
        <w:left w:val="none" w:sz="0" w:space="0" w:color="auto"/>
        <w:bottom w:val="none" w:sz="0" w:space="0" w:color="auto"/>
        <w:right w:val="none" w:sz="0" w:space="0" w:color="auto"/>
      </w:divBdr>
    </w:div>
    <w:div w:id="837962816">
      <w:bodyDiv w:val="1"/>
      <w:marLeft w:val="0"/>
      <w:marRight w:val="0"/>
      <w:marTop w:val="0"/>
      <w:marBottom w:val="0"/>
      <w:divBdr>
        <w:top w:val="none" w:sz="0" w:space="0" w:color="auto"/>
        <w:left w:val="none" w:sz="0" w:space="0" w:color="auto"/>
        <w:bottom w:val="none" w:sz="0" w:space="0" w:color="auto"/>
        <w:right w:val="none" w:sz="0" w:space="0" w:color="auto"/>
      </w:divBdr>
    </w:div>
    <w:div w:id="856502002">
      <w:bodyDiv w:val="1"/>
      <w:marLeft w:val="0"/>
      <w:marRight w:val="0"/>
      <w:marTop w:val="0"/>
      <w:marBottom w:val="0"/>
      <w:divBdr>
        <w:top w:val="none" w:sz="0" w:space="0" w:color="auto"/>
        <w:left w:val="none" w:sz="0" w:space="0" w:color="auto"/>
        <w:bottom w:val="none" w:sz="0" w:space="0" w:color="auto"/>
        <w:right w:val="none" w:sz="0" w:space="0" w:color="auto"/>
      </w:divBdr>
    </w:div>
    <w:div w:id="871841211">
      <w:bodyDiv w:val="1"/>
      <w:marLeft w:val="0"/>
      <w:marRight w:val="0"/>
      <w:marTop w:val="0"/>
      <w:marBottom w:val="0"/>
      <w:divBdr>
        <w:top w:val="none" w:sz="0" w:space="0" w:color="auto"/>
        <w:left w:val="none" w:sz="0" w:space="0" w:color="auto"/>
        <w:bottom w:val="none" w:sz="0" w:space="0" w:color="auto"/>
        <w:right w:val="none" w:sz="0" w:space="0" w:color="auto"/>
      </w:divBdr>
    </w:div>
    <w:div w:id="897281597">
      <w:bodyDiv w:val="1"/>
      <w:marLeft w:val="0"/>
      <w:marRight w:val="0"/>
      <w:marTop w:val="0"/>
      <w:marBottom w:val="0"/>
      <w:divBdr>
        <w:top w:val="none" w:sz="0" w:space="0" w:color="auto"/>
        <w:left w:val="none" w:sz="0" w:space="0" w:color="auto"/>
        <w:bottom w:val="none" w:sz="0" w:space="0" w:color="auto"/>
        <w:right w:val="none" w:sz="0" w:space="0" w:color="auto"/>
      </w:divBdr>
    </w:div>
    <w:div w:id="904217748">
      <w:bodyDiv w:val="1"/>
      <w:marLeft w:val="0"/>
      <w:marRight w:val="0"/>
      <w:marTop w:val="0"/>
      <w:marBottom w:val="0"/>
      <w:divBdr>
        <w:top w:val="none" w:sz="0" w:space="0" w:color="auto"/>
        <w:left w:val="none" w:sz="0" w:space="0" w:color="auto"/>
        <w:bottom w:val="none" w:sz="0" w:space="0" w:color="auto"/>
        <w:right w:val="none" w:sz="0" w:space="0" w:color="auto"/>
      </w:divBdr>
    </w:div>
    <w:div w:id="932008689">
      <w:bodyDiv w:val="1"/>
      <w:marLeft w:val="0"/>
      <w:marRight w:val="0"/>
      <w:marTop w:val="0"/>
      <w:marBottom w:val="0"/>
      <w:divBdr>
        <w:top w:val="none" w:sz="0" w:space="0" w:color="auto"/>
        <w:left w:val="none" w:sz="0" w:space="0" w:color="auto"/>
        <w:bottom w:val="none" w:sz="0" w:space="0" w:color="auto"/>
        <w:right w:val="none" w:sz="0" w:space="0" w:color="auto"/>
      </w:divBdr>
    </w:div>
    <w:div w:id="933320257">
      <w:bodyDiv w:val="1"/>
      <w:marLeft w:val="0"/>
      <w:marRight w:val="0"/>
      <w:marTop w:val="0"/>
      <w:marBottom w:val="0"/>
      <w:divBdr>
        <w:top w:val="none" w:sz="0" w:space="0" w:color="auto"/>
        <w:left w:val="none" w:sz="0" w:space="0" w:color="auto"/>
        <w:bottom w:val="none" w:sz="0" w:space="0" w:color="auto"/>
        <w:right w:val="none" w:sz="0" w:space="0" w:color="auto"/>
      </w:divBdr>
    </w:div>
    <w:div w:id="943079474">
      <w:bodyDiv w:val="1"/>
      <w:marLeft w:val="0"/>
      <w:marRight w:val="0"/>
      <w:marTop w:val="0"/>
      <w:marBottom w:val="0"/>
      <w:divBdr>
        <w:top w:val="none" w:sz="0" w:space="0" w:color="auto"/>
        <w:left w:val="none" w:sz="0" w:space="0" w:color="auto"/>
        <w:bottom w:val="none" w:sz="0" w:space="0" w:color="auto"/>
        <w:right w:val="none" w:sz="0" w:space="0" w:color="auto"/>
      </w:divBdr>
    </w:div>
    <w:div w:id="948394261">
      <w:bodyDiv w:val="1"/>
      <w:marLeft w:val="0"/>
      <w:marRight w:val="0"/>
      <w:marTop w:val="0"/>
      <w:marBottom w:val="0"/>
      <w:divBdr>
        <w:top w:val="none" w:sz="0" w:space="0" w:color="auto"/>
        <w:left w:val="none" w:sz="0" w:space="0" w:color="auto"/>
        <w:bottom w:val="none" w:sz="0" w:space="0" w:color="auto"/>
        <w:right w:val="none" w:sz="0" w:space="0" w:color="auto"/>
      </w:divBdr>
    </w:div>
    <w:div w:id="951790104">
      <w:bodyDiv w:val="1"/>
      <w:marLeft w:val="0"/>
      <w:marRight w:val="0"/>
      <w:marTop w:val="0"/>
      <w:marBottom w:val="0"/>
      <w:divBdr>
        <w:top w:val="none" w:sz="0" w:space="0" w:color="auto"/>
        <w:left w:val="none" w:sz="0" w:space="0" w:color="auto"/>
        <w:bottom w:val="none" w:sz="0" w:space="0" w:color="auto"/>
        <w:right w:val="none" w:sz="0" w:space="0" w:color="auto"/>
      </w:divBdr>
    </w:div>
    <w:div w:id="969019494">
      <w:bodyDiv w:val="1"/>
      <w:marLeft w:val="0"/>
      <w:marRight w:val="0"/>
      <w:marTop w:val="0"/>
      <w:marBottom w:val="0"/>
      <w:divBdr>
        <w:top w:val="none" w:sz="0" w:space="0" w:color="auto"/>
        <w:left w:val="none" w:sz="0" w:space="0" w:color="auto"/>
        <w:bottom w:val="none" w:sz="0" w:space="0" w:color="auto"/>
        <w:right w:val="none" w:sz="0" w:space="0" w:color="auto"/>
      </w:divBdr>
    </w:div>
    <w:div w:id="988247462">
      <w:bodyDiv w:val="1"/>
      <w:marLeft w:val="0"/>
      <w:marRight w:val="0"/>
      <w:marTop w:val="0"/>
      <w:marBottom w:val="0"/>
      <w:divBdr>
        <w:top w:val="none" w:sz="0" w:space="0" w:color="auto"/>
        <w:left w:val="none" w:sz="0" w:space="0" w:color="auto"/>
        <w:bottom w:val="none" w:sz="0" w:space="0" w:color="auto"/>
        <w:right w:val="none" w:sz="0" w:space="0" w:color="auto"/>
      </w:divBdr>
    </w:div>
    <w:div w:id="1019088211">
      <w:bodyDiv w:val="1"/>
      <w:marLeft w:val="0"/>
      <w:marRight w:val="0"/>
      <w:marTop w:val="0"/>
      <w:marBottom w:val="0"/>
      <w:divBdr>
        <w:top w:val="none" w:sz="0" w:space="0" w:color="auto"/>
        <w:left w:val="none" w:sz="0" w:space="0" w:color="auto"/>
        <w:bottom w:val="none" w:sz="0" w:space="0" w:color="auto"/>
        <w:right w:val="none" w:sz="0" w:space="0" w:color="auto"/>
      </w:divBdr>
    </w:div>
    <w:div w:id="1040470347">
      <w:bodyDiv w:val="1"/>
      <w:marLeft w:val="0"/>
      <w:marRight w:val="0"/>
      <w:marTop w:val="0"/>
      <w:marBottom w:val="0"/>
      <w:divBdr>
        <w:top w:val="none" w:sz="0" w:space="0" w:color="auto"/>
        <w:left w:val="none" w:sz="0" w:space="0" w:color="auto"/>
        <w:bottom w:val="none" w:sz="0" w:space="0" w:color="auto"/>
        <w:right w:val="none" w:sz="0" w:space="0" w:color="auto"/>
      </w:divBdr>
    </w:div>
    <w:div w:id="1073240143">
      <w:bodyDiv w:val="1"/>
      <w:marLeft w:val="0"/>
      <w:marRight w:val="0"/>
      <w:marTop w:val="0"/>
      <w:marBottom w:val="0"/>
      <w:divBdr>
        <w:top w:val="none" w:sz="0" w:space="0" w:color="auto"/>
        <w:left w:val="none" w:sz="0" w:space="0" w:color="auto"/>
        <w:bottom w:val="none" w:sz="0" w:space="0" w:color="auto"/>
        <w:right w:val="none" w:sz="0" w:space="0" w:color="auto"/>
      </w:divBdr>
    </w:div>
    <w:div w:id="1100178987">
      <w:bodyDiv w:val="1"/>
      <w:marLeft w:val="0"/>
      <w:marRight w:val="0"/>
      <w:marTop w:val="0"/>
      <w:marBottom w:val="0"/>
      <w:divBdr>
        <w:top w:val="none" w:sz="0" w:space="0" w:color="auto"/>
        <w:left w:val="none" w:sz="0" w:space="0" w:color="auto"/>
        <w:bottom w:val="none" w:sz="0" w:space="0" w:color="auto"/>
        <w:right w:val="none" w:sz="0" w:space="0" w:color="auto"/>
      </w:divBdr>
    </w:div>
    <w:div w:id="1114135488">
      <w:bodyDiv w:val="1"/>
      <w:marLeft w:val="0"/>
      <w:marRight w:val="0"/>
      <w:marTop w:val="0"/>
      <w:marBottom w:val="0"/>
      <w:divBdr>
        <w:top w:val="none" w:sz="0" w:space="0" w:color="auto"/>
        <w:left w:val="none" w:sz="0" w:space="0" w:color="auto"/>
        <w:bottom w:val="none" w:sz="0" w:space="0" w:color="auto"/>
        <w:right w:val="none" w:sz="0" w:space="0" w:color="auto"/>
      </w:divBdr>
    </w:div>
    <w:div w:id="1117454567">
      <w:bodyDiv w:val="1"/>
      <w:marLeft w:val="0"/>
      <w:marRight w:val="0"/>
      <w:marTop w:val="0"/>
      <w:marBottom w:val="0"/>
      <w:divBdr>
        <w:top w:val="none" w:sz="0" w:space="0" w:color="auto"/>
        <w:left w:val="none" w:sz="0" w:space="0" w:color="auto"/>
        <w:bottom w:val="none" w:sz="0" w:space="0" w:color="auto"/>
        <w:right w:val="none" w:sz="0" w:space="0" w:color="auto"/>
      </w:divBdr>
    </w:div>
    <w:div w:id="1149132502">
      <w:bodyDiv w:val="1"/>
      <w:marLeft w:val="0"/>
      <w:marRight w:val="0"/>
      <w:marTop w:val="0"/>
      <w:marBottom w:val="0"/>
      <w:divBdr>
        <w:top w:val="none" w:sz="0" w:space="0" w:color="auto"/>
        <w:left w:val="none" w:sz="0" w:space="0" w:color="auto"/>
        <w:bottom w:val="none" w:sz="0" w:space="0" w:color="auto"/>
        <w:right w:val="none" w:sz="0" w:space="0" w:color="auto"/>
      </w:divBdr>
    </w:div>
    <w:div w:id="1151867771">
      <w:bodyDiv w:val="1"/>
      <w:marLeft w:val="0"/>
      <w:marRight w:val="0"/>
      <w:marTop w:val="0"/>
      <w:marBottom w:val="0"/>
      <w:divBdr>
        <w:top w:val="none" w:sz="0" w:space="0" w:color="auto"/>
        <w:left w:val="none" w:sz="0" w:space="0" w:color="auto"/>
        <w:bottom w:val="none" w:sz="0" w:space="0" w:color="auto"/>
        <w:right w:val="none" w:sz="0" w:space="0" w:color="auto"/>
      </w:divBdr>
    </w:div>
    <w:div w:id="1183398508">
      <w:bodyDiv w:val="1"/>
      <w:marLeft w:val="0"/>
      <w:marRight w:val="0"/>
      <w:marTop w:val="0"/>
      <w:marBottom w:val="0"/>
      <w:divBdr>
        <w:top w:val="none" w:sz="0" w:space="0" w:color="auto"/>
        <w:left w:val="none" w:sz="0" w:space="0" w:color="auto"/>
        <w:bottom w:val="none" w:sz="0" w:space="0" w:color="auto"/>
        <w:right w:val="none" w:sz="0" w:space="0" w:color="auto"/>
      </w:divBdr>
    </w:div>
    <w:div w:id="1193688146">
      <w:bodyDiv w:val="1"/>
      <w:marLeft w:val="0"/>
      <w:marRight w:val="0"/>
      <w:marTop w:val="0"/>
      <w:marBottom w:val="0"/>
      <w:divBdr>
        <w:top w:val="none" w:sz="0" w:space="0" w:color="auto"/>
        <w:left w:val="none" w:sz="0" w:space="0" w:color="auto"/>
        <w:bottom w:val="none" w:sz="0" w:space="0" w:color="auto"/>
        <w:right w:val="none" w:sz="0" w:space="0" w:color="auto"/>
      </w:divBdr>
    </w:div>
    <w:div w:id="1202089860">
      <w:bodyDiv w:val="1"/>
      <w:marLeft w:val="0"/>
      <w:marRight w:val="0"/>
      <w:marTop w:val="0"/>
      <w:marBottom w:val="0"/>
      <w:divBdr>
        <w:top w:val="none" w:sz="0" w:space="0" w:color="auto"/>
        <w:left w:val="none" w:sz="0" w:space="0" w:color="auto"/>
        <w:bottom w:val="none" w:sz="0" w:space="0" w:color="auto"/>
        <w:right w:val="none" w:sz="0" w:space="0" w:color="auto"/>
      </w:divBdr>
    </w:div>
    <w:div w:id="1205871696">
      <w:bodyDiv w:val="1"/>
      <w:marLeft w:val="0"/>
      <w:marRight w:val="0"/>
      <w:marTop w:val="0"/>
      <w:marBottom w:val="0"/>
      <w:divBdr>
        <w:top w:val="none" w:sz="0" w:space="0" w:color="auto"/>
        <w:left w:val="none" w:sz="0" w:space="0" w:color="auto"/>
        <w:bottom w:val="none" w:sz="0" w:space="0" w:color="auto"/>
        <w:right w:val="none" w:sz="0" w:space="0" w:color="auto"/>
      </w:divBdr>
    </w:div>
    <w:div w:id="1219248936">
      <w:bodyDiv w:val="1"/>
      <w:marLeft w:val="0"/>
      <w:marRight w:val="0"/>
      <w:marTop w:val="0"/>
      <w:marBottom w:val="0"/>
      <w:divBdr>
        <w:top w:val="none" w:sz="0" w:space="0" w:color="auto"/>
        <w:left w:val="none" w:sz="0" w:space="0" w:color="auto"/>
        <w:bottom w:val="none" w:sz="0" w:space="0" w:color="auto"/>
        <w:right w:val="none" w:sz="0" w:space="0" w:color="auto"/>
      </w:divBdr>
    </w:div>
    <w:div w:id="1223636763">
      <w:bodyDiv w:val="1"/>
      <w:marLeft w:val="0"/>
      <w:marRight w:val="0"/>
      <w:marTop w:val="0"/>
      <w:marBottom w:val="0"/>
      <w:divBdr>
        <w:top w:val="none" w:sz="0" w:space="0" w:color="auto"/>
        <w:left w:val="none" w:sz="0" w:space="0" w:color="auto"/>
        <w:bottom w:val="none" w:sz="0" w:space="0" w:color="auto"/>
        <w:right w:val="none" w:sz="0" w:space="0" w:color="auto"/>
      </w:divBdr>
    </w:div>
    <w:div w:id="1241252607">
      <w:bodyDiv w:val="1"/>
      <w:marLeft w:val="0"/>
      <w:marRight w:val="0"/>
      <w:marTop w:val="0"/>
      <w:marBottom w:val="0"/>
      <w:divBdr>
        <w:top w:val="none" w:sz="0" w:space="0" w:color="auto"/>
        <w:left w:val="none" w:sz="0" w:space="0" w:color="auto"/>
        <w:bottom w:val="none" w:sz="0" w:space="0" w:color="auto"/>
        <w:right w:val="none" w:sz="0" w:space="0" w:color="auto"/>
      </w:divBdr>
    </w:div>
    <w:div w:id="1248537649">
      <w:bodyDiv w:val="1"/>
      <w:marLeft w:val="0"/>
      <w:marRight w:val="0"/>
      <w:marTop w:val="0"/>
      <w:marBottom w:val="0"/>
      <w:divBdr>
        <w:top w:val="none" w:sz="0" w:space="0" w:color="auto"/>
        <w:left w:val="none" w:sz="0" w:space="0" w:color="auto"/>
        <w:bottom w:val="none" w:sz="0" w:space="0" w:color="auto"/>
        <w:right w:val="none" w:sz="0" w:space="0" w:color="auto"/>
      </w:divBdr>
    </w:div>
    <w:div w:id="1301498814">
      <w:bodyDiv w:val="1"/>
      <w:marLeft w:val="0"/>
      <w:marRight w:val="0"/>
      <w:marTop w:val="0"/>
      <w:marBottom w:val="0"/>
      <w:divBdr>
        <w:top w:val="none" w:sz="0" w:space="0" w:color="auto"/>
        <w:left w:val="none" w:sz="0" w:space="0" w:color="auto"/>
        <w:bottom w:val="none" w:sz="0" w:space="0" w:color="auto"/>
        <w:right w:val="none" w:sz="0" w:space="0" w:color="auto"/>
      </w:divBdr>
    </w:div>
    <w:div w:id="1314094546">
      <w:bodyDiv w:val="1"/>
      <w:marLeft w:val="0"/>
      <w:marRight w:val="0"/>
      <w:marTop w:val="0"/>
      <w:marBottom w:val="0"/>
      <w:divBdr>
        <w:top w:val="none" w:sz="0" w:space="0" w:color="auto"/>
        <w:left w:val="none" w:sz="0" w:space="0" w:color="auto"/>
        <w:bottom w:val="none" w:sz="0" w:space="0" w:color="auto"/>
        <w:right w:val="none" w:sz="0" w:space="0" w:color="auto"/>
      </w:divBdr>
    </w:div>
    <w:div w:id="1365132629">
      <w:bodyDiv w:val="1"/>
      <w:marLeft w:val="0"/>
      <w:marRight w:val="0"/>
      <w:marTop w:val="0"/>
      <w:marBottom w:val="0"/>
      <w:divBdr>
        <w:top w:val="none" w:sz="0" w:space="0" w:color="auto"/>
        <w:left w:val="none" w:sz="0" w:space="0" w:color="auto"/>
        <w:bottom w:val="none" w:sz="0" w:space="0" w:color="auto"/>
        <w:right w:val="none" w:sz="0" w:space="0" w:color="auto"/>
      </w:divBdr>
    </w:div>
    <w:div w:id="1374305240">
      <w:bodyDiv w:val="1"/>
      <w:marLeft w:val="0"/>
      <w:marRight w:val="0"/>
      <w:marTop w:val="0"/>
      <w:marBottom w:val="0"/>
      <w:divBdr>
        <w:top w:val="none" w:sz="0" w:space="0" w:color="auto"/>
        <w:left w:val="none" w:sz="0" w:space="0" w:color="auto"/>
        <w:bottom w:val="none" w:sz="0" w:space="0" w:color="auto"/>
        <w:right w:val="none" w:sz="0" w:space="0" w:color="auto"/>
      </w:divBdr>
    </w:div>
    <w:div w:id="1469132098">
      <w:bodyDiv w:val="1"/>
      <w:marLeft w:val="0"/>
      <w:marRight w:val="0"/>
      <w:marTop w:val="0"/>
      <w:marBottom w:val="0"/>
      <w:divBdr>
        <w:top w:val="none" w:sz="0" w:space="0" w:color="auto"/>
        <w:left w:val="none" w:sz="0" w:space="0" w:color="auto"/>
        <w:bottom w:val="none" w:sz="0" w:space="0" w:color="auto"/>
        <w:right w:val="none" w:sz="0" w:space="0" w:color="auto"/>
      </w:divBdr>
    </w:div>
    <w:div w:id="1492018309">
      <w:bodyDiv w:val="1"/>
      <w:marLeft w:val="0"/>
      <w:marRight w:val="0"/>
      <w:marTop w:val="0"/>
      <w:marBottom w:val="0"/>
      <w:divBdr>
        <w:top w:val="none" w:sz="0" w:space="0" w:color="auto"/>
        <w:left w:val="none" w:sz="0" w:space="0" w:color="auto"/>
        <w:bottom w:val="none" w:sz="0" w:space="0" w:color="auto"/>
        <w:right w:val="none" w:sz="0" w:space="0" w:color="auto"/>
      </w:divBdr>
    </w:div>
    <w:div w:id="1501969049">
      <w:bodyDiv w:val="1"/>
      <w:marLeft w:val="0"/>
      <w:marRight w:val="0"/>
      <w:marTop w:val="0"/>
      <w:marBottom w:val="0"/>
      <w:divBdr>
        <w:top w:val="none" w:sz="0" w:space="0" w:color="auto"/>
        <w:left w:val="none" w:sz="0" w:space="0" w:color="auto"/>
        <w:bottom w:val="none" w:sz="0" w:space="0" w:color="auto"/>
        <w:right w:val="none" w:sz="0" w:space="0" w:color="auto"/>
      </w:divBdr>
    </w:div>
    <w:div w:id="1535652558">
      <w:bodyDiv w:val="1"/>
      <w:marLeft w:val="0"/>
      <w:marRight w:val="0"/>
      <w:marTop w:val="0"/>
      <w:marBottom w:val="0"/>
      <w:divBdr>
        <w:top w:val="none" w:sz="0" w:space="0" w:color="auto"/>
        <w:left w:val="none" w:sz="0" w:space="0" w:color="auto"/>
        <w:bottom w:val="none" w:sz="0" w:space="0" w:color="auto"/>
        <w:right w:val="none" w:sz="0" w:space="0" w:color="auto"/>
      </w:divBdr>
    </w:div>
    <w:div w:id="1618096874">
      <w:bodyDiv w:val="1"/>
      <w:marLeft w:val="0"/>
      <w:marRight w:val="0"/>
      <w:marTop w:val="0"/>
      <w:marBottom w:val="0"/>
      <w:divBdr>
        <w:top w:val="none" w:sz="0" w:space="0" w:color="auto"/>
        <w:left w:val="none" w:sz="0" w:space="0" w:color="auto"/>
        <w:bottom w:val="none" w:sz="0" w:space="0" w:color="auto"/>
        <w:right w:val="none" w:sz="0" w:space="0" w:color="auto"/>
      </w:divBdr>
    </w:div>
    <w:div w:id="1642036553">
      <w:bodyDiv w:val="1"/>
      <w:marLeft w:val="0"/>
      <w:marRight w:val="0"/>
      <w:marTop w:val="0"/>
      <w:marBottom w:val="0"/>
      <w:divBdr>
        <w:top w:val="none" w:sz="0" w:space="0" w:color="auto"/>
        <w:left w:val="none" w:sz="0" w:space="0" w:color="auto"/>
        <w:bottom w:val="none" w:sz="0" w:space="0" w:color="auto"/>
        <w:right w:val="none" w:sz="0" w:space="0" w:color="auto"/>
      </w:divBdr>
    </w:div>
    <w:div w:id="1680812691">
      <w:bodyDiv w:val="1"/>
      <w:marLeft w:val="0"/>
      <w:marRight w:val="0"/>
      <w:marTop w:val="0"/>
      <w:marBottom w:val="0"/>
      <w:divBdr>
        <w:top w:val="none" w:sz="0" w:space="0" w:color="auto"/>
        <w:left w:val="none" w:sz="0" w:space="0" w:color="auto"/>
        <w:bottom w:val="none" w:sz="0" w:space="0" w:color="auto"/>
        <w:right w:val="none" w:sz="0" w:space="0" w:color="auto"/>
      </w:divBdr>
    </w:div>
    <w:div w:id="1682009644">
      <w:bodyDiv w:val="1"/>
      <w:marLeft w:val="0"/>
      <w:marRight w:val="0"/>
      <w:marTop w:val="0"/>
      <w:marBottom w:val="0"/>
      <w:divBdr>
        <w:top w:val="none" w:sz="0" w:space="0" w:color="auto"/>
        <w:left w:val="none" w:sz="0" w:space="0" w:color="auto"/>
        <w:bottom w:val="none" w:sz="0" w:space="0" w:color="auto"/>
        <w:right w:val="none" w:sz="0" w:space="0" w:color="auto"/>
      </w:divBdr>
    </w:div>
    <w:div w:id="1696153543">
      <w:bodyDiv w:val="1"/>
      <w:marLeft w:val="0"/>
      <w:marRight w:val="0"/>
      <w:marTop w:val="0"/>
      <w:marBottom w:val="0"/>
      <w:divBdr>
        <w:top w:val="none" w:sz="0" w:space="0" w:color="auto"/>
        <w:left w:val="none" w:sz="0" w:space="0" w:color="auto"/>
        <w:bottom w:val="none" w:sz="0" w:space="0" w:color="auto"/>
        <w:right w:val="none" w:sz="0" w:space="0" w:color="auto"/>
      </w:divBdr>
    </w:div>
    <w:div w:id="1714502480">
      <w:bodyDiv w:val="1"/>
      <w:marLeft w:val="0"/>
      <w:marRight w:val="0"/>
      <w:marTop w:val="0"/>
      <w:marBottom w:val="0"/>
      <w:divBdr>
        <w:top w:val="none" w:sz="0" w:space="0" w:color="auto"/>
        <w:left w:val="none" w:sz="0" w:space="0" w:color="auto"/>
        <w:bottom w:val="none" w:sz="0" w:space="0" w:color="auto"/>
        <w:right w:val="none" w:sz="0" w:space="0" w:color="auto"/>
      </w:divBdr>
      <w:divsChild>
        <w:div w:id="1117990077">
          <w:marLeft w:val="0"/>
          <w:marRight w:val="0"/>
          <w:marTop w:val="0"/>
          <w:marBottom w:val="0"/>
          <w:divBdr>
            <w:top w:val="none" w:sz="0" w:space="0" w:color="auto"/>
            <w:left w:val="none" w:sz="0" w:space="0" w:color="auto"/>
            <w:bottom w:val="none" w:sz="0" w:space="0" w:color="auto"/>
            <w:right w:val="none" w:sz="0" w:space="0" w:color="auto"/>
          </w:divBdr>
        </w:div>
      </w:divsChild>
    </w:div>
    <w:div w:id="1731466178">
      <w:bodyDiv w:val="1"/>
      <w:marLeft w:val="0"/>
      <w:marRight w:val="0"/>
      <w:marTop w:val="0"/>
      <w:marBottom w:val="0"/>
      <w:divBdr>
        <w:top w:val="none" w:sz="0" w:space="0" w:color="auto"/>
        <w:left w:val="none" w:sz="0" w:space="0" w:color="auto"/>
        <w:bottom w:val="none" w:sz="0" w:space="0" w:color="auto"/>
        <w:right w:val="none" w:sz="0" w:space="0" w:color="auto"/>
      </w:divBdr>
    </w:div>
    <w:div w:id="1732655010">
      <w:bodyDiv w:val="1"/>
      <w:marLeft w:val="0"/>
      <w:marRight w:val="0"/>
      <w:marTop w:val="0"/>
      <w:marBottom w:val="0"/>
      <w:divBdr>
        <w:top w:val="none" w:sz="0" w:space="0" w:color="auto"/>
        <w:left w:val="none" w:sz="0" w:space="0" w:color="auto"/>
        <w:bottom w:val="none" w:sz="0" w:space="0" w:color="auto"/>
        <w:right w:val="none" w:sz="0" w:space="0" w:color="auto"/>
      </w:divBdr>
    </w:div>
    <w:div w:id="1748960178">
      <w:bodyDiv w:val="1"/>
      <w:marLeft w:val="0"/>
      <w:marRight w:val="0"/>
      <w:marTop w:val="0"/>
      <w:marBottom w:val="0"/>
      <w:divBdr>
        <w:top w:val="none" w:sz="0" w:space="0" w:color="auto"/>
        <w:left w:val="none" w:sz="0" w:space="0" w:color="auto"/>
        <w:bottom w:val="none" w:sz="0" w:space="0" w:color="auto"/>
        <w:right w:val="none" w:sz="0" w:space="0" w:color="auto"/>
      </w:divBdr>
    </w:div>
    <w:div w:id="1754928878">
      <w:bodyDiv w:val="1"/>
      <w:marLeft w:val="0"/>
      <w:marRight w:val="0"/>
      <w:marTop w:val="0"/>
      <w:marBottom w:val="0"/>
      <w:divBdr>
        <w:top w:val="none" w:sz="0" w:space="0" w:color="auto"/>
        <w:left w:val="none" w:sz="0" w:space="0" w:color="auto"/>
        <w:bottom w:val="none" w:sz="0" w:space="0" w:color="auto"/>
        <w:right w:val="none" w:sz="0" w:space="0" w:color="auto"/>
      </w:divBdr>
    </w:div>
    <w:div w:id="1773089867">
      <w:bodyDiv w:val="1"/>
      <w:marLeft w:val="0"/>
      <w:marRight w:val="0"/>
      <w:marTop w:val="0"/>
      <w:marBottom w:val="0"/>
      <w:divBdr>
        <w:top w:val="none" w:sz="0" w:space="0" w:color="auto"/>
        <w:left w:val="none" w:sz="0" w:space="0" w:color="auto"/>
        <w:bottom w:val="none" w:sz="0" w:space="0" w:color="auto"/>
        <w:right w:val="none" w:sz="0" w:space="0" w:color="auto"/>
      </w:divBdr>
    </w:div>
    <w:div w:id="1794863583">
      <w:bodyDiv w:val="1"/>
      <w:marLeft w:val="0"/>
      <w:marRight w:val="0"/>
      <w:marTop w:val="0"/>
      <w:marBottom w:val="0"/>
      <w:divBdr>
        <w:top w:val="none" w:sz="0" w:space="0" w:color="auto"/>
        <w:left w:val="none" w:sz="0" w:space="0" w:color="auto"/>
        <w:bottom w:val="none" w:sz="0" w:space="0" w:color="auto"/>
        <w:right w:val="none" w:sz="0" w:space="0" w:color="auto"/>
      </w:divBdr>
    </w:div>
    <w:div w:id="1828983111">
      <w:bodyDiv w:val="1"/>
      <w:marLeft w:val="0"/>
      <w:marRight w:val="0"/>
      <w:marTop w:val="0"/>
      <w:marBottom w:val="0"/>
      <w:divBdr>
        <w:top w:val="none" w:sz="0" w:space="0" w:color="auto"/>
        <w:left w:val="none" w:sz="0" w:space="0" w:color="auto"/>
        <w:bottom w:val="none" w:sz="0" w:space="0" w:color="auto"/>
        <w:right w:val="none" w:sz="0" w:space="0" w:color="auto"/>
      </w:divBdr>
    </w:div>
    <w:div w:id="1836023565">
      <w:bodyDiv w:val="1"/>
      <w:marLeft w:val="0"/>
      <w:marRight w:val="0"/>
      <w:marTop w:val="0"/>
      <w:marBottom w:val="0"/>
      <w:divBdr>
        <w:top w:val="none" w:sz="0" w:space="0" w:color="auto"/>
        <w:left w:val="none" w:sz="0" w:space="0" w:color="auto"/>
        <w:bottom w:val="none" w:sz="0" w:space="0" w:color="auto"/>
        <w:right w:val="none" w:sz="0" w:space="0" w:color="auto"/>
      </w:divBdr>
    </w:div>
    <w:div w:id="1879314040">
      <w:bodyDiv w:val="1"/>
      <w:marLeft w:val="0"/>
      <w:marRight w:val="0"/>
      <w:marTop w:val="0"/>
      <w:marBottom w:val="0"/>
      <w:divBdr>
        <w:top w:val="none" w:sz="0" w:space="0" w:color="auto"/>
        <w:left w:val="none" w:sz="0" w:space="0" w:color="auto"/>
        <w:bottom w:val="none" w:sz="0" w:space="0" w:color="auto"/>
        <w:right w:val="none" w:sz="0" w:space="0" w:color="auto"/>
      </w:divBdr>
    </w:div>
    <w:div w:id="1945990350">
      <w:bodyDiv w:val="1"/>
      <w:marLeft w:val="0"/>
      <w:marRight w:val="0"/>
      <w:marTop w:val="0"/>
      <w:marBottom w:val="0"/>
      <w:divBdr>
        <w:top w:val="none" w:sz="0" w:space="0" w:color="auto"/>
        <w:left w:val="none" w:sz="0" w:space="0" w:color="auto"/>
        <w:bottom w:val="none" w:sz="0" w:space="0" w:color="auto"/>
        <w:right w:val="none" w:sz="0" w:space="0" w:color="auto"/>
      </w:divBdr>
    </w:div>
    <w:div w:id="2018077406">
      <w:bodyDiv w:val="1"/>
      <w:marLeft w:val="0"/>
      <w:marRight w:val="0"/>
      <w:marTop w:val="0"/>
      <w:marBottom w:val="0"/>
      <w:divBdr>
        <w:top w:val="none" w:sz="0" w:space="0" w:color="auto"/>
        <w:left w:val="none" w:sz="0" w:space="0" w:color="auto"/>
        <w:bottom w:val="none" w:sz="0" w:space="0" w:color="auto"/>
        <w:right w:val="none" w:sz="0" w:space="0" w:color="auto"/>
      </w:divBdr>
    </w:div>
    <w:div w:id="2020815170">
      <w:bodyDiv w:val="1"/>
      <w:marLeft w:val="0"/>
      <w:marRight w:val="0"/>
      <w:marTop w:val="0"/>
      <w:marBottom w:val="0"/>
      <w:divBdr>
        <w:top w:val="none" w:sz="0" w:space="0" w:color="auto"/>
        <w:left w:val="none" w:sz="0" w:space="0" w:color="auto"/>
        <w:bottom w:val="none" w:sz="0" w:space="0" w:color="auto"/>
        <w:right w:val="none" w:sz="0" w:space="0" w:color="auto"/>
      </w:divBdr>
    </w:div>
    <w:div w:id="2054113228">
      <w:bodyDiv w:val="1"/>
      <w:marLeft w:val="0"/>
      <w:marRight w:val="0"/>
      <w:marTop w:val="0"/>
      <w:marBottom w:val="0"/>
      <w:divBdr>
        <w:top w:val="none" w:sz="0" w:space="0" w:color="auto"/>
        <w:left w:val="none" w:sz="0" w:space="0" w:color="auto"/>
        <w:bottom w:val="none" w:sz="0" w:space="0" w:color="auto"/>
        <w:right w:val="none" w:sz="0" w:space="0" w:color="auto"/>
      </w:divBdr>
    </w:div>
    <w:div w:id="2059620103">
      <w:bodyDiv w:val="1"/>
      <w:marLeft w:val="0"/>
      <w:marRight w:val="0"/>
      <w:marTop w:val="0"/>
      <w:marBottom w:val="0"/>
      <w:divBdr>
        <w:top w:val="none" w:sz="0" w:space="0" w:color="auto"/>
        <w:left w:val="none" w:sz="0" w:space="0" w:color="auto"/>
        <w:bottom w:val="none" w:sz="0" w:space="0" w:color="auto"/>
        <w:right w:val="none" w:sz="0" w:space="0" w:color="auto"/>
      </w:divBdr>
    </w:div>
    <w:div w:id="2089646234">
      <w:bodyDiv w:val="1"/>
      <w:marLeft w:val="0"/>
      <w:marRight w:val="0"/>
      <w:marTop w:val="0"/>
      <w:marBottom w:val="0"/>
      <w:divBdr>
        <w:top w:val="none" w:sz="0" w:space="0" w:color="auto"/>
        <w:left w:val="none" w:sz="0" w:space="0" w:color="auto"/>
        <w:bottom w:val="none" w:sz="0" w:space="0" w:color="auto"/>
        <w:right w:val="none" w:sz="0" w:space="0" w:color="auto"/>
      </w:divBdr>
    </w:div>
    <w:div w:id="211039216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Relationship Id="rId3" Type="http://schemas.openxmlformats.org/officeDocument/2006/relationships/hyperlink" Target="https://github.com/Kenai-Watershed-Forum/KWF_Beach_Sampling_2019_2020/blob/main/documents/dispersal%20of%20antimicrobial%20resistant%20bacteria%20by%20AK%20gulls.pdf" TargetMode="External"/><Relationship Id="rId2" Type="http://schemas.openxmlformats.org/officeDocument/2006/relationships/hyperlink" Target="https://elifesciences.org/articles/60080" TargetMode="External"/><Relationship Id="rId1" Type="http://schemas.openxmlformats.org/officeDocument/2006/relationships/hyperlink" Target="https://owl.purdue.edu/owl/research_and_citation/apa6_style/apa_formatting_and_style_guide/apa_abbreviations.html" TargetMode="External"/><Relationship Id="rId5" Type="http://schemas.openxmlformats.org/officeDocument/2006/relationships/hyperlink" Target="https://dec.alaska.gov/water/water-quality/beach-program/past-reports/" TargetMode="External"/><Relationship Id="rId4" Type="http://schemas.openxmlformats.org/officeDocument/2006/relationships/hyperlink" Target="https://dec.alaska.gov/water/water-quality/reports" TargetMode="External"/></Relationships>
</file>

<file path=word/_rels/document.xml.rels><?xml version="1.0" encoding="UTF-8" standalone="yes"?>
<Relationships xmlns="http://schemas.openxmlformats.org/package/2006/relationships"><Relationship Id="rId26" Type="http://schemas.openxmlformats.org/officeDocument/2006/relationships/hyperlink" Target="https://dec.alaska.gov/water/water-quality/beach-program/kenai-river-beaches-dipnetting-safety" TargetMode="External"/><Relationship Id="rId21" Type="http://schemas.openxmlformats.org/officeDocument/2006/relationships/image" Target="media/image5.png"/><Relationship Id="rId42" Type="http://schemas.openxmlformats.org/officeDocument/2006/relationships/hyperlink" Target="https://dec.alaska.gov/media/15688/alaska-consolidated-assessment-listing-methodology-for-2020-integrated-report.pdf" TargetMode="External"/><Relationship Id="rId47" Type="http://schemas.openxmlformats.org/officeDocument/2006/relationships/hyperlink" Target="https://www.adfg.alaska.gov/sf/FishCounts/" TargetMode="External"/><Relationship Id="rId63" Type="http://schemas.openxmlformats.org/officeDocument/2006/relationships/image" Target="media/image22.jpeg"/><Relationship Id="rId68" Type="http://schemas.openxmlformats.org/officeDocument/2006/relationships/image" Target="media/image27.jpeg"/><Relationship Id="rId16" Type="http://schemas.openxmlformats.org/officeDocument/2006/relationships/footer" Target="footer3.xml"/><Relationship Id="rId11" Type="http://schemas.openxmlformats.org/officeDocument/2006/relationships/header" Target="header1.xml"/><Relationship Id="rId24" Type="http://schemas.openxmlformats.org/officeDocument/2006/relationships/header" Target="header5.xml"/><Relationship Id="rId32" Type="http://schemas.openxmlformats.org/officeDocument/2006/relationships/image" Target="media/image11.png"/><Relationship Id="rId37" Type="http://schemas.openxmlformats.org/officeDocument/2006/relationships/image" Target="media/image16.jpeg"/><Relationship Id="rId40" Type="http://schemas.openxmlformats.org/officeDocument/2006/relationships/hyperlink" Target="https://github.com/Kenai-Watershed-Forum/KWF_Beach_Sampling_2019_2020" TargetMode="External"/><Relationship Id="rId45" Type="http://schemas.openxmlformats.org/officeDocument/2006/relationships/hyperlink" Target="https://dec.alaska.gov/water/water-quality/beach-program/" TargetMode="External"/><Relationship Id="rId53" Type="http://schemas.openxmlformats.org/officeDocument/2006/relationships/hyperlink" Target="https://scholarcommons.usf.edu/geo_studpub/76/" TargetMode="External"/><Relationship Id="rId58" Type="http://schemas.openxmlformats.org/officeDocument/2006/relationships/hyperlink" Target="http://dx.doi.org/10.1080/03632415.2017.1374251" TargetMode="External"/><Relationship Id="rId66" Type="http://schemas.openxmlformats.org/officeDocument/2006/relationships/image" Target="media/image25.jpeg"/><Relationship Id="rId74" Type="http://schemas.openxmlformats.org/officeDocument/2006/relationships/image" Target="media/image33.emf"/><Relationship Id="rId79" Type="http://schemas.microsoft.com/office/2011/relationships/people" Target="people.xml"/><Relationship Id="rId5" Type="http://schemas.openxmlformats.org/officeDocument/2006/relationships/webSettings" Target="webSettings.xml"/><Relationship Id="rId61" Type="http://schemas.openxmlformats.org/officeDocument/2006/relationships/image" Target="media/image20.jpeg"/><Relationship Id="rId19" Type="http://schemas.openxmlformats.org/officeDocument/2006/relationships/header" Target="header4.xml"/><Relationship Id="rId14" Type="http://schemas.openxmlformats.org/officeDocument/2006/relationships/footer" Target="footer2.xml"/><Relationship Id="rId22" Type="http://schemas.openxmlformats.org/officeDocument/2006/relationships/image" Target="media/image6.emf"/><Relationship Id="rId27" Type="http://schemas.openxmlformats.org/officeDocument/2006/relationships/image" Target="media/image8.png"/><Relationship Id="rId30" Type="http://schemas.openxmlformats.org/officeDocument/2006/relationships/image" Target="media/image9.png"/><Relationship Id="rId35" Type="http://schemas.openxmlformats.org/officeDocument/2006/relationships/image" Target="media/image14.png"/><Relationship Id="rId43" Type="http://schemas.openxmlformats.org/officeDocument/2006/relationships/hyperlink" Target="https://dec.alaska.gov/media/20323/2020-kenai-beach-sampling-handbook.pdf" TargetMode="External"/><Relationship Id="rId48" Type="http://schemas.openxmlformats.org/officeDocument/2006/relationships/hyperlink" Target="https://www.adfg.alaska.gov/index.cfm?adfg=PersonalUsebyAreaSouthcentralKenaiSalmon.harvest" TargetMode="External"/><Relationship Id="rId56" Type="http://schemas.openxmlformats.org/officeDocument/2006/relationships/hyperlink" Target="https://doi.org/0.1080/14634980490483953" TargetMode="External"/><Relationship Id="rId64" Type="http://schemas.openxmlformats.org/officeDocument/2006/relationships/image" Target="media/image23.jpeg"/><Relationship Id="rId69" Type="http://schemas.openxmlformats.org/officeDocument/2006/relationships/image" Target="media/image28.jpg"/><Relationship Id="rId77" Type="http://schemas.openxmlformats.org/officeDocument/2006/relationships/image" Target="media/image34.png"/><Relationship Id="rId8" Type="http://schemas.openxmlformats.org/officeDocument/2006/relationships/comments" Target="comments.xml"/><Relationship Id="rId51" Type="http://schemas.openxmlformats.org/officeDocument/2006/relationships/hyperlink" Target="https://watersgeo.epa.gov/beacon2/" TargetMode="External"/><Relationship Id="rId72" Type="http://schemas.openxmlformats.org/officeDocument/2006/relationships/image" Target="media/image31.tmp"/><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4.png"/><Relationship Id="rId25" Type="http://schemas.openxmlformats.org/officeDocument/2006/relationships/hyperlink" Target="https://www.facebook.com/AlaskaDEC/" TargetMode="External"/><Relationship Id="rId33" Type="http://schemas.openxmlformats.org/officeDocument/2006/relationships/image" Target="media/image12.png"/><Relationship Id="rId38" Type="http://schemas.openxmlformats.org/officeDocument/2006/relationships/image" Target="media/image17.png"/><Relationship Id="rId46" Type="http://schemas.openxmlformats.org/officeDocument/2006/relationships/hyperlink" Target="http://www.adfg.alaska.gov/index.cfm?adfg=personalusebyareasouthcentralkenaisalmon.main" TargetMode="External"/><Relationship Id="rId59" Type="http://schemas.openxmlformats.org/officeDocument/2006/relationships/image" Target="media/image18.jpeg"/><Relationship Id="rId67" Type="http://schemas.openxmlformats.org/officeDocument/2006/relationships/image" Target="media/image26.jpeg"/><Relationship Id="rId20" Type="http://schemas.openxmlformats.org/officeDocument/2006/relationships/footer" Target="footer4.xml"/><Relationship Id="rId41" Type="http://schemas.openxmlformats.org/officeDocument/2006/relationships/hyperlink" Target="http://www.legis.state.ak.us/basis/aac.asp" TargetMode="External"/><Relationship Id="rId54" Type="http://schemas.openxmlformats.org/officeDocument/2006/relationships/hyperlink" Target="https://doi.org/10.3390/w11102162" TargetMode="External"/><Relationship Id="rId62" Type="http://schemas.openxmlformats.org/officeDocument/2006/relationships/image" Target="media/image21.jpeg"/><Relationship Id="rId70" Type="http://schemas.openxmlformats.org/officeDocument/2006/relationships/image" Target="media/image29.tmp"/><Relationship Id="rId75" Type="http://schemas.openxmlformats.org/officeDocument/2006/relationships/oleObject" Target="embeddings/oleObject1.bin"/><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image" Target="media/image7.png"/><Relationship Id="rId28" Type="http://schemas.openxmlformats.org/officeDocument/2006/relationships/hyperlink" Target="https://dec.alaska.gov/water/water-quality/beach-program/kenai-river/" TargetMode="External"/><Relationship Id="rId36" Type="http://schemas.openxmlformats.org/officeDocument/2006/relationships/image" Target="media/image15.png"/><Relationship Id="rId49" Type="http://schemas.openxmlformats.org/officeDocument/2006/relationships/hyperlink" Target="https://doi.org/10.1016/j.ecolmodel.2017.06.024" TargetMode="External"/><Relationship Id="rId57" Type="http://schemas.openxmlformats.org/officeDocument/2006/relationships/hyperlink" Target="https://www.rsc.org/images/sampling-uncertainty-58_tcm18-237148.pdf" TargetMode="External"/><Relationship Id="rId10" Type="http://schemas.openxmlformats.org/officeDocument/2006/relationships/image" Target="media/image1.jpeg"/><Relationship Id="rId31" Type="http://schemas.openxmlformats.org/officeDocument/2006/relationships/image" Target="media/image10.emf"/><Relationship Id="rId44" Type="http://schemas.openxmlformats.org/officeDocument/2006/relationships/hyperlink" Target="https://github.com/Kenai-Watershed-Forum/KWF_Beach_Sampling_2019_2020/blob/main/%20documents/2020%20Kenai%20BEACH%20QAPP_2020.docx" TargetMode="External"/><Relationship Id="rId52" Type="http://schemas.openxmlformats.org/officeDocument/2006/relationships/hyperlink" Target="https://www.epa.gov/ceam/virtual-beach-vb" TargetMode="External"/><Relationship Id="rId60" Type="http://schemas.openxmlformats.org/officeDocument/2006/relationships/image" Target="media/image19.jpeg"/><Relationship Id="rId65" Type="http://schemas.openxmlformats.org/officeDocument/2006/relationships/image" Target="media/image24.jpeg"/><Relationship Id="rId73" Type="http://schemas.openxmlformats.org/officeDocument/2006/relationships/image" Target="media/image32.tmp"/><Relationship Id="rId78" Type="http://schemas.openxmlformats.org/officeDocument/2006/relationships/fontTable" Target="fontTable.xml"/><Relationship Id="rId4" Type="http://schemas.openxmlformats.org/officeDocument/2006/relationships/settings" Target="settings.xml"/><Relationship Id="rId9" Type="http://schemas.microsoft.com/office/2011/relationships/commentsExtended" Target="commentsExtended.xml"/><Relationship Id="rId13" Type="http://schemas.openxmlformats.org/officeDocument/2006/relationships/footer" Target="footer1.xml"/><Relationship Id="rId18" Type="http://schemas.openxmlformats.org/officeDocument/2006/relationships/hyperlink" Target="http://www.kenaiwatershed.org" TargetMode="External"/><Relationship Id="rId39" Type="http://schemas.openxmlformats.org/officeDocument/2006/relationships/hyperlink" Target="https://dec.alaska.gov/water/water-quality/beach-program/past-reports/" TargetMode="External"/><Relationship Id="rId34" Type="http://schemas.openxmlformats.org/officeDocument/2006/relationships/image" Target="media/image13.png"/><Relationship Id="rId50" Type="http://schemas.openxmlformats.org/officeDocument/2006/relationships/hyperlink" Target="https://www.epa.gov/beach-tech/submitting-beach-data-epa" TargetMode="External"/><Relationship Id="rId55" Type="http://schemas.openxmlformats.org/officeDocument/2006/relationships/hyperlink" Target="https://dec.alaska.gov/media/21000/kenai-river-beach-2019-final-reportadec.pdf" TargetMode="External"/><Relationship Id="rId76" Type="http://schemas.openxmlformats.org/officeDocument/2006/relationships/header" Target="header6.xml"/><Relationship Id="rId7" Type="http://schemas.openxmlformats.org/officeDocument/2006/relationships/endnotes" Target="endnotes.xml"/><Relationship Id="rId71" Type="http://schemas.openxmlformats.org/officeDocument/2006/relationships/image" Target="media/image30.tmp"/><Relationship Id="rId2" Type="http://schemas.openxmlformats.org/officeDocument/2006/relationships/numbering" Target="numbering.xml"/><Relationship Id="rId29" Type="http://schemas.openxmlformats.org/officeDocument/2006/relationships/hyperlink" Target="https://watersgeo.epa.gov/beacon2/" TargetMode="External"/></Relationships>
</file>

<file path=word/_rels/header2.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s>
</file>

<file path=word/_rels/header4.xml.rels><?xml version="1.0" encoding="UTF-8" standalone="yes"?>
<Relationships xmlns="http://schemas.openxmlformats.org/package/2006/relationships"><Relationship Id="rId1" Type="http://schemas.openxmlformats.org/officeDocument/2006/relationships/image" Target="media/image2.png"/></Relationships>
</file>

<file path=word/_rels/header5.xml.rels><?xml version="1.0" encoding="UTF-8" standalone="yes"?>
<Relationships xmlns="http://schemas.openxmlformats.org/package/2006/relationships"><Relationship Id="rId1" Type="http://schemas.openxmlformats.org/officeDocument/2006/relationships/image" Target="media/image2.png"/></Relationships>
</file>

<file path=word/_rels/header6.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E005CE2-C938-44EF-802A-46CC6C6E6C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14273</TotalTime>
  <Pages>1</Pages>
  <Words>10119</Words>
  <Characters>57684</Characters>
  <Application>Microsoft Office Word</Application>
  <DocSecurity>0</DocSecurity>
  <Lines>480</Lines>
  <Paragraphs>135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67668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Maggie Harings</dc:creator>
  <cp:keywords/>
  <dc:description/>
  <cp:lastModifiedBy>Benjamin Meyer</cp:lastModifiedBy>
  <cp:revision>205</cp:revision>
  <cp:lastPrinted>2021-02-22T20:55:00Z</cp:lastPrinted>
  <dcterms:created xsi:type="dcterms:W3CDTF">2021-01-29T01:51:00Z</dcterms:created>
  <dcterms:modified xsi:type="dcterms:W3CDTF">2021-02-25T20:47:00Z</dcterms:modified>
</cp:coreProperties>
</file>