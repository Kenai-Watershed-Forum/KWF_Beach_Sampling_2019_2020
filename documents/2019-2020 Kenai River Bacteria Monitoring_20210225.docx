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w:t>
      </w:r>
      <w:del w:id="2" w:author="Benjamin Meyer" w:date="2021-02-12T09:16:00Z">
        <w:r w:rsidDel="00AD45B2">
          <w:rPr>
            <w:rFonts w:ascii="Times New Roman" w:hAnsi="Times New Roman" w:cs="Times New Roman"/>
            <w:b/>
            <w:color w:val="548DD4"/>
            <w:sz w:val="80"/>
            <w:szCs w:val="80"/>
          </w:rPr>
          <w:delText>019-</w:delText>
        </w:r>
        <w:commentRangeEnd w:id="0"/>
        <w:r w:rsidR="00DA3F96" w:rsidDel="00AD45B2">
          <w:rPr>
            <w:rStyle w:val="CommentReference"/>
          </w:rPr>
          <w:commentReference w:id="0"/>
        </w:r>
      </w:del>
      <w:commentRangeEnd w:id="1"/>
      <w:r w:rsidR="00AD45B2">
        <w:rPr>
          <w:rStyle w:val="CommentReference"/>
        </w:rPr>
        <w:commentReference w:id="1"/>
      </w:r>
      <w:del w:id="3"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4"/>
      <w:commentRangeStart w:id="5"/>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4"/>
      <w:r w:rsidR="00023AF5">
        <w:rPr>
          <w:rStyle w:val="CommentReference"/>
        </w:rPr>
        <w:commentReference w:id="4"/>
      </w:r>
      <w:commentRangeEnd w:id="5"/>
      <w:r w:rsidR="004C0BD2">
        <w:rPr>
          <w:rStyle w:val="CommentReference"/>
        </w:rPr>
        <w:commentReference w:id="5"/>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472482"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7C65CB2C"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22089D58" w14:textId="7CCEB26A" w:rsidR="00DD234E" w:rsidRPr="0009603B" w:rsidRDefault="00472482">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3F88F97B" w14:textId="25FC9BD0" w:rsidR="00DD234E" w:rsidRPr="0009603B" w:rsidRDefault="00472482">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C873D4">
              <w:rPr>
                <w:b/>
                <w:noProof/>
                <w:webHidden/>
              </w:rPr>
              <w:t>iv</w:t>
            </w:r>
            <w:r w:rsidR="00DD234E" w:rsidRPr="0009603B">
              <w:rPr>
                <w:b/>
                <w:noProof/>
                <w:webHidden/>
              </w:rPr>
              <w:fldChar w:fldCharType="end"/>
            </w:r>
          </w:hyperlink>
        </w:p>
        <w:p w14:paraId="04D7CC96" w14:textId="74F3DAC2" w:rsidR="00DD234E" w:rsidRPr="0009603B" w:rsidRDefault="00472482">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C873D4">
              <w:rPr>
                <w:b/>
                <w:noProof/>
                <w:webHidden/>
              </w:rPr>
              <w:t>1</w:t>
            </w:r>
            <w:r w:rsidR="00DD234E" w:rsidRPr="0009603B">
              <w:rPr>
                <w:b/>
                <w:noProof/>
                <w:webHidden/>
              </w:rPr>
              <w:fldChar w:fldCharType="end"/>
            </w:r>
          </w:hyperlink>
        </w:p>
        <w:p w14:paraId="65D0555B" w14:textId="3708559D" w:rsidR="00DD234E" w:rsidRPr="0009603B" w:rsidRDefault="00472482">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C873D4">
              <w:rPr>
                <w:b/>
                <w:noProof/>
                <w:webHidden/>
              </w:rPr>
              <w:t>2</w:t>
            </w:r>
            <w:r w:rsidR="00DD234E" w:rsidRPr="0009603B">
              <w:rPr>
                <w:b/>
                <w:noProof/>
                <w:webHidden/>
              </w:rPr>
              <w:fldChar w:fldCharType="end"/>
            </w:r>
          </w:hyperlink>
        </w:p>
        <w:p w14:paraId="04676D1D" w14:textId="257819F8" w:rsidR="00DD234E" w:rsidRPr="0009603B" w:rsidRDefault="00472482">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0ED197FA" w14:textId="25353E82" w:rsidR="00DD234E" w:rsidRPr="0009603B" w:rsidRDefault="00472482">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C873D4">
              <w:rPr>
                <w:b/>
                <w:noProof/>
                <w:webHidden/>
              </w:rPr>
              <w:t>4</w:t>
            </w:r>
            <w:r w:rsidR="00DD234E" w:rsidRPr="0009603B">
              <w:rPr>
                <w:b/>
                <w:noProof/>
                <w:webHidden/>
              </w:rPr>
              <w:fldChar w:fldCharType="end"/>
            </w:r>
          </w:hyperlink>
        </w:p>
        <w:p w14:paraId="19C00C44" w14:textId="0614B9FC" w:rsidR="00DD234E" w:rsidRPr="0009603B" w:rsidRDefault="00472482">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77A35A40" w14:textId="16A7742B" w:rsidR="00DD234E" w:rsidRPr="0009603B" w:rsidRDefault="00472482">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C873D4">
              <w:rPr>
                <w:b/>
                <w:noProof/>
                <w:webHidden/>
              </w:rPr>
              <w:t>7</w:t>
            </w:r>
            <w:r w:rsidR="00DD234E" w:rsidRPr="0009603B">
              <w:rPr>
                <w:b/>
                <w:noProof/>
                <w:webHidden/>
              </w:rPr>
              <w:fldChar w:fldCharType="end"/>
            </w:r>
          </w:hyperlink>
        </w:p>
        <w:p w14:paraId="50CA4960" w14:textId="427B0965" w:rsidR="00DD234E" w:rsidRPr="0009603B" w:rsidRDefault="00472482">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7B6DD917" w14:textId="5BC4A6A3" w:rsidR="00DD234E" w:rsidRPr="0009603B" w:rsidRDefault="00472482">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C873D4">
              <w:rPr>
                <w:b/>
                <w:noProof/>
                <w:webHidden/>
              </w:rPr>
              <w:t>8</w:t>
            </w:r>
            <w:r w:rsidR="00DD234E" w:rsidRPr="0009603B">
              <w:rPr>
                <w:b/>
                <w:noProof/>
                <w:webHidden/>
              </w:rPr>
              <w:fldChar w:fldCharType="end"/>
            </w:r>
          </w:hyperlink>
        </w:p>
        <w:p w14:paraId="402E32CE" w14:textId="16EFA210" w:rsidR="00DD234E" w:rsidRPr="0009603B" w:rsidRDefault="00472482">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75FCE98" w14:textId="77A59414" w:rsidR="00DD234E" w:rsidRPr="0009603B" w:rsidRDefault="00472482">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41857B2E" w14:textId="699AEC06" w:rsidR="00DD234E" w:rsidRPr="0009603B" w:rsidRDefault="00472482">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C873D4">
              <w:rPr>
                <w:b/>
                <w:noProof/>
                <w:webHidden/>
              </w:rPr>
              <w:t>10</w:t>
            </w:r>
            <w:r w:rsidR="00DD234E" w:rsidRPr="0009603B">
              <w:rPr>
                <w:b/>
                <w:noProof/>
                <w:webHidden/>
              </w:rPr>
              <w:fldChar w:fldCharType="end"/>
            </w:r>
          </w:hyperlink>
        </w:p>
        <w:p w14:paraId="38D36502" w14:textId="5CF7C91C" w:rsidR="00DD234E" w:rsidRPr="0009603B" w:rsidRDefault="00472482">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C873D4">
              <w:rPr>
                <w:b/>
                <w:noProof/>
                <w:webHidden/>
              </w:rPr>
              <w:t>12</w:t>
            </w:r>
            <w:r w:rsidR="00DD234E" w:rsidRPr="0009603B">
              <w:rPr>
                <w:b/>
                <w:noProof/>
                <w:webHidden/>
              </w:rPr>
              <w:fldChar w:fldCharType="end"/>
            </w:r>
          </w:hyperlink>
        </w:p>
        <w:p w14:paraId="20D6DAA4" w14:textId="5FC151B0" w:rsidR="00DD234E" w:rsidRPr="0009603B" w:rsidRDefault="00472482">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C873D4">
              <w:rPr>
                <w:b/>
                <w:noProof/>
                <w:webHidden/>
              </w:rPr>
              <w:t>14</w:t>
            </w:r>
            <w:r w:rsidR="00DD234E" w:rsidRPr="0009603B">
              <w:rPr>
                <w:b/>
                <w:noProof/>
                <w:webHidden/>
              </w:rPr>
              <w:fldChar w:fldCharType="end"/>
            </w:r>
          </w:hyperlink>
        </w:p>
        <w:p w14:paraId="6D8E820B" w14:textId="23759AF2" w:rsidR="00DD234E" w:rsidRPr="0009603B" w:rsidRDefault="00472482">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C873D4">
              <w:rPr>
                <w:b/>
                <w:noProof/>
                <w:webHidden/>
              </w:rPr>
              <w:t>17</w:t>
            </w:r>
            <w:r w:rsidR="00DD234E" w:rsidRPr="0009603B">
              <w:rPr>
                <w:b/>
                <w:noProof/>
                <w:webHidden/>
              </w:rPr>
              <w:fldChar w:fldCharType="end"/>
            </w:r>
          </w:hyperlink>
        </w:p>
        <w:p w14:paraId="0F1FD03E" w14:textId="5593B994" w:rsidR="00DD234E" w:rsidRPr="0009603B" w:rsidRDefault="00472482">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C873D4">
              <w:rPr>
                <w:b/>
                <w:noProof/>
                <w:webHidden/>
              </w:rPr>
              <w:t>19</w:t>
            </w:r>
            <w:r w:rsidR="00DD234E" w:rsidRPr="0009603B">
              <w:rPr>
                <w:b/>
                <w:noProof/>
                <w:webHidden/>
              </w:rPr>
              <w:fldChar w:fldCharType="end"/>
            </w:r>
          </w:hyperlink>
        </w:p>
        <w:p w14:paraId="528491E5" w14:textId="732DC452" w:rsidR="00DD234E" w:rsidRPr="0009603B" w:rsidRDefault="00472482">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42DDE0F2" w14:textId="26E72186" w:rsidR="00DD234E" w:rsidRPr="0009603B" w:rsidRDefault="00472482">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C873D4">
              <w:rPr>
                <w:b/>
                <w:noProof/>
                <w:webHidden/>
              </w:rPr>
              <w:t>20</w:t>
            </w:r>
            <w:r w:rsidR="00DD234E" w:rsidRPr="0009603B">
              <w:rPr>
                <w:b/>
                <w:noProof/>
                <w:webHidden/>
              </w:rPr>
              <w:fldChar w:fldCharType="end"/>
            </w:r>
          </w:hyperlink>
        </w:p>
        <w:p w14:paraId="550B8D30" w14:textId="2675082C" w:rsidR="00DD234E" w:rsidRPr="0009603B" w:rsidRDefault="00472482">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C873D4">
              <w:rPr>
                <w:b/>
                <w:noProof/>
                <w:webHidden/>
              </w:rPr>
              <w:t>23</w:t>
            </w:r>
            <w:r w:rsidR="00DD234E" w:rsidRPr="0009603B">
              <w:rPr>
                <w:b/>
                <w:noProof/>
                <w:webHidden/>
              </w:rPr>
              <w:fldChar w:fldCharType="end"/>
            </w:r>
          </w:hyperlink>
        </w:p>
        <w:p w14:paraId="37344C25" w14:textId="62977ECD" w:rsidR="00DD234E" w:rsidRPr="0009603B" w:rsidRDefault="00472482">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C873D4">
              <w:rPr>
                <w:b/>
                <w:noProof/>
                <w:webHidden/>
              </w:rPr>
              <w:t>24</w:t>
            </w:r>
            <w:r w:rsidR="00DD234E" w:rsidRPr="0009603B">
              <w:rPr>
                <w:b/>
                <w:noProof/>
                <w:webHidden/>
              </w:rPr>
              <w:fldChar w:fldCharType="end"/>
            </w:r>
          </w:hyperlink>
        </w:p>
        <w:p w14:paraId="6C59FBE2" w14:textId="3570FCA6" w:rsidR="00DD234E" w:rsidRPr="0009603B" w:rsidRDefault="00472482">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C873D4">
              <w:rPr>
                <w:b/>
                <w:noProof/>
                <w:webHidden/>
              </w:rPr>
              <w:t>25</w:t>
            </w:r>
            <w:r w:rsidR="00DD234E" w:rsidRPr="0009603B">
              <w:rPr>
                <w:b/>
                <w:noProof/>
                <w:webHidden/>
              </w:rPr>
              <w:fldChar w:fldCharType="end"/>
            </w:r>
          </w:hyperlink>
        </w:p>
        <w:p w14:paraId="345BEE6E" w14:textId="72E5E4FA" w:rsidR="00DD234E" w:rsidRPr="0009603B" w:rsidRDefault="00472482"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C873D4">
              <w:rPr>
                <w:b/>
                <w:noProof/>
                <w:webHidden/>
              </w:rPr>
              <w:t>26</w:t>
            </w:r>
            <w:r w:rsidR="00DD234E" w:rsidRPr="0009603B">
              <w:rPr>
                <w:b/>
                <w:noProof/>
                <w:webHidden/>
              </w:rPr>
              <w:fldChar w:fldCharType="end"/>
            </w:r>
          </w:hyperlink>
        </w:p>
        <w:p w14:paraId="45D6B326" w14:textId="02D8D9D9" w:rsidR="00DD234E" w:rsidRPr="0009603B" w:rsidRDefault="00472482">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C873D4">
              <w:rPr>
                <w:b/>
                <w:noProof/>
                <w:webHidden/>
              </w:rPr>
              <w:t>29</w:t>
            </w:r>
            <w:r w:rsidR="00DD234E" w:rsidRPr="0009603B">
              <w:rPr>
                <w:b/>
                <w:noProof/>
                <w:webHidden/>
              </w:rPr>
              <w:fldChar w:fldCharType="end"/>
            </w:r>
          </w:hyperlink>
        </w:p>
        <w:p w14:paraId="58A393B1" w14:textId="6D5015BB" w:rsidR="00DD234E" w:rsidRPr="0009603B" w:rsidRDefault="00472482">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C873D4">
              <w:rPr>
                <w:b/>
                <w:noProof/>
                <w:webHidden/>
              </w:rPr>
              <w:t>34</w:t>
            </w:r>
            <w:r w:rsidR="00DD234E" w:rsidRPr="0009603B">
              <w:rPr>
                <w:b/>
                <w:noProof/>
                <w:webHidden/>
              </w:rPr>
              <w:fldChar w:fldCharType="end"/>
            </w:r>
          </w:hyperlink>
        </w:p>
        <w:p w14:paraId="1665D3CE" w14:textId="2DC8E0D7" w:rsidR="00DD234E" w:rsidRPr="0009603B" w:rsidRDefault="00472482">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C873D4">
              <w:rPr>
                <w:b/>
                <w:noProof/>
                <w:webHidden/>
              </w:rPr>
              <w:t>39</w:t>
            </w:r>
            <w:r w:rsidR="00DD234E" w:rsidRPr="0009603B">
              <w:rPr>
                <w:b/>
                <w:noProof/>
                <w:webHidden/>
              </w:rPr>
              <w:fldChar w:fldCharType="end"/>
            </w:r>
          </w:hyperlink>
        </w:p>
        <w:p w14:paraId="5B7B4BE4" w14:textId="09C6D2C1" w:rsidR="00DD234E" w:rsidRPr="0009603B" w:rsidRDefault="00472482">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C873D4">
              <w:rPr>
                <w:b/>
                <w:noProof/>
                <w:webHidden/>
              </w:rPr>
              <w:t>40</w:t>
            </w:r>
            <w:r w:rsidR="00DD234E" w:rsidRPr="0009603B">
              <w:rPr>
                <w:b/>
                <w:noProof/>
                <w:webHidden/>
              </w:rPr>
              <w:fldChar w:fldCharType="end"/>
            </w:r>
          </w:hyperlink>
        </w:p>
        <w:p w14:paraId="241B63AA" w14:textId="4D655BFB" w:rsidR="00DD234E" w:rsidRPr="0009603B" w:rsidRDefault="00472482">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C873D4">
              <w:rPr>
                <w:b/>
                <w:noProof/>
                <w:webHidden/>
              </w:rPr>
              <w:t>41</w:t>
            </w:r>
            <w:r w:rsidR="00DD234E" w:rsidRPr="0009603B">
              <w:rPr>
                <w:b/>
                <w:noProof/>
                <w:webHidden/>
              </w:rPr>
              <w:fldChar w:fldCharType="end"/>
            </w:r>
          </w:hyperlink>
        </w:p>
        <w:p w14:paraId="49CB3192" w14:textId="786E7EBC" w:rsidR="00DD234E" w:rsidRPr="0009603B" w:rsidRDefault="00472482">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C873D4">
              <w:rPr>
                <w:b/>
                <w:noProof/>
                <w:webHidden/>
              </w:rPr>
              <w:t>47</w:t>
            </w:r>
            <w:r w:rsidR="00DD234E" w:rsidRPr="0009603B">
              <w:rPr>
                <w:b/>
                <w:noProof/>
                <w:webHidden/>
              </w:rPr>
              <w:fldChar w:fldCharType="end"/>
            </w:r>
          </w:hyperlink>
        </w:p>
        <w:p w14:paraId="13398C74" w14:textId="39D9C4DF" w:rsidR="00DD234E" w:rsidRPr="0009603B" w:rsidRDefault="00472482">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C873D4">
              <w:rPr>
                <w:b/>
                <w:noProof/>
                <w:webHidden/>
              </w:rPr>
              <w:t>48</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6" w:name="_Toc64228856"/>
      <w:r w:rsidRPr="00BE57F3">
        <w:rPr>
          <w:rFonts w:ascii="Times New Roman" w:hAnsi="Times New Roman" w:cs="Times New Roman"/>
          <w:b/>
          <w:color w:val="2E74B5" w:themeColor="accent1" w:themeShade="BF"/>
        </w:rPr>
        <w:lastRenderedPageBreak/>
        <w:t>List of Tables</w:t>
      </w:r>
      <w:bookmarkEnd w:id="6"/>
    </w:p>
    <w:p w14:paraId="45C7AA80" w14:textId="57A893F4"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5</w:t>
        </w:r>
        <w:r w:rsidR="00A2010D" w:rsidRPr="00420CC5">
          <w:rPr>
            <w:noProof/>
            <w:webHidden/>
            <w:sz w:val="24"/>
            <w:szCs w:val="24"/>
          </w:rPr>
          <w:fldChar w:fldCharType="end"/>
        </w:r>
      </w:hyperlink>
    </w:p>
    <w:p w14:paraId="17E4C3C0" w14:textId="4AAABF93"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3E3648A9" w14:textId="540152C8"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12</w:t>
        </w:r>
        <w:r w:rsidR="00A2010D" w:rsidRPr="00420CC5">
          <w:rPr>
            <w:noProof/>
            <w:webHidden/>
            <w:sz w:val="24"/>
            <w:szCs w:val="24"/>
          </w:rPr>
          <w:fldChar w:fldCharType="end"/>
        </w:r>
      </w:hyperlink>
    </w:p>
    <w:p w14:paraId="438E3FCE" w14:textId="7236BCC1"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14</w:t>
        </w:r>
        <w:r w:rsidR="00A2010D" w:rsidRPr="00420CC5">
          <w:rPr>
            <w:noProof/>
            <w:webHidden/>
            <w:sz w:val="24"/>
            <w:szCs w:val="24"/>
          </w:rPr>
          <w:fldChar w:fldCharType="end"/>
        </w:r>
      </w:hyperlink>
    </w:p>
    <w:p w14:paraId="43329575" w14:textId="0913705A"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16</w:t>
        </w:r>
        <w:r w:rsidR="00A2010D" w:rsidRPr="00420CC5">
          <w:rPr>
            <w:noProof/>
            <w:webHidden/>
            <w:sz w:val="24"/>
            <w:szCs w:val="24"/>
          </w:rPr>
          <w:fldChar w:fldCharType="end"/>
        </w:r>
      </w:hyperlink>
    </w:p>
    <w:p w14:paraId="069C7842" w14:textId="62E5CFEB"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17</w:t>
        </w:r>
        <w:r w:rsidR="00A2010D" w:rsidRPr="00420CC5">
          <w:rPr>
            <w:noProof/>
            <w:webHidden/>
            <w:sz w:val="24"/>
            <w:szCs w:val="24"/>
          </w:rPr>
          <w:fldChar w:fldCharType="end"/>
        </w:r>
      </w:hyperlink>
    </w:p>
    <w:p w14:paraId="3BBE2BC8" w14:textId="62D754CF"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19</w:t>
        </w:r>
        <w:r w:rsidR="00A2010D" w:rsidRPr="00420CC5">
          <w:rPr>
            <w:noProof/>
            <w:webHidden/>
            <w:sz w:val="24"/>
            <w:szCs w:val="24"/>
          </w:rPr>
          <w:fldChar w:fldCharType="end"/>
        </w:r>
      </w:hyperlink>
    </w:p>
    <w:p w14:paraId="09A26D27" w14:textId="3F46D01F" w:rsidR="00A2010D"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C873D4">
          <w:rPr>
            <w:noProof/>
            <w:webHidden/>
            <w:sz w:val="24"/>
            <w:szCs w:val="24"/>
          </w:rPr>
          <w:t>47</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7" w:name="_Toc64228857"/>
      <w:r w:rsidR="00A918E9" w:rsidRPr="00BE57F3">
        <w:rPr>
          <w:rFonts w:ascii="Times New Roman" w:hAnsi="Times New Roman" w:cs="Times New Roman"/>
          <w:b/>
          <w:color w:val="2E74B5" w:themeColor="accent1" w:themeShade="BF"/>
        </w:rPr>
        <w:t>List of Figures</w:t>
      </w:r>
      <w:bookmarkEnd w:id="7"/>
    </w:p>
    <w:p w14:paraId="2BCA3A17" w14:textId="142EEE40"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w:t>
        </w:r>
        <w:r w:rsidR="003B18E9" w:rsidRPr="00420CC5">
          <w:rPr>
            <w:noProof/>
            <w:webHidden/>
            <w:sz w:val="24"/>
            <w:szCs w:val="24"/>
          </w:rPr>
          <w:fldChar w:fldCharType="end"/>
        </w:r>
      </w:hyperlink>
    </w:p>
    <w:p w14:paraId="08234AF1" w14:textId="504B4292"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6</w:t>
        </w:r>
        <w:r w:rsidR="003B18E9" w:rsidRPr="00420CC5">
          <w:rPr>
            <w:noProof/>
            <w:webHidden/>
            <w:sz w:val="24"/>
            <w:szCs w:val="24"/>
          </w:rPr>
          <w:fldChar w:fldCharType="end"/>
        </w:r>
      </w:hyperlink>
    </w:p>
    <w:p w14:paraId="4CFEB712" w14:textId="796C540F"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11</w:t>
        </w:r>
        <w:r w:rsidR="003B18E9" w:rsidRPr="00420CC5">
          <w:rPr>
            <w:noProof/>
            <w:webHidden/>
            <w:sz w:val="24"/>
            <w:szCs w:val="24"/>
          </w:rPr>
          <w:fldChar w:fldCharType="end"/>
        </w:r>
      </w:hyperlink>
    </w:p>
    <w:p w14:paraId="62C21E3B" w14:textId="2EBFB38E"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13</w:t>
        </w:r>
        <w:r w:rsidR="003B18E9" w:rsidRPr="00420CC5">
          <w:rPr>
            <w:noProof/>
            <w:webHidden/>
            <w:sz w:val="24"/>
            <w:szCs w:val="24"/>
          </w:rPr>
          <w:fldChar w:fldCharType="end"/>
        </w:r>
      </w:hyperlink>
    </w:p>
    <w:p w14:paraId="4C0E9E77" w14:textId="4DD1E943"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15</w:t>
        </w:r>
        <w:r w:rsidR="003B18E9" w:rsidRPr="00420CC5">
          <w:rPr>
            <w:noProof/>
            <w:webHidden/>
            <w:sz w:val="24"/>
            <w:szCs w:val="24"/>
          </w:rPr>
          <w:fldChar w:fldCharType="end"/>
        </w:r>
      </w:hyperlink>
    </w:p>
    <w:p w14:paraId="67E21DAF" w14:textId="456734F9"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16</w:t>
        </w:r>
        <w:r w:rsidR="003B18E9" w:rsidRPr="00420CC5">
          <w:rPr>
            <w:noProof/>
            <w:webHidden/>
            <w:sz w:val="24"/>
            <w:szCs w:val="24"/>
          </w:rPr>
          <w:fldChar w:fldCharType="end"/>
        </w:r>
      </w:hyperlink>
    </w:p>
    <w:p w14:paraId="6899B656" w14:textId="6A74E5B8"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6BF4F36E" w14:textId="38D65BCE"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18</w:t>
        </w:r>
        <w:r w:rsidR="003B18E9" w:rsidRPr="00420CC5">
          <w:rPr>
            <w:noProof/>
            <w:webHidden/>
            <w:sz w:val="24"/>
            <w:szCs w:val="24"/>
          </w:rPr>
          <w:fldChar w:fldCharType="end"/>
        </w:r>
      </w:hyperlink>
    </w:p>
    <w:p w14:paraId="2F2BBC45" w14:textId="3C063E57"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19</w:t>
        </w:r>
        <w:r w:rsidR="003B18E9" w:rsidRPr="00420CC5">
          <w:rPr>
            <w:noProof/>
            <w:webHidden/>
            <w:sz w:val="24"/>
            <w:szCs w:val="24"/>
          </w:rPr>
          <w:fldChar w:fldCharType="end"/>
        </w:r>
      </w:hyperlink>
    </w:p>
    <w:p w14:paraId="3BE27FE7" w14:textId="4B84D955"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21</w:t>
        </w:r>
        <w:r w:rsidR="003B18E9" w:rsidRPr="00420CC5">
          <w:rPr>
            <w:noProof/>
            <w:webHidden/>
            <w:sz w:val="24"/>
            <w:szCs w:val="24"/>
          </w:rPr>
          <w:fldChar w:fldCharType="end"/>
        </w:r>
      </w:hyperlink>
    </w:p>
    <w:p w14:paraId="7B519CC7" w14:textId="0899C83B" w:rsidR="003B18E9" w:rsidRPr="00420CC5" w:rsidRDefault="00472482">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C873D4">
          <w:rPr>
            <w:noProof/>
            <w:webHidden/>
            <w:sz w:val="24"/>
            <w:szCs w:val="24"/>
          </w:rPr>
          <w:t>22</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8"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9" w:name="_Toc64228858"/>
      <w:r>
        <w:rPr>
          <w:rFonts w:ascii="Times New Roman" w:hAnsi="Times New Roman" w:cs="Times New Roman"/>
          <w:b/>
          <w:color w:val="2E74B5" w:themeColor="accent1" w:themeShade="BF"/>
        </w:rPr>
        <w:t>Acronyms</w:t>
      </w:r>
      <w:bookmarkEnd w:id="9"/>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0" w:name="_Toc64228859"/>
      <w:r w:rsidRPr="00BE57F3">
        <w:rPr>
          <w:rFonts w:ascii="Times New Roman" w:hAnsi="Times New Roman" w:cs="Times New Roman"/>
          <w:b/>
          <w:color w:val="2E74B5" w:themeColor="accent1" w:themeShade="BF"/>
        </w:rPr>
        <w:lastRenderedPageBreak/>
        <w:t xml:space="preserve">Executive </w:t>
      </w:r>
      <w:commentRangeStart w:id="11"/>
      <w:commentRangeStart w:id="12"/>
      <w:r w:rsidRPr="00BE57F3">
        <w:rPr>
          <w:rFonts w:ascii="Times New Roman" w:hAnsi="Times New Roman" w:cs="Times New Roman"/>
          <w:b/>
          <w:color w:val="2E74B5" w:themeColor="accent1" w:themeShade="BF"/>
        </w:rPr>
        <w:t>summary</w:t>
      </w:r>
      <w:commentRangeEnd w:id="11"/>
      <w:r w:rsidR="00C60365">
        <w:rPr>
          <w:rStyle w:val="CommentReference"/>
        </w:rPr>
        <w:commentReference w:id="11"/>
      </w:r>
      <w:bookmarkEnd w:id="10"/>
      <w:commentRangeEnd w:id="12"/>
      <w:r w:rsidR="00FE5E48">
        <w:rPr>
          <w:rStyle w:val="CommentReference"/>
        </w:rPr>
        <w:commentReference w:id="12"/>
      </w:r>
    </w:p>
    <w:bookmarkEnd w:id="8"/>
    <w:p w14:paraId="48288C87" w14:textId="0CA1484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3"/>
      <w:commentRangeStart w:id="14"/>
      <w:r w:rsidR="007F73B5" w:rsidRPr="00BE57F3">
        <w:rPr>
          <w:rFonts w:ascii="Times New Roman" w:hAnsi="Times New Roman" w:cs="Times New Roman"/>
          <w:sz w:val="24"/>
          <w:szCs w:val="24"/>
        </w:rPr>
        <w:t xml:space="preserve"> </w:t>
      </w:r>
      <w:commentRangeEnd w:id="13"/>
      <w:r w:rsidR="005434F2">
        <w:rPr>
          <w:rStyle w:val="CommentReference"/>
        </w:rPr>
        <w:commentReference w:id="13"/>
      </w:r>
      <w:commentRangeEnd w:id="14"/>
      <w:r w:rsidR="001C1E72">
        <w:rPr>
          <w:rStyle w:val="CommentReference"/>
        </w:rPr>
        <w:commentReference w:id="14"/>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ins w:id="15" w:author="Benjamin Meyer" w:date="2021-02-22T10:15:00Z">
        <w:r w:rsidR="00F0008E">
          <w:rPr>
            <w:rFonts w:ascii="Times New Roman" w:hAnsi="Times New Roman" w:cs="Times New Roman"/>
            <w:sz w:val="24"/>
            <w:szCs w:val="24"/>
          </w:rPr>
          <w:t>, which</w:t>
        </w:r>
      </w:ins>
      <w:del w:id="16" w:author="Benjamin Meyer" w:date="2021-02-22T10:15:00Z">
        <w:r w:rsidR="00FB2C04" w:rsidDel="00F0008E">
          <w:rPr>
            <w:rFonts w:ascii="Times New Roman" w:hAnsi="Times New Roman" w:cs="Times New Roman"/>
            <w:sz w:val="24"/>
            <w:szCs w:val="24"/>
          </w:rPr>
          <w:delText xml:space="preserve">. </w:delText>
        </w:r>
      </w:del>
      <w:del w:id="17" w:author="Benjamin Meyer" w:date="2021-02-11T07:01:00Z">
        <w:r w:rsidR="001C1E72" w:rsidDel="00FD6F0D">
          <w:rPr>
            <w:rFonts w:ascii="Times New Roman" w:hAnsi="Times New Roman" w:cs="Times New Roman"/>
            <w:sz w:val="24"/>
            <w:szCs w:val="24"/>
          </w:rPr>
          <w:delText>It is speculated that g</w:delText>
        </w:r>
      </w:del>
      <w:del w:id="18" w:author="Benjamin Meyer" w:date="2021-02-22T10:15:00Z">
        <w:r w:rsidR="00FB2C04" w:rsidDel="00F0008E">
          <w:rPr>
            <w:rFonts w:ascii="Times New Roman" w:hAnsi="Times New Roman" w:cs="Times New Roman"/>
            <w:sz w:val="24"/>
            <w:szCs w:val="24"/>
          </w:rPr>
          <w:delText>ulls</w:delText>
        </w:r>
      </w:del>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ins w:id="19" w:author="Benjamin Meyer" w:date="2021-02-22T10:16:00Z">
        <w:r w:rsidR="00F0008E">
          <w:rPr>
            <w:rFonts w:ascii="Times New Roman" w:hAnsi="Times New Roman" w:cs="Times New Roman"/>
            <w:sz w:val="24"/>
            <w:szCs w:val="24"/>
          </w:rPr>
          <w:t xml:space="preserve"> concentrations</w:t>
        </w:r>
      </w:ins>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20"/>
      <w:commentRangeStart w:id="2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20"/>
      <w:r w:rsidR="00596669">
        <w:rPr>
          <w:rStyle w:val="CommentReference"/>
        </w:rPr>
        <w:commentReference w:id="20"/>
      </w:r>
      <w:commentRangeEnd w:id="21"/>
      <w:r w:rsidR="00580141">
        <w:rPr>
          <w:rStyle w:val="CommentReference"/>
        </w:rPr>
        <w:commentReference w:id="2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22"/>
      <w:r w:rsidR="00580141">
        <w:rPr>
          <w:rStyle w:val="CommentReference"/>
        </w:rPr>
        <w:commentReference w:id="23"/>
      </w:r>
      <w:commentRangeEnd w:id="22"/>
      <w:r w:rsidR="004C0BD2">
        <w:rPr>
          <w:rStyle w:val="CommentReference"/>
        </w:rPr>
        <w:commentReference w:id="22"/>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4"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569FB48D" w:rsidR="00F47E5A" w:rsidRDefault="00F0008E" w:rsidP="00F47E5A">
      <w:pPr>
        <w:rPr>
          <w:ins w:id="25" w:author="Benjamin Meyer" w:date="2021-02-14T21:40:00Z"/>
          <w:rFonts w:ascii="Times New Roman" w:hAnsi="Times New Roman" w:cs="Times New Roman"/>
          <w:sz w:val="24"/>
          <w:szCs w:val="24"/>
        </w:rPr>
      </w:pPr>
      <w:ins w:id="26" w:author="Benjamin Meyer" w:date="2021-02-22T10:16:00Z">
        <w:r>
          <w:rPr>
            <w:rFonts w:ascii="Times New Roman" w:hAnsi="Times New Roman" w:cs="Times New Roman"/>
            <w:sz w:val="24"/>
            <w:szCs w:val="24"/>
          </w:rPr>
          <w:t>In the</w:t>
        </w:r>
      </w:ins>
      <w:ins w:id="27" w:author="Benjamin Meyer" w:date="2021-02-14T21:40:00Z">
        <w:r>
          <w:rPr>
            <w:rFonts w:ascii="Times New Roman" w:hAnsi="Times New Roman" w:cs="Times New Roman"/>
            <w:sz w:val="24"/>
            <w:szCs w:val="24"/>
          </w:rPr>
          <w:t xml:space="preserv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ins>
      <w:ins w:id="28" w:author="Benjamin Meyer" w:date="2021-02-22T10:17:00Z">
        <w:r w:rsidR="004A009C">
          <w:rPr>
            <w:rFonts w:ascii="Times New Roman" w:hAnsi="Times New Roman" w:cs="Times New Roman"/>
            <w:sz w:val="24"/>
            <w:szCs w:val="24"/>
          </w:rPr>
          <w:t xml:space="preserve"> some</w:t>
        </w:r>
      </w:ins>
      <w:ins w:id="29" w:author="Benjamin Meyer" w:date="2021-02-14T21:40:00Z">
        <w:r w:rsidR="00F47E5A">
          <w:rPr>
            <w:rFonts w:ascii="Times New Roman" w:hAnsi="Times New Roman" w:cs="Times New Roman"/>
            <w:sz w:val="24"/>
            <w:szCs w:val="24"/>
          </w:rPr>
          <w:t xml:space="preserve"> instances of enterococci concentrations above advisory level for contact recreation at South Kenai Beach.</w:t>
        </w:r>
      </w:ins>
      <w:ins w:id="30" w:author="Benjamin Meyer" w:date="2021-02-22T10:17:00Z">
        <w:r w:rsidR="004A009C">
          <w:rPr>
            <w:rFonts w:ascii="Times New Roman" w:hAnsi="Times New Roman" w:cs="Times New Roman"/>
            <w:sz w:val="24"/>
            <w:szCs w:val="24"/>
          </w:rPr>
          <w:t xml:space="preserve"> </w:t>
        </w:r>
      </w:ins>
      <w:ins w:id="31" w:author="Benjamin Meyer" w:date="2021-02-14T21:40:00Z">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32" w:name="_Toc64228860"/>
      <w:r w:rsidRPr="00BE57F3">
        <w:rPr>
          <w:rFonts w:ascii="Times New Roman" w:hAnsi="Times New Roman" w:cs="Times New Roman"/>
          <w:b/>
          <w:color w:val="2E74B5" w:themeColor="accent1" w:themeShade="BF"/>
        </w:rPr>
        <w:lastRenderedPageBreak/>
        <w:t>Introduction</w:t>
      </w:r>
      <w:bookmarkEnd w:id="32"/>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22F85B3D"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C873D4" w:rsidRPr="001674A1">
        <w:rPr>
          <w:rFonts w:ascii="Times New Roman" w:hAnsi="Times New Roman" w:cs="Times New Roman"/>
          <w:sz w:val="24"/>
          <w:szCs w:val="24"/>
        </w:rPr>
        <w:t xml:space="preserve">Figure </w:t>
      </w:r>
      <w:r w:rsidR="00C873D4">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7A2454F8" w:rsidR="001674A1" w:rsidRDefault="001674A1" w:rsidP="001674A1">
      <w:pPr>
        <w:pStyle w:val="Caption"/>
        <w:jc w:val="center"/>
        <w:rPr>
          <w:rFonts w:ascii="Times New Roman" w:hAnsi="Times New Roman" w:cs="Times New Roman"/>
          <w:sz w:val="24"/>
          <w:szCs w:val="24"/>
        </w:rPr>
      </w:pPr>
      <w:bookmarkStart w:id="33" w:name="_Ref61425460"/>
      <w:bookmarkStart w:id="34" w:name="_Ref61429707"/>
      <w:bookmarkStart w:id="35"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33"/>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34"/>
      <w:bookmarkEnd w:id="35"/>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36"/>
      <w:commentRangeStart w:id="37"/>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36"/>
      <w:r w:rsidR="00983DDF" w:rsidRPr="00C32EF9">
        <w:rPr>
          <w:rStyle w:val="CommentReference"/>
          <w:rFonts w:ascii="Times New Roman" w:hAnsi="Times New Roman" w:cs="Times New Roman"/>
          <w:sz w:val="24"/>
          <w:szCs w:val="24"/>
        </w:rPr>
        <w:commentReference w:id="36"/>
      </w:r>
      <w:commentRangeEnd w:id="37"/>
      <w:r w:rsidR="004A3C15">
        <w:rPr>
          <w:rStyle w:val="CommentReference"/>
        </w:rPr>
        <w:commentReference w:id="37"/>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95FA39F"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38"/>
      <w:commentRangeStart w:id="39"/>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38"/>
      <w:r w:rsidR="000E77E1" w:rsidRPr="00C32EF9">
        <w:rPr>
          <w:rStyle w:val="CommentReference"/>
          <w:rFonts w:ascii="Times New Roman" w:hAnsi="Times New Roman" w:cs="Times New Roman"/>
          <w:sz w:val="24"/>
          <w:szCs w:val="24"/>
        </w:rPr>
        <w:commentReference w:id="38"/>
      </w:r>
      <w:commentRangeEnd w:id="39"/>
      <w:r w:rsidR="00C32EF9">
        <w:rPr>
          <w:rStyle w:val="CommentReference"/>
        </w:rPr>
        <w:commentReference w:id="39"/>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del w:id="40" w:author="Benjamin Meyer" w:date="2021-02-22T10:19:00Z">
        <w:r w:rsidR="00C32EF9" w:rsidDel="00F12A12">
          <w:rPr>
            <w:rFonts w:ascii="Times New Roman" w:hAnsi="Times New Roman" w:cs="Times New Roman"/>
            <w:sz w:val="24"/>
            <w:szCs w:val="24"/>
          </w:rPr>
          <w:delText xml:space="preserve">  </w:delText>
        </w:r>
      </w:del>
      <w:ins w:id="41" w:author="Benjamin Meyer" w:date="2021-02-22T10:19:00Z">
        <w:r w:rsidR="00F12A12">
          <w:rPr>
            <w:rFonts w:ascii="Times New Roman" w:hAnsi="Times New Roman" w:cs="Times New Roman"/>
            <w:sz w:val="24"/>
            <w:szCs w:val="24"/>
          </w:rPr>
          <w:t xml:space="preserve"> </w:t>
        </w:r>
      </w:ins>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42"/>
      <w:r w:rsidR="001F090B" w:rsidRPr="00BE57F3">
        <w:rPr>
          <w:rFonts w:ascii="Times New Roman" w:hAnsi="Times New Roman" w:cs="Times New Roman"/>
          <w:sz w:val="24"/>
          <w:szCs w:val="24"/>
        </w:rPr>
        <w:t>2014</w:t>
      </w:r>
      <w:commentRangeEnd w:id="42"/>
      <w:r w:rsidR="005246CC">
        <w:rPr>
          <w:rStyle w:val="CommentReference"/>
        </w:rPr>
        <w:commentReference w:id="42"/>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43"/>
      <w:r w:rsidR="001E763C">
        <w:rPr>
          <w:rFonts w:ascii="Times New Roman" w:hAnsi="Times New Roman" w:cs="Times New Roman"/>
          <w:sz w:val="24"/>
          <w:szCs w:val="24"/>
        </w:rPr>
        <w:t>Bacteria monitoring was paused during this period to allow for the implementation of BMPs.</w:t>
      </w:r>
      <w:commentRangeEnd w:id="43"/>
      <w:r w:rsidR="00A420D0">
        <w:rPr>
          <w:rStyle w:val="CommentReference"/>
        </w:rPr>
        <w:commentReference w:id="43"/>
      </w:r>
    </w:p>
    <w:p w14:paraId="00280F5A" w14:textId="77777777" w:rsidR="005D79DC" w:rsidRPr="00BE57F3" w:rsidRDefault="005D79DC" w:rsidP="007F73B5">
      <w:pPr>
        <w:rPr>
          <w:rFonts w:ascii="Times New Roman" w:hAnsi="Times New Roman" w:cs="Times New Roman"/>
          <w:sz w:val="24"/>
          <w:szCs w:val="24"/>
        </w:rPr>
      </w:pPr>
    </w:p>
    <w:p w14:paraId="3E1E7873" w14:textId="39EE8504"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ins w:id="44" w:author="Benjamin Meyer" w:date="2021-02-22T10:25:00Z">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ins>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45"/>
      <w:commentRangeStart w:id="46"/>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45"/>
      <w:r>
        <w:rPr>
          <w:rStyle w:val="CommentReference"/>
        </w:rPr>
        <w:commentReference w:id="45"/>
      </w:r>
      <w:commentRangeEnd w:id="46"/>
      <w:r w:rsidR="006C14E8">
        <w:rPr>
          <w:rStyle w:val="CommentReference"/>
        </w:rPr>
        <w:commentReference w:id="46"/>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ACF9F3D" w14:textId="46FCAE92" w:rsidR="008B4EF2" w:rsidRDefault="008B4EF2" w:rsidP="007F73B5">
      <w:pPr>
        <w:rPr>
          <w:ins w:id="47" w:author="Benjamin Meyer" w:date="2021-02-23T12:21:00Z"/>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ins w:id="48" w:author="Benjamin Meyer" w:date="2021-02-23T12:21:00Z">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ins>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49" w:name="_Toc64228861"/>
      <w:r w:rsidRPr="00BE57F3">
        <w:rPr>
          <w:rFonts w:ascii="Times New Roman" w:hAnsi="Times New Roman" w:cs="Times New Roman"/>
          <w:b/>
          <w:color w:val="2E74B5" w:themeColor="accent1" w:themeShade="BF"/>
        </w:rPr>
        <w:t>Methods</w:t>
      </w:r>
      <w:bookmarkEnd w:id="49"/>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50" w:name="_Toc64228862"/>
      <w:r w:rsidRPr="00BE57F3">
        <w:rPr>
          <w:rFonts w:ascii="Times New Roman" w:hAnsi="Times New Roman" w:cs="Times New Roman"/>
          <w:b/>
          <w:color w:val="2E74B5" w:themeColor="accent1" w:themeShade="BF"/>
        </w:rPr>
        <w:t>Monitoring locations</w:t>
      </w:r>
      <w:bookmarkEnd w:id="50"/>
    </w:p>
    <w:p w14:paraId="05A4E89A" w14:textId="3D1B5109"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Table </w:t>
      </w:r>
      <w:r w:rsidR="00C873D4">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51"/>
      <w:commentRangeStart w:id="52"/>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51"/>
      <w:r w:rsidR="0019713F">
        <w:rPr>
          <w:rStyle w:val="CommentReference"/>
        </w:rPr>
        <w:commentReference w:id="51"/>
      </w:r>
      <w:commentRangeEnd w:id="52"/>
      <w:r w:rsidR="00320D1A">
        <w:rPr>
          <w:rStyle w:val="CommentReference"/>
        </w:rPr>
        <w:commentReference w:id="52"/>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53"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54"/>
      <w:commentRangeStart w:id="55"/>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54"/>
      <w:r w:rsidR="0019713F">
        <w:rPr>
          <w:rStyle w:val="CommentReference"/>
        </w:rPr>
        <w:commentReference w:id="54"/>
      </w:r>
      <w:commentRangeEnd w:id="55"/>
      <w:r w:rsidR="005D0A9B">
        <w:rPr>
          <w:rStyle w:val="CommentReference"/>
        </w:rPr>
        <w:commentReference w:id="55"/>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56"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57" w:name="_Ref29889980"/>
      <w:bookmarkStart w:id="58"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3519F2B8" w14:textId="33CF5F5A" w:rsidR="00B02243" w:rsidRPr="0009603B" w:rsidRDefault="006E03E4" w:rsidP="0009603B">
      <w:pPr>
        <w:pStyle w:val="Caption"/>
        <w:rPr>
          <w:rFonts w:ascii="Times New Roman" w:hAnsi="Times New Roman" w:cs="Times New Roman"/>
          <w:sz w:val="36"/>
          <w:szCs w:val="36"/>
        </w:rPr>
      </w:pPr>
      <w:bookmarkStart w:id="59" w:name="_Ref61425561"/>
      <w:bookmarkStart w:id="60"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57"/>
      <w:bookmarkEnd w:id="59"/>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61"/>
      <w:commentRangeStart w:id="62"/>
      <w:r w:rsidRPr="00BE57F3">
        <w:rPr>
          <w:rFonts w:ascii="Times New Roman" w:hAnsi="Times New Roman" w:cs="Times New Roman"/>
          <w:sz w:val="24"/>
          <w:szCs w:val="24"/>
        </w:rPr>
        <w:t>locations and descriptions</w:t>
      </w:r>
      <w:commentRangeEnd w:id="61"/>
      <w:r w:rsidR="0019713F">
        <w:rPr>
          <w:rStyle w:val="CommentReference"/>
          <w:i w:val="0"/>
          <w:iCs w:val="0"/>
          <w:color w:val="auto"/>
        </w:rPr>
        <w:commentReference w:id="61"/>
      </w:r>
      <w:commentRangeEnd w:id="62"/>
      <w:r w:rsidR="00890BF4">
        <w:rPr>
          <w:rStyle w:val="CommentReference"/>
          <w:i w:val="0"/>
          <w:iCs w:val="0"/>
          <w:color w:val="auto"/>
        </w:rPr>
        <w:commentReference w:id="62"/>
      </w:r>
      <w:r w:rsidRPr="00BE57F3">
        <w:rPr>
          <w:rFonts w:ascii="Times New Roman" w:hAnsi="Times New Roman" w:cs="Times New Roman"/>
          <w:sz w:val="24"/>
          <w:szCs w:val="24"/>
        </w:rPr>
        <w:t>.</w:t>
      </w:r>
      <w:bookmarkEnd w:id="58"/>
      <w:bookmarkEnd w:id="60"/>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52195D12"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63" w:name="_Ref29890297"/>
      <w:bookmarkStart w:id="64"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63"/>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65"/>
      <w:commentRangeStart w:id="66"/>
      <w:r w:rsidRPr="00BE57F3">
        <w:rPr>
          <w:rFonts w:ascii="Times New Roman" w:hAnsi="Times New Roman" w:cs="Times New Roman"/>
          <w:sz w:val="24"/>
          <w:szCs w:val="24"/>
        </w:rPr>
        <w:t>beach sampling sites</w:t>
      </w:r>
      <w:commentRangeEnd w:id="65"/>
      <w:r w:rsidR="0019713F">
        <w:rPr>
          <w:rStyle w:val="CommentReference"/>
          <w:i w:val="0"/>
          <w:iCs w:val="0"/>
          <w:color w:val="auto"/>
        </w:rPr>
        <w:commentReference w:id="65"/>
      </w:r>
      <w:commentRangeEnd w:id="66"/>
      <w:ins w:id="67"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66"/>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64"/>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68" w:name="_Toc64228863"/>
      <w:r w:rsidRPr="00BE57F3">
        <w:rPr>
          <w:rFonts w:ascii="Times New Roman" w:hAnsi="Times New Roman" w:cs="Times New Roman"/>
          <w:b/>
          <w:color w:val="2E74B5" w:themeColor="accent1" w:themeShade="BF"/>
        </w:rPr>
        <w:lastRenderedPageBreak/>
        <w:t>Sampling design</w:t>
      </w:r>
      <w:bookmarkEnd w:id="68"/>
    </w:p>
    <w:p w14:paraId="073331F8" w14:textId="38C8C999"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69" w:author="Benjamin Meyer" w:date="2021-02-05T08:41:00Z">
        <w:r w:rsidR="00DA7C04">
          <w:rPr>
            <w:rFonts w:ascii="Times New Roman" w:hAnsi="Times New Roman" w:cs="Times New Roman"/>
            <w:sz w:val="24"/>
            <w:szCs w:val="24"/>
          </w:rPr>
          <w:t xml:space="preserve"> a</w:t>
        </w:r>
      </w:ins>
      <w:del w:id="70" w:author="Benjamin Meyer" w:date="2021-02-05T08:41:00Z">
        <w:r w:rsidRPr="00BE57F3" w:rsidDel="00DA7C04">
          <w:rPr>
            <w:rFonts w:ascii="Times New Roman" w:hAnsi="Times New Roman" w:cs="Times New Roman"/>
            <w:sz w:val="24"/>
            <w:szCs w:val="24"/>
          </w:rPr>
          <w:delText xml:space="preserve">s. </w:delText>
        </w:r>
      </w:del>
      <w:ins w:id="71" w:author="Benjamin Meyer" w:date="2021-02-05T08:41:00Z">
        <w:r w:rsidR="00DA7C04">
          <w:rPr>
            <w:rFonts w:ascii="Times New Roman" w:hAnsi="Times New Roman" w:cs="Times New Roman"/>
            <w:sz w:val="24"/>
            <w:szCs w:val="24"/>
          </w:rPr>
          <w:t>nd consisted of</w:t>
        </w:r>
      </w:ins>
      <w:commentRangeStart w:id="72"/>
      <w:commentRangeStart w:id="73"/>
      <w:del w:id="74"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72"/>
      <w:r w:rsidR="00655229">
        <w:rPr>
          <w:rStyle w:val="CommentReference"/>
        </w:rPr>
        <w:commentReference w:id="72"/>
      </w:r>
      <w:commentRangeEnd w:id="73"/>
      <w:r w:rsidR="00DA7C04">
        <w:rPr>
          <w:rStyle w:val="CommentReference"/>
        </w:rPr>
        <w:commentReference w:id="73"/>
      </w:r>
      <w:ins w:id="75" w:author="Benjamin Meyer" w:date="2021-02-05T08:41:00Z">
        <w:r w:rsidR="00DA7C04">
          <w:rPr>
            <w:rFonts w:ascii="Times New Roman" w:hAnsi="Times New Roman" w:cs="Times New Roman"/>
            <w:sz w:val="24"/>
            <w:szCs w:val="24"/>
          </w:rPr>
          <w:t>the</w:t>
        </w:r>
      </w:ins>
      <w:del w:id="76"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C873D4" w:rsidRPr="00BE57F3">
        <w:rPr>
          <w:rFonts w:ascii="Times New Roman" w:hAnsi="Times New Roman" w:cs="Times New Roman"/>
          <w:sz w:val="24"/>
          <w:szCs w:val="24"/>
        </w:rPr>
        <w:t xml:space="preserve">Figure </w:t>
      </w:r>
      <w:r w:rsidR="00C873D4">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13B8BAE9"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77"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78"/>
      <w:commentRangeStart w:id="79"/>
      <w:del w:id="80"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78"/>
      <w:commentRangeEnd w:id="79"/>
      <w:ins w:id="81" w:author="Benjamin Meyer" w:date="2021-02-05T08:57:00Z">
        <w:r w:rsidR="00AC1AF2">
          <w:rPr>
            <w:rFonts w:ascii="Times New Roman" w:hAnsi="Times New Roman" w:cs="Times New Roman"/>
            <w:sz w:val="24"/>
            <w:szCs w:val="24"/>
          </w:rPr>
          <w:t>s</w:t>
        </w:r>
      </w:ins>
      <w:r w:rsidR="00655229">
        <w:rPr>
          <w:rStyle w:val="CommentReference"/>
        </w:rPr>
        <w:commentReference w:id="78"/>
      </w:r>
      <w:r w:rsidR="00AC1AF2">
        <w:rPr>
          <w:rStyle w:val="CommentReference"/>
        </w:rPr>
        <w:commentReference w:id="79"/>
      </w:r>
      <w:r w:rsidR="00344F50">
        <w:rPr>
          <w:rFonts w:ascii="Times New Roman" w:hAnsi="Times New Roman" w:cs="Times New Roman"/>
          <w:sz w:val="24"/>
          <w:szCs w:val="24"/>
        </w:rPr>
        <w:t>,</w:t>
      </w:r>
      <w:commentRangeStart w:id="82"/>
      <w:commentRangeStart w:id="83"/>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84"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85" w:author="Benjamin Meyer" w:date="2021-02-05T10:12:00Z">
        <w:r w:rsidR="00F139E3">
          <w:rPr>
            <w:rFonts w:ascii="Times New Roman" w:hAnsi="Times New Roman" w:cs="Times New Roman"/>
            <w:sz w:val="24"/>
            <w:szCs w:val="24"/>
          </w:rPr>
          <w:t xml:space="preserve">at the City of Kenai docks </w:t>
        </w:r>
      </w:ins>
      <w:ins w:id="86"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82"/>
      <w:r w:rsidR="00655229">
        <w:rPr>
          <w:rStyle w:val="CommentReference"/>
        </w:rPr>
        <w:commentReference w:id="82"/>
      </w:r>
      <w:commentRangeEnd w:id="83"/>
      <w:r w:rsidR="00F139E3">
        <w:rPr>
          <w:rStyle w:val="CommentReference"/>
        </w:rPr>
        <w:commentReference w:id="83"/>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39CFF6E1"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87"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87"/>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88"/>
      </w:r>
      <w:ins w:id="89"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90"/>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5EBC12AB"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91" w:name="_Toc64228865"/>
      <w:r w:rsidRPr="00BE57F3">
        <w:rPr>
          <w:rFonts w:ascii="Times New Roman" w:hAnsi="Times New Roman" w:cs="Times New Roman"/>
          <w:b/>
          <w:color w:val="2E74B5" w:themeColor="accent1" w:themeShade="BF"/>
        </w:rPr>
        <w:t>Quality assurance and quality control</w:t>
      </w:r>
      <w:bookmarkEnd w:id="91"/>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92"/>
      </w:r>
      <w:r w:rsidR="00343E27">
        <w:rPr>
          <w:rStyle w:val="CommentReference"/>
        </w:rPr>
        <w:commentReference w:id="93"/>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348B50A1"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94" w:author="Benjamin Meyer" w:date="2021-02-05T09:14:00Z">
        <w:r w:rsidR="00EF002D">
          <w:rPr>
            <w:rFonts w:ascii="Times New Roman" w:hAnsi="Times New Roman" w:cs="Times New Roman"/>
            <w:sz w:val="24"/>
            <w:szCs w:val="24"/>
          </w:rPr>
          <w:t xml:space="preserve"> values existed</w:t>
        </w:r>
      </w:ins>
      <w:del w:id="95"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96" w:author="Benjamin Meyer" w:date="2021-02-05T09:17:00Z">
        <w:r w:rsidR="008D0C0C">
          <w:rPr>
            <w:rFonts w:ascii="Times New Roman" w:hAnsi="Times New Roman" w:cs="Times New Roman"/>
            <w:sz w:val="24"/>
            <w:szCs w:val="24"/>
          </w:rPr>
          <w:t xml:space="preserve"> Using only the higher of two </w:t>
        </w:r>
      </w:ins>
      <w:ins w:id="97"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98" w:author="Benjamin Meyer" w:date="2021-02-05T09:29:00Z">
        <w:r w:rsidR="004F3C04">
          <w:rPr>
            <w:rFonts w:ascii="Times New Roman" w:hAnsi="Times New Roman" w:cs="Times New Roman"/>
            <w:sz w:val="24"/>
            <w:szCs w:val="24"/>
          </w:rPr>
          <w:t>a</w:t>
        </w:r>
      </w:ins>
      <w:ins w:id="99"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100" w:author="Benjamin Meyer" w:date="2021-02-05T09:26:00Z">
        <w:r w:rsidR="008D0C0C">
          <w:rPr>
            <w:rFonts w:ascii="Times New Roman" w:hAnsi="Times New Roman" w:cs="Times New Roman"/>
            <w:sz w:val="24"/>
            <w:szCs w:val="24"/>
          </w:rPr>
          <w:t>conservative approach</w:t>
        </w:r>
      </w:ins>
      <w:ins w:id="101" w:author="Benjamin Meyer" w:date="2021-02-05T09:29:00Z">
        <w:r w:rsidR="004F3C04">
          <w:rPr>
            <w:rFonts w:ascii="Times New Roman" w:hAnsi="Times New Roman" w:cs="Times New Roman"/>
            <w:sz w:val="24"/>
            <w:szCs w:val="24"/>
          </w:rPr>
          <w:t xml:space="preserve"> </w:t>
        </w:r>
      </w:ins>
      <w:ins w:id="102" w:author="Benjamin Meyer" w:date="2021-02-05T09:30:00Z">
        <w:r w:rsidR="004F3C04">
          <w:rPr>
            <w:rFonts w:ascii="Times New Roman" w:hAnsi="Times New Roman" w:cs="Times New Roman"/>
            <w:sz w:val="24"/>
            <w:szCs w:val="24"/>
          </w:rPr>
          <w:t xml:space="preserve">that is </w:t>
        </w:r>
      </w:ins>
      <w:ins w:id="103" w:author="Benjamin Meyer" w:date="2021-02-05T09:29:00Z">
        <w:r w:rsidR="004F3C04">
          <w:rPr>
            <w:rFonts w:ascii="Times New Roman" w:hAnsi="Times New Roman" w:cs="Times New Roman"/>
            <w:sz w:val="24"/>
            <w:szCs w:val="24"/>
          </w:rPr>
          <w:t xml:space="preserve">appropriate in </w:t>
        </w:r>
      </w:ins>
      <w:ins w:id="104" w:author="Benjamin Meyer" w:date="2021-02-05T09:30:00Z">
        <w:r w:rsidR="004F3C04">
          <w:rPr>
            <w:rFonts w:ascii="Times New Roman" w:hAnsi="Times New Roman" w:cs="Times New Roman"/>
            <w:sz w:val="24"/>
            <w:szCs w:val="24"/>
          </w:rPr>
          <w:t xml:space="preserve">this </w:t>
        </w:r>
      </w:ins>
      <w:ins w:id="105" w:author="Benjamin Meyer" w:date="2021-02-14T18:58:00Z">
        <w:r w:rsidR="00281D85">
          <w:rPr>
            <w:rFonts w:ascii="Times New Roman" w:hAnsi="Times New Roman" w:cs="Times New Roman"/>
            <w:sz w:val="24"/>
            <w:szCs w:val="24"/>
          </w:rPr>
          <w:t>application</w:t>
        </w:r>
      </w:ins>
      <w:ins w:id="106" w:author="Benjamin Meyer" w:date="2021-02-05T09:30:00Z">
        <w:r w:rsidR="004F3C04">
          <w:rPr>
            <w:rFonts w:ascii="Times New Roman" w:hAnsi="Times New Roman" w:cs="Times New Roman"/>
            <w:sz w:val="24"/>
            <w:szCs w:val="24"/>
          </w:rPr>
          <w:t xml:space="preserve"> because </w:t>
        </w:r>
      </w:ins>
      <w:ins w:id="107" w:author="Benjamin Meyer" w:date="2021-02-08T09:26:00Z">
        <w:r w:rsidR="00281D85">
          <w:rPr>
            <w:rFonts w:ascii="Times New Roman" w:hAnsi="Times New Roman" w:cs="Times New Roman"/>
            <w:sz w:val="24"/>
            <w:szCs w:val="24"/>
          </w:rPr>
          <w:t>data pertains</w:t>
        </w:r>
      </w:ins>
      <w:ins w:id="108" w:author="Benjamin Meyer" w:date="2021-02-05T09:29:00Z">
        <w:r w:rsidR="004F3C04">
          <w:rPr>
            <w:rFonts w:ascii="Times New Roman" w:hAnsi="Times New Roman" w:cs="Times New Roman"/>
            <w:sz w:val="24"/>
            <w:szCs w:val="24"/>
          </w:rPr>
          <w:t xml:space="preserve"> to public health</w:t>
        </w:r>
      </w:ins>
      <w:ins w:id="109" w:author="Benjamin Meyer" w:date="2021-02-05T09:31:00Z">
        <w:r w:rsidR="004F3C04">
          <w:rPr>
            <w:rFonts w:ascii="Times New Roman" w:hAnsi="Times New Roman" w:cs="Times New Roman"/>
            <w:sz w:val="24"/>
            <w:szCs w:val="24"/>
          </w:rPr>
          <w:t xml:space="preserve"> and safety</w:t>
        </w:r>
      </w:ins>
      <w:ins w:id="110" w:author="Benjamin Meyer" w:date="2021-02-05T09:29:00Z">
        <w:r w:rsidR="004F3C04">
          <w:rPr>
            <w:rFonts w:ascii="Times New Roman" w:hAnsi="Times New Roman" w:cs="Times New Roman"/>
            <w:sz w:val="24"/>
            <w:szCs w:val="24"/>
          </w:rPr>
          <w:t>.</w:t>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11" w:name="_Toc64228866"/>
      <w:r w:rsidRPr="00BE57F3">
        <w:rPr>
          <w:rFonts w:ascii="Times New Roman" w:hAnsi="Times New Roman" w:cs="Times New Roman"/>
          <w:b/>
          <w:color w:val="2E74B5" w:themeColor="accent1" w:themeShade="BF"/>
        </w:rPr>
        <w:t>Water quality standards</w:t>
      </w:r>
      <w:commentRangeStart w:id="112"/>
      <w:commentRangeStart w:id="113"/>
      <w:ins w:id="114" w:author="Benjamin Meyer" w:date="2021-02-11T09:13:00Z">
        <w:r w:rsidR="00AC1751" w:rsidRPr="00415FC8">
          <w:rPr>
            <w:rFonts w:ascii="Times New Roman" w:eastAsia="Times New Roman" w:hAnsi="Times New Roman" w:cs="Times New Roman"/>
            <w:color w:val="000000"/>
            <w:sz w:val="24"/>
            <w:szCs w:val="24"/>
          </w:rPr>
          <w:t>.</w:t>
        </w:r>
      </w:ins>
      <w:commentRangeEnd w:id="112"/>
      <w:r w:rsidR="00AC1751" w:rsidRPr="00415FC8">
        <w:rPr>
          <w:rStyle w:val="CommentReference"/>
          <w:rFonts w:ascii="Times New Roman" w:hAnsi="Times New Roman" w:cs="Times New Roman"/>
          <w:sz w:val="24"/>
          <w:szCs w:val="24"/>
        </w:rPr>
        <w:commentReference w:id="112"/>
      </w:r>
      <w:commentRangeEnd w:id="113"/>
      <w:r w:rsidR="00AC1751">
        <w:rPr>
          <w:rStyle w:val="CommentReference"/>
        </w:rPr>
        <w:commentReference w:id="113"/>
      </w:r>
      <w:bookmarkEnd w:id="111"/>
    </w:p>
    <w:p w14:paraId="6A2BE7BE" w14:textId="3FE41AAE" w:rsidR="008A6237" w:rsidRDefault="008A6237" w:rsidP="008A6237">
      <w:pPr>
        <w:rPr>
          <w:rFonts w:ascii="Times New Roman" w:hAnsi="Times New Roman" w:cs="Times New Roman"/>
          <w:sz w:val="24"/>
          <w:szCs w:val="24"/>
        </w:rPr>
      </w:pPr>
      <w:bookmarkStart w:id="115" w:name="_Ref29890456"/>
      <w:bookmarkStart w:id="116" w:name="_Toc29282375"/>
      <w:ins w:id="117"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18" w:author="Benjamin Meyer" w:date="2021-02-14T18:59:00Z">
        <w:r w:rsidR="00281D85">
          <w:rPr>
            <w:rFonts w:ascii="Times New Roman" w:hAnsi="Times New Roman" w:cs="Times New Roman"/>
            <w:sz w:val="24"/>
            <w:szCs w:val="24"/>
          </w:rPr>
          <w:t>Appendix G</w:t>
        </w:r>
      </w:ins>
      <w:ins w:id="119"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20" w:author="Benjamin Meyer" w:date="2021-02-12T09:56:00Z">
        <w:r w:rsidR="00695CD3">
          <w:rPr>
            <w:rFonts w:ascii="Times New Roman" w:hAnsi="Times New Roman" w:cs="Times New Roman"/>
            <w:sz w:val="24"/>
            <w:szCs w:val="24"/>
          </w:rPr>
          <w:t>W</w:t>
        </w:r>
      </w:ins>
      <w:ins w:id="121"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p>
    <w:p w14:paraId="7C4B9918" w14:textId="433D7F67" w:rsidR="00695CD3" w:rsidRDefault="00695CD3" w:rsidP="008A6237">
      <w:pPr>
        <w:rPr>
          <w:rFonts w:ascii="Times New Roman" w:hAnsi="Times New Roman" w:cs="Times New Roman"/>
          <w:sz w:val="24"/>
          <w:szCs w:val="24"/>
        </w:rPr>
      </w:pPr>
    </w:p>
    <w:p w14:paraId="294D795F" w14:textId="77777777" w:rsidR="00695CD3" w:rsidRDefault="00695CD3" w:rsidP="008A6237">
      <w:pPr>
        <w:rPr>
          <w:ins w:id="122" w:author="Benjamin Meyer" w:date="2021-02-08T13:39:00Z"/>
          <w:rFonts w:ascii="Times New Roman" w:hAnsi="Times New Roman" w:cs="Times New Roman"/>
          <w:sz w:val="24"/>
          <w:szCs w:val="24"/>
        </w:rPr>
      </w:pPr>
    </w:p>
    <w:p w14:paraId="31664BA7" w14:textId="7210B483" w:rsidR="008A6237" w:rsidRDefault="00CD63E0" w:rsidP="008A6237">
      <w:pPr>
        <w:rPr>
          <w:ins w:id="123" w:author="Benjamin Meyer" w:date="2021-02-08T13:39:00Z"/>
          <w:rFonts w:ascii="Times New Roman" w:hAnsi="Times New Roman" w:cs="Times New Roman"/>
          <w:sz w:val="24"/>
          <w:szCs w:val="24"/>
        </w:rPr>
      </w:pPr>
      <w:ins w:id="124" w:author="Benjamin Meyer" w:date="2021-02-13T13:34:00Z">
        <w:r>
          <w:rPr>
            <w:rFonts w:ascii="Times New Roman" w:hAnsi="Times New Roman" w:cs="Times New Roman"/>
            <w:sz w:val="24"/>
            <w:szCs w:val="24"/>
          </w:rPr>
          <w:t xml:space="preserve">When </w:t>
        </w:r>
      </w:ins>
      <w:ins w:id="125" w:author="Benjamin Meyer" w:date="2021-02-14T20:54:00Z">
        <w:r w:rsidR="00A96CE3">
          <w:rPr>
            <w:rFonts w:ascii="Times New Roman" w:hAnsi="Times New Roman" w:cs="Times New Roman"/>
            <w:sz w:val="24"/>
            <w:szCs w:val="24"/>
          </w:rPr>
          <w:t xml:space="preserve">in-season </w:t>
        </w:r>
      </w:ins>
      <w:ins w:id="126" w:author="Benjamin Meyer" w:date="2021-02-13T13:34:00Z">
        <w:r>
          <w:rPr>
            <w:rFonts w:ascii="Times New Roman" w:hAnsi="Times New Roman" w:cs="Times New Roman"/>
            <w:sz w:val="24"/>
            <w:szCs w:val="24"/>
          </w:rPr>
          <w:t>geometric mean values are calculated, a</w:t>
        </w:r>
      </w:ins>
      <w:ins w:id="127" w:author="Benjamin Meyer" w:date="2021-02-08T13:39:00Z">
        <w:r w:rsidR="008A6237">
          <w:rPr>
            <w:rFonts w:ascii="Times New Roman" w:hAnsi="Times New Roman" w:cs="Times New Roman"/>
            <w:sz w:val="24"/>
            <w:szCs w:val="24"/>
          </w:rPr>
          <w:t xml:space="preserve"> minimum of five samples</w:t>
        </w:r>
      </w:ins>
      <w:ins w:id="128" w:author="Benjamin Meyer" w:date="2021-02-11T07:29:00Z">
        <w:r w:rsidR="00FB673E">
          <w:rPr>
            <w:rFonts w:ascii="Times New Roman" w:hAnsi="Times New Roman" w:cs="Times New Roman"/>
            <w:sz w:val="24"/>
            <w:szCs w:val="24"/>
          </w:rPr>
          <w:t xml:space="preserve"> spaced over thirty days</w:t>
        </w:r>
      </w:ins>
      <w:ins w:id="129"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sidR="008A6237">
          <w:rPr>
            <w:rFonts w:ascii="Times New Roman" w:hAnsi="Times New Roman" w:cs="Times New Roman"/>
            <w:sz w:val="24"/>
            <w:szCs w:val="24"/>
          </w:rPr>
          <w:t xml:space="preserve"> </w:t>
        </w:r>
      </w:ins>
    </w:p>
    <w:p w14:paraId="3C710129" w14:textId="77777777" w:rsidR="008A6237" w:rsidRDefault="008A6237" w:rsidP="008A6237">
      <w:pPr>
        <w:rPr>
          <w:ins w:id="130" w:author="Benjamin Meyer" w:date="2021-02-08T13:39:00Z"/>
          <w:rFonts w:ascii="Times New Roman" w:hAnsi="Times New Roman" w:cs="Times New Roman"/>
          <w:sz w:val="24"/>
          <w:szCs w:val="24"/>
        </w:rPr>
      </w:pPr>
    </w:p>
    <w:p w14:paraId="56466446" w14:textId="5ACA30EF" w:rsidR="008A6237" w:rsidRDefault="008A6237" w:rsidP="008A6237">
      <w:pPr>
        <w:rPr>
          <w:ins w:id="131" w:author="Benjamin Meyer" w:date="2021-02-08T13:39:00Z"/>
          <w:rFonts w:ascii="Times New Roman" w:hAnsi="Times New Roman" w:cs="Times New Roman"/>
          <w:sz w:val="24"/>
          <w:szCs w:val="24"/>
        </w:rPr>
      </w:pPr>
      <w:ins w:id="132" w:author="Benjamin Meyer" w:date="2021-02-08T13:39:00Z">
        <w:r>
          <w:rPr>
            <w:rFonts w:ascii="Times New Roman" w:hAnsi="Times New Roman" w:cs="Times New Roman"/>
            <w:sz w:val="24"/>
            <w:szCs w:val="24"/>
          </w:rPr>
          <w:t xml:space="preserve">Results were evaluated </w:t>
        </w:r>
      </w:ins>
      <w:ins w:id="133" w:author="Benjamin Meyer" w:date="2021-02-13T13:35:00Z">
        <w:r w:rsidR="00CD63E0">
          <w:rPr>
            <w:rFonts w:ascii="Times New Roman" w:hAnsi="Times New Roman" w:cs="Times New Roman"/>
            <w:sz w:val="24"/>
            <w:szCs w:val="24"/>
          </w:rPr>
          <w:t xml:space="preserve">in the context of </w:t>
        </w:r>
      </w:ins>
      <w:ins w:id="134" w:author="Benjamin Meyer" w:date="2021-02-13T13:36:00Z">
        <w:r w:rsidR="00CD63E0">
          <w:rPr>
            <w:rFonts w:ascii="Times New Roman" w:hAnsi="Times New Roman" w:cs="Times New Roman"/>
            <w:sz w:val="24"/>
            <w:szCs w:val="24"/>
          </w:rPr>
          <w:t>(18 AAC 70 (14)) water quality standards as follows</w:t>
        </w:r>
      </w:ins>
      <w:ins w:id="135" w:author="Benjamin Meyer" w:date="2021-02-08T13:39:00Z">
        <w:r>
          <w:rPr>
            <w:rFonts w:ascii="Times New Roman" w:hAnsi="Times New Roman" w:cs="Times New Roman"/>
            <w:sz w:val="24"/>
            <w:szCs w:val="24"/>
          </w:rPr>
          <w:t>:</w:t>
        </w:r>
      </w:ins>
    </w:p>
    <w:p w14:paraId="6581BE39" w14:textId="77777777" w:rsidR="008A6237" w:rsidRDefault="008A6237" w:rsidP="008A6237">
      <w:pPr>
        <w:rPr>
          <w:ins w:id="136"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37" w:author="Benjamin Meyer" w:date="2021-02-08T13:39:00Z"/>
          <w:rFonts w:ascii="Times New Roman" w:hAnsi="Times New Roman" w:cs="Times New Roman"/>
          <w:sz w:val="24"/>
          <w:szCs w:val="24"/>
        </w:rPr>
      </w:pPr>
      <w:ins w:id="138"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39" w:author="Benjamin Meyer" w:date="2021-02-08T13:39:00Z"/>
          <w:rFonts w:ascii="Times New Roman" w:hAnsi="Times New Roman" w:cs="Times New Roman"/>
          <w:sz w:val="24"/>
          <w:szCs w:val="24"/>
        </w:rPr>
      </w:pPr>
      <w:ins w:id="140"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41"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42" w:author="Benjamin Meyer" w:date="2021-02-08T13:39:00Z"/>
          <w:rFonts w:ascii="Times New Roman" w:hAnsi="Times New Roman" w:cs="Times New Roman"/>
          <w:sz w:val="24"/>
          <w:szCs w:val="24"/>
        </w:rPr>
      </w:pPr>
      <w:ins w:id="143"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44" w:author="Benjamin Meyer" w:date="2021-02-13T09:07:00Z">
        <w:r w:rsidR="00244B11">
          <w:rPr>
            <w:rFonts w:ascii="Times New Roman" w:hAnsi="Times New Roman" w:cs="Times New Roman"/>
            <w:sz w:val="24"/>
            <w:szCs w:val="24"/>
          </w:rPr>
          <w:t>(18 AAC 70 (14</w:t>
        </w:r>
      </w:ins>
      <w:ins w:id="145"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46" w:author="Benjamin Meyer" w:date="2021-02-08T13:39:00Z"/>
          <w:rFonts w:ascii="Times New Roman" w:hAnsi="Times New Roman" w:cs="Times New Roman"/>
          <w:sz w:val="24"/>
          <w:szCs w:val="24"/>
        </w:rPr>
      </w:pPr>
      <w:ins w:id="147"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48" w:author="Benjamin Meyer" w:date="2021-02-08T13:39:00Z"/>
          <w:rFonts w:ascii="Times New Roman" w:hAnsi="Times New Roman" w:cs="Times New Roman"/>
          <w:sz w:val="24"/>
          <w:szCs w:val="24"/>
        </w:rPr>
      </w:pPr>
      <w:ins w:id="149"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50" w:author="Benjamin Meyer" w:date="2021-02-08T13:39:00Z"/>
          <w:rFonts w:ascii="Times New Roman" w:hAnsi="Times New Roman" w:cs="Times New Roman"/>
          <w:sz w:val="24"/>
          <w:szCs w:val="24"/>
        </w:rPr>
      </w:pPr>
      <w:ins w:id="151"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52" w:author="Benjamin Meyer" w:date="2021-02-08T13:39:00Z"/>
          <w:rFonts w:ascii="Times New Roman" w:hAnsi="Times New Roman" w:cs="Times New Roman"/>
          <w:sz w:val="24"/>
          <w:szCs w:val="24"/>
        </w:rPr>
      </w:pPr>
      <w:ins w:id="153"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54"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55"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56" w:author="Benjamin Meyer" w:date="2021-02-08T13:39:00Z"/>
          <w:rFonts w:ascii="Times New Roman" w:hAnsi="Times New Roman" w:cs="Times New Roman"/>
          <w:sz w:val="24"/>
          <w:szCs w:val="24"/>
        </w:rPr>
      </w:pPr>
      <w:ins w:id="157" w:author="Benjamin Meyer" w:date="2021-02-08T13:39:00Z">
        <w:r w:rsidRPr="00415FC8">
          <w:rPr>
            <w:rFonts w:ascii="Times New Roman" w:hAnsi="Times New Roman" w:cs="Times New Roman"/>
            <w:sz w:val="24"/>
            <w:szCs w:val="24"/>
          </w:rPr>
          <w:t>Harvesting raw aquatic life for consumption</w:t>
        </w:r>
      </w:ins>
      <w:ins w:id="158"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59" w:author="Benjamin Meyer" w:date="2021-02-08T13:39:00Z"/>
          <w:rFonts w:ascii="Times New Roman" w:hAnsi="Times New Roman" w:cs="Times New Roman"/>
          <w:sz w:val="24"/>
          <w:szCs w:val="24"/>
        </w:rPr>
      </w:pPr>
      <w:ins w:id="160"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61" w:author="Benjamin Meyer" w:date="2021-02-08T13:39:00Z"/>
          <w:rFonts w:ascii="Times New Roman" w:hAnsi="Times New Roman" w:cs="Times New Roman"/>
          <w:sz w:val="24"/>
          <w:szCs w:val="24"/>
        </w:rPr>
      </w:pPr>
      <w:ins w:id="162"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63" w:author="Benjamin Meyer" w:date="2021-02-08T13:42:00Z"/>
          <w:rFonts w:ascii="Times New Roman" w:hAnsi="Times New Roman" w:cs="Times New Roman"/>
          <w:sz w:val="24"/>
          <w:szCs w:val="24"/>
        </w:rPr>
      </w:pPr>
      <w:ins w:id="164"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65" w:author="Benjamin Meyer" w:date="2021-02-08T13:39:00Z"/>
          <w:rFonts w:ascii="Times New Roman" w:hAnsi="Times New Roman" w:cs="Times New Roman"/>
          <w:sz w:val="24"/>
          <w:szCs w:val="24"/>
        </w:rPr>
      </w:pPr>
      <w:ins w:id="166" w:author="Benjamin Meyer" w:date="2021-02-08T13:39:00Z">
        <w:r w:rsidRPr="00415FC8">
          <w:rPr>
            <w:rFonts w:ascii="Times New Roman" w:hAnsi="Times New Roman" w:cs="Times New Roman"/>
            <w:sz w:val="24"/>
            <w:szCs w:val="24"/>
          </w:rPr>
          <w:t>10% of fecal coliform samples</w:t>
        </w:r>
      </w:ins>
      <w:ins w:id="167" w:author="Benjamin Meyer" w:date="2021-02-08T13:43:00Z">
        <w:r w:rsidR="005E3838" w:rsidRPr="00415FC8">
          <w:rPr>
            <w:rFonts w:ascii="Times New Roman" w:hAnsi="Times New Roman" w:cs="Times New Roman"/>
            <w:sz w:val="24"/>
            <w:szCs w:val="24"/>
          </w:rPr>
          <w:t xml:space="preserve"> from season</w:t>
        </w:r>
      </w:ins>
      <w:ins w:id="168"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69" w:author="Benjamin Meyer" w:date="2021-02-08T13:39:00Z"/>
          <w:rFonts w:ascii="Times New Roman" w:hAnsi="Times New Roman" w:cs="Times New Roman"/>
          <w:sz w:val="24"/>
          <w:szCs w:val="24"/>
        </w:rPr>
      </w:pPr>
      <w:ins w:id="170" w:author="Benjamin Meyer" w:date="2021-02-08T13:43:00Z">
        <w:r w:rsidRPr="00415FC8">
          <w:rPr>
            <w:rFonts w:ascii="Times New Roman" w:hAnsi="Times New Roman" w:cs="Times New Roman"/>
            <w:sz w:val="24"/>
            <w:szCs w:val="24"/>
          </w:rPr>
          <w:t>The geometric mean of fecal coliform samples</w:t>
        </w:r>
      </w:ins>
      <w:ins w:id="171" w:author="Benjamin Meyer" w:date="2021-02-08T13:44:00Z">
        <w:r w:rsidR="005E3838" w:rsidRPr="00415FC8">
          <w:rPr>
            <w:rFonts w:ascii="Times New Roman" w:hAnsi="Times New Roman" w:cs="Times New Roman"/>
            <w:sz w:val="24"/>
            <w:szCs w:val="24"/>
          </w:rPr>
          <w:t xml:space="preserve"> from the season</w:t>
        </w:r>
      </w:ins>
      <w:ins w:id="172" w:author="Benjamin Meyer" w:date="2021-02-08T13:43:00Z">
        <w:r w:rsidRPr="00415FC8">
          <w:rPr>
            <w:rFonts w:ascii="Times New Roman" w:hAnsi="Times New Roman" w:cs="Times New Roman"/>
            <w:sz w:val="24"/>
            <w:szCs w:val="24"/>
          </w:rPr>
          <w:t xml:space="preserve"> exceeded 14 CFU/100 m</w:t>
        </w:r>
      </w:ins>
      <w:ins w:id="173"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74"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75" w:author="Benjamin Meyer" w:date="2021-02-08T13:39:00Z"/>
          <w:rFonts w:ascii="Times New Roman" w:hAnsi="Times New Roman" w:cs="Times New Roman"/>
          <w:i/>
          <w:sz w:val="24"/>
          <w:szCs w:val="24"/>
        </w:rPr>
      </w:pPr>
      <w:ins w:id="176"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77" w:author="Benjamin Meyer" w:date="2021-02-08T13:39:00Z"/>
          <w:rFonts w:ascii="Times New Roman" w:hAnsi="Times New Roman" w:cs="Times New Roman"/>
          <w:i/>
          <w:sz w:val="24"/>
          <w:szCs w:val="24"/>
        </w:rPr>
      </w:pPr>
      <w:ins w:id="178"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79"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80" w:author="Benjamin Meyer" w:date="2021-02-08T13:39:00Z"/>
          <w:rFonts w:ascii="Times New Roman" w:hAnsi="Times New Roman" w:cs="Times New Roman"/>
          <w:sz w:val="24"/>
          <w:szCs w:val="24"/>
        </w:rPr>
      </w:pPr>
      <w:ins w:id="181" w:author="Benjamin Meyer" w:date="2021-02-08T13:39:00Z">
        <w:r w:rsidRPr="00415FC8">
          <w:rPr>
            <w:rFonts w:ascii="Times New Roman" w:hAnsi="Times New Roman" w:cs="Times New Roman"/>
            <w:sz w:val="24"/>
            <w:szCs w:val="24"/>
          </w:rPr>
          <w:t>Contact recreation</w:t>
        </w:r>
      </w:ins>
      <w:ins w:id="182" w:author="Benjamin Meyer" w:date="2021-02-13T09:09:00Z">
        <w:r w:rsidR="00A37F71" w:rsidRPr="00415FC8">
          <w:rPr>
            <w:rFonts w:ascii="Times New Roman" w:hAnsi="Times New Roman" w:cs="Times New Roman"/>
            <w:sz w:val="24"/>
            <w:szCs w:val="24"/>
          </w:rPr>
          <w:t xml:space="preserve"> (18 AAC 70 </w:t>
        </w:r>
      </w:ins>
      <w:ins w:id="183" w:author="Benjamin Meyer" w:date="2021-02-13T09:10:00Z">
        <w:r w:rsidR="00A37F71" w:rsidRPr="00415FC8">
          <w:rPr>
            <w:rFonts w:ascii="Times New Roman" w:hAnsi="Times New Roman" w:cs="Times New Roman"/>
            <w:sz w:val="24"/>
            <w:szCs w:val="24"/>
          </w:rPr>
          <w:t>(14)(B)(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ins>
    </w:p>
    <w:p w14:paraId="273078D0" w14:textId="77777777" w:rsidR="008A6237" w:rsidRPr="00415FC8" w:rsidRDefault="008A6237" w:rsidP="008A6237">
      <w:pPr>
        <w:pStyle w:val="ListParagraph"/>
        <w:numPr>
          <w:ilvl w:val="1"/>
          <w:numId w:val="18"/>
        </w:numPr>
        <w:rPr>
          <w:ins w:id="184" w:author="Benjamin Meyer" w:date="2021-02-08T13:39:00Z"/>
          <w:rFonts w:ascii="Times New Roman" w:hAnsi="Times New Roman" w:cs="Times New Roman"/>
          <w:sz w:val="24"/>
          <w:szCs w:val="24"/>
        </w:rPr>
      </w:pPr>
      <w:ins w:id="185"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86" w:author="Benjamin Meyer" w:date="2021-02-08T13:39:00Z"/>
          <w:rFonts w:ascii="Times New Roman" w:hAnsi="Times New Roman" w:cs="Times New Roman"/>
          <w:sz w:val="24"/>
          <w:szCs w:val="24"/>
        </w:rPr>
      </w:pPr>
      <w:ins w:id="187"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88" w:author="Benjamin Meyer" w:date="2021-02-08T13:39:00Z"/>
          <w:rFonts w:ascii="Times New Roman" w:hAnsi="Times New Roman" w:cs="Times New Roman"/>
          <w:sz w:val="24"/>
          <w:szCs w:val="24"/>
        </w:rPr>
      </w:pPr>
      <w:ins w:id="189"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90" w:author="Benjamin Meyer" w:date="2021-02-08T13:39:00Z"/>
          <w:rFonts w:ascii="Times New Roman" w:hAnsi="Times New Roman" w:cs="Times New Roman"/>
          <w:sz w:val="24"/>
          <w:szCs w:val="24"/>
        </w:rPr>
      </w:pPr>
      <w:ins w:id="191"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92" w:author="Benjamin Meyer" w:date="2021-02-11T09:12:00Z"/>
          <w:rFonts w:ascii="Times New Roman" w:hAnsi="Times New Roman" w:cs="Times New Roman"/>
          <w:sz w:val="24"/>
          <w:szCs w:val="24"/>
        </w:rPr>
      </w:pPr>
    </w:p>
    <w:p w14:paraId="6D949363" w14:textId="77F975EF" w:rsidR="004739E3" w:rsidRPr="00415FC8" w:rsidRDefault="004739E3" w:rsidP="008A6237">
      <w:pPr>
        <w:rPr>
          <w:ins w:id="193" w:author="Benjamin Meyer" w:date="2021-02-11T09:13:00Z"/>
          <w:rFonts w:ascii="Times New Roman" w:hAnsi="Times New Roman" w:cs="Times New Roman"/>
          <w:sz w:val="24"/>
          <w:szCs w:val="24"/>
        </w:rPr>
      </w:pPr>
      <w:ins w:id="194"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195"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196" w:author="Benjamin Meyer" w:date="2021-02-11T07:53:00Z"/>
          <w:rFonts w:ascii="Times New Roman" w:hAnsi="Times New Roman" w:cs="Times New Roman"/>
          <w:sz w:val="24"/>
          <w:szCs w:val="24"/>
        </w:rPr>
      </w:pPr>
    </w:p>
    <w:p w14:paraId="3169D0E8" w14:textId="77777777" w:rsidR="009B5879" w:rsidRPr="00415FC8" w:rsidRDefault="009B5879" w:rsidP="008A6237">
      <w:pPr>
        <w:rPr>
          <w:ins w:id="197" w:author="Benjamin Meyer" w:date="2021-02-12T10:10:00Z"/>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ins w:id="198" w:author="Benjamin Meyer" w:date="2021-02-11T07:55:00Z">
        <w:r w:rsidRPr="00415FC8">
          <w:rPr>
            <w:rFonts w:ascii="Times New Roman" w:hAnsi="Times New Roman" w:cs="Times New Roman"/>
            <w:sz w:val="24"/>
            <w:szCs w:val="24"/>
          </w:rPr>
          <w:lastRenderedPageBreak/>
          <w:t>A</w:t>
        </w:r>
      </w:ins>
      <w:ins w:id="199"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200" w:author="Benjamin Meyer" w:date="2021-02-11T09:08:00Z">
        <w:r w:rsidR="00470FD0" w:rsidRPr="00415FC8">
          <w:rPr>
            <w:rFonts w:ascii="Times New Roman" w:hAnsi="Times New Roman" w:cs="Times New Roman"/>
            <w:sz w:val="24"/>
            <w:szCs w:val="24"/>
          </w:rPr>
          <w:t xml:space="preserve">general </w:t>
        </w:r>
      </w:ins>
      <w:ins w:id="201"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202" w:author="Benjamin Meyer" w:date="2021-02-11T07:55:00Z">
        <w:r w:rsidRPr="00415FC8">
          <w:rPr>
            <w:rFonts w:ascii="Times New Roman" w:hAnsi="Times New Roman" w:cs="Times New Roman"/>
            <w:sz w:val="24"/>
            <w:szCs w:val="24"/>
          </w:rPr>
          <w:t>, posted</w:t>
        </w:r>
      </w:ins>
      <w:ins w:id="203" w:author="Benjamin Meyer" w:date="2021-02-11T07:34:00Z">
        <w:r w:rsidR="009115FB" w:rsidRPr="00415FC8">
          <w:rPr>
            <w:rFonts w:ascii="Times New Roman" w:hAnsi="Times New Roman" w:cs="Times New Roman"/>
            <w:sz w:val="24"/>
            <w:szCs w:val="24"/>
          </w:rPr>
          <w:t xml:space="preserve"> weekly updates/advisories on the </w:t>
        </w:r>
      </w:ins>
      <w:ins w:id="204" w:author="Benjamin Meyer" w:date="2021-02-11T07:55:00Z">
        <w:r w:rsidRPr="00415FC8">
          <w:rPr>
            <w:rFonts w:ascii="Times New Roman" w:hAnsi="Times New Roman" w:cs="Times New Roman"/>
            <w:sz w:val="24"/>
            <w:szCs w:val="24"/>
          </w:rPr>
          <w:t>A</w:t>
        </w:r>
      </w:ins>
      <w:ins w:id="205" w:author="Benjamin Meyer" w:date="2021-02-11T07:34:00Z">
        <w:r w:rsidR="009115FB" w:rsidRPr="00415FC8">
          <w:rPr>
            <w:rFonts w:ascii="Times New Roman" w:hAnsi="Times New Roman" w:cs="Times New Roman"/>
            <w:sz w:val="24"/>
            <w:szCs w:val="24"/>
          </w:rPr>
          <w:t>DEC Facebook page</w:t>
        </w:r>
      </w:ins>
      <w:ins w:id="206" w:author="Benjamin Meyer" w:date="2021-02-11T07:56:00Z">
        <w:r w:rsidRPr="00415FC8">
          <w:rPr>
            <w:rFonts w:ascii="Times New Roman" w:hAnsi="Times New Roman" w:cs="Times New Roman"/>
            <w:sz w:val="24"/>
            <w:szCs w:val="24"/>
          </w:rPr>
          <w:t>,</w:t>
        </w:r>
      </w:ins>
      <w:ins w:id="207"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208" w:author="Benjamin Meyer" w:date="2021-02-11T09:09:00Z">
        <w:r w:rsidR="00470FD0" w:rsidRPr="00415FC8">
          <w:rPr>
            <w:rFonts w:ascii="Times New Roman" w:hAnsi="Times New Roman" w:cs="Times New Roman"/>
            <w:sz w:val="24"/>
            <w:szCs w:val="24"/>
          </w:rPr>
          <w:t xml:space="preserve"> of community stakeholders</w:t>
        </w:r>
      </w:ins>
      <w:ins w:id="209" w:author="Benjamin Meyer" w:date="2021-02-11T07:34:00Z">
        <w:r w:rsidR="009115FB" w:rsidRPr="00415FC8">
          <w:rPr>
            <w:rFonts w:ascii="Times New Roman" w:hAnsi="Times New Roman" w:cs="Times New Roman"/>
            <w:sz w:val="24"/>
            <w:szCs w:val="24"/>
          </w:rPr>
          <w:t xml:space="preserve">. </w:t>
        </w:r>
      </w:ins>
      <w:ins w:id="210"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11"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12" w:author="Benjamin Meyer" w:date="2021-02-14T20:55:00Z">
        <w:r w:rsidR="00731367">
          <w:rPr>
            <w:rFonts w:ascii="Times New Roman" w:hAnsi="Times New Roman" w:cs="Times New Roman"/>
            <w:sz w:val="24"/>
            <w:szCs w:val="24"/>
          </w:rPr>
          <w:t xml:space="preserve">email </w:t>
        </w:r>
      </w:ins>
      <w:ins w:id="213" w:author="Benjamin Meyer" w:date="2021-02-11T07:32:00Z">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ins>
      <w:r w:rsidR="00707464" w:rsidRPr="00415FC8">
        <w:rPr>
          <w:rFonts w:ascii="Times New Roman" w:hAnsi="Times New Roman" w:cs="Times New Roman"/>
          <w:sz w:val="24"/>
          <w:szCs w:val="24"/>
        </w:rPr>
        <w:t>.</w:t>
      </w:r>
      <w:commentRangeStart w:id="214"/>
      <w:commentRangeStart w:id="215"/>
      <w:r w:rsidR="00707464" w:rsidRPr="00415FC8">
        <w:rPr>
          <w:rFonts w:ascii="Times New Roman" w:hAnsi="Times New Roman" w:cs="Times New Roman"/>
          <w:sz w:val="24"/>
          <w:szCs w:val="24"/>
        </w:rPr>
        <w:t xml:space="preserve"> </w:t>
      </w:r>
      <w:commentRangeEnd w:id="214"/>
      <w:r w:rsidR="00707464" w:rsidRPr="00415FC8">
        <w:rPr>
          <w:rStyle w:val="CommentReference"/>
          <w:rFonts w:ascii="Times New Roman" w:hAnsi="Times New Roman" w:cs="Times New Roman"/>
          <w:sz w:val="24"/>
          <w:szCs w:val="24"/>
        </w:rPr>
        <w:commentReference w:id="214"/>
      </w:r>
      <w:commentRangeEnd w:id="215"/>
      <w:r w:rsidR="008A6237" w:rsidRPr="00415FC8">
        <w:rPr>
          <w:rStyle w:val="CommentReference"/>
          <w:rFonts w:ascii="Times New Roman" w:hAnsi="Times New Roman" w:cs="Times New Roman"/>
          <w:sz w:val="24"/>
          <w:szCs w:val="24"/>
        </w:rPr>
        <w:commentReference w:id="215"/>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16" w:name="_Toc64228867"/>
      <w:r w:rsidRPr="00AE58F9">
        <w:rPr>
          <w:rFonts w:ascii="Times New Roman" w:hAnsi="Times New Roman" w:cs="Times New Roman"/>
          <w:b/>
          <w:color w:val="2E74B5" w:themeColor="accent1" w:themeShade="BF"/>
        </w:rPr>
        <w:t>Public outreach</w:t>
      </w:r>
      <w:bookmarkEnd w:id="216"/>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17"/>
      <w:r>
        <w:rPr>
          <w:rFonts w:ascii="Times New Roman" w:hAnsi="Times New Roman" w:cs="Times New Roman"/>
          <w:sz w:val="24"/>
          <w:szCs w:val="24"/>
        </w:rPr>
        <w:t xml:space="preserve"> </w:t>
      </w:r>
      <w:commentRangeEnd w:id="217"/>
      <w:r w:rsidR="00AD046D">
        <w:rPr>
          <w:rStyle w:val="CommentReference"/>
        </w:rPr>
        <w:commentReference w:id="217"/>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ins w:id="218"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19" w:author="Benjamin Meyer" w:date="2021-02-05T10:45:00Z">
        <w:r w:rsidR="00596729">
          <w:rPr>
            <w:rFonts w:ascii="Times New Roman" w:hAnsi="Times New Roman" w:cs="Times New Roman"/>
            <w:sz w:val="24"/>
            <w:szCs w:val="24"/>
          </w:rPr>
          <w:t xml:space="preserve">(Appendix </w:t>
        </w:r>
      </w:ins>
      <w:ins w:id="220" w:author="Benjamin Meyer" w:date="2021-02-05T10:48:00Z">
        <w:r w:rsidR="001C005A">
          <w:rPr>
            <w:rFonts w:ascii="Times New Roman" w:hAnsi="Times New Roman" w:cs="Times New Roman"/>
            <w:sz w:val="24"/>
            <w:szCs w:val="24"/>
          </w:rPr>
          <w:t>B</w:t>
        </w:r>
      </w:ins>
      <w:ins w:id="221"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22"/>
      <w:commentRangeStart w:id="223"/>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22"/>
      <w:r>
        <w:rPr>
          <w:rStyle w:val="CommentReference"/>
        </w:rPr>
        <w:commentReference w:id="222"/>
      </w:r>
      <w:commentRangeEnd w:id="223"/>
      <w:r w:rsidR="00DB2FD6">
        <w:rPr>
          <w:rStyle w:val="CommentReference"/>
        </w:rPr>
        <w:commentReference w:id="223"/>
      </w:r>
      <w:commentRangeStart w:id="224"/>
      <w:commentRangeStart w:id="225"/>
      <w:r w:rsidR="00987536">
        <w:rPr>
          <w:rFonts w:ascii="Times New Roman" w:hAnsi="Times New Roman" w:cs="Times New Roman"/>
          <w:sz w:val="24"/>
          <w:szCs w:val="24"/>
        </w:rPr>
        <w:t xml:space="preserve"> </w:t>
      </w:r>
      <w:commentRangeEnd w:id="224"/>
      <w:r>
        <w:rPr>
          <w:rStyle w:val="CommentReference"/>
        </w:rPr>
        <w:commentReference w:id="224"/>
      </w:r>
      <w:commentRangeEnd w:id="225"/>
      <w:r w:rsidR="003075B6">
        <w:rPr>
          <w:rStyle w:val="CommentReference"/>
        </w:rPr>
        <w:commentReference w:id="225"/>
      </w:r>
      <w:r w:rsidR="00F12A12">
        <w:rPr>
          <w:rFonts w:ascii="Times New Roman" w:hAnsi="Times New Roman" w:cs="Times New Roman"/>
          <w:sz w:val="24"/>
          <w:szCs w:val="24"/>
        </w:rPr>
        <w:t xml:space="preserve"> </w:t>
      </w:r>
      <w:bookmarkEnd w:id="115"/>
      <w:bookmarkEnd w:id="116"/>
    </w:p>
    <w:p w14:paraId="73111C17" w14:textId="77777777" w:rsidR="00310691" w:rsidRPr="00AE58F9" w:rsidRDefault="00310691" w:rsidP="00310691">
      <w:pPr>
        <w:pStyle w:val="Heading2"/>
        <w:rPr>
          <w:ins w:id="226" w:author="Benjamin Meyer" w:date="2021-02-23T12:32:00Z"/>
          <w:rFonts w:ascii="Times New Roman" w:hAnsi="Times New Roman" w:cs="Times New Roman"/>
          <w:b/>
          <w:color w:val="2E74B5" w:themeColor="accent1" w:themeShade="BF"/>
          <w:sz w:val="24"/>
          <w:szCs w:val="24"/>
        </w:rPr>
      </w:pPr>
      <w:bookmarkStart w:id="227" w:name="_Toc64228868"/>
      <w:ins w:id="228" w:author="Benjamin Meyer" w:date="2021-02-23T12:32:00Z">
        <w:r>
          <w:rPr>
            <w:rFonts w:ascii="Times New Roman" w:hAnsi="Times New Roman" w:cs="Times New Roman"/>
            <w:b/>
            <w:color w:val="2E74B5" w:themeColor="accent1" w:themeShade="BF"/>
          </w:rPr>
          <w:t>Data for Virtual Beach model</w:t>
        </w:r>
      </w:ins>
    </w:p>
    <w:p w14:paraId="726F9749" w14:textId="77777777" w:rsidR="00310691" w:rsidRPr="00C803F4" w:rsidRDefault="00310691" w:rsidP="00310691">
      <w:pPr>
        <w:rPr>
          <w:ins w:id="229" w:author="Benjamin Meyer" w:date="2021-02-23T12:32:00Z"/>
          <w:rFonts w:ascii="Times New Roman" w:hAnsi="Times New Roman" w:cs="Times New Roman"/>
          <w:sz w:val="24"/>
          <w:szCs w:val="24"/>
        </w:rPr>
      </w:pPr>
      <w:ins w:id="230" w:author="Benjamin Meyer" w:date="2021-02-23T12:32:00Z">
        <w:r w:rsidRPr="00472482">
          <w:rPr>
            <w:rFonts w:ascii="Times New Roman" w:hAnsi="Times New Roman" w:cs="Times New Roman"/>
            <w:sz w:val="24"/>
            <w:szCs w:val="24"/>
          </w:rPr>
          <w:t xml:space="preserve">All available beach sampling data was </w:t>
        </w:r>
        <w:r>
          <w:rPr>
            <w:rFonts w:ascii="Times New Roman" w:hAnsi="Times New Roman" w:cs="Times New Roman"/>
            <w:sz w:val="24"/>
            <w:szCs w:val="24"/>
          </w:rPr>
          <w:t xml:space="preserve">downloaded as a </w:t>
        </w:r>
        <w:r w:rsidRPr="00472482">
          <w:rPr>
            <w:rFonts w:ascii="Times New Roman" w:hAnsi="Times New Roman" w:cs="Times New Roman"/>
            <w:sz w:val="24"/>
            <w:szCs w:val="24"/>
          </w:rPr>
          <w:t>csv file from</w:t>
        </w:r>
        <w:r>
          <w:rPr>
            <w:rFonts w:ascii="Times New Roman" w:hAnsi="Times New Roman" w:cs="Times New Roman"/>
            <w:sz w:val="24"/>
            <w:szCs w:val="24"/>
          </w:rPr>
          <w:t xml:space="preserve"> the</w:t>
        </w:r>
        <w:r w:rsidRPr="00472482">
          <w:rPr>
            <w:rFonts w:ascii="Times New Roman" w:hAnsi="Times New Roman" w:cs="Times New Roman"/>
            <w:sz w:val="24"/>
            <w:szCs w:val="24"/>
          </w:rPr>
          <w:t xml:space="preserve"> EPA BEACON repository using the "reports" function</w:t>
        </w:r>
        <w:r>
          <w:rPr>
            <w:rFonts w:ascii="Times New Roman" w:hAnsi="Times New Roman" w:cs="Times New Roman"/>
            <w:sz w:val="24"/>
            <w:szCs w:val="24"/>
          </w:rPr>
          <w:t xml:space="preserve"> (</w:t>
        </w:r>
        <w:r w:rsidRPr="00472482">
          <w:rPr>
            <w:rFonts w:ascii="Times New Roman" w:hAnsi="Times New Roman" w:cs="Times New Roman"/>
            <w:sz w:val="24"/>
            <w:szCs w:val="24"/>
          </w:rPr>
          <w:t>https://watersgeo.epa.gov/BEACON2/reports.html</w:t>
        </w:r>
        <w:r>
          <w:rPr>
            <w:rFonts w:ascii="Times New Roman" w:hAnsi="Times New Roman" w:cs="Times New Roman"/>
            <w:sz w:val="24"/>
            <w:szCs w:val="24"/>
          </w:rPr>
          <w:t xml:space="preserve">) in December 2020. The file contains </w:t>
        </w:r>
        <w:r w:rsidRPr="00472482">
          <w:rPr>
            <w:rFonts w:ascii="Times New Roman" w:hAnsi="Times New Roman" w:cs="Times New Roman"/>
            <w:sz w:val="24"/>
            <w:szCs w:val="24"/>
          </w:rPr>
          <w:t>all archive</w:t>
        </w:r>
        <w:r>
          <w:rPr>
            <w:rFonts w:ascii="Times New Roman" w:hAnsi="Times New Roman" w:cs="Times New Roman"/>
            <w:sz w:val="24"/>
            <w:szCs w:val="24"/>
          </w:rPr>
          <w:t>d data 2010 – 2020 related to beach sampling in the lower Kenai River including bacteria concentrations, water temperature, wave height, and others. The data required extensive preparation to ensure consistent measurement units, site names, and time format. Ten resulting csv files were generated, each containing all data associated with each of the five sample sites in Figure 2, organized by bacteria type. The resulting spreadsheets are found in the project GitHub repository linked at the end of this report under “output/</w:t>
        </w:r>
        <w:proofErr w:type="spellStart"/>
        <w:r>
          <w:rPr>
            <w:rFonts w:ascii="Times New Roman" w:hAnsi="Times New Roman" w:cs="Times New Roman"/>
            <w:sz w:val="24"/>
            <w:szCs w:val="24"/>
          </w:rPr>
          <w:t>virtual_beach_data</w:t>
        </w:r>
        <w:proofErr w:type="spellEnd"/>
        <w:r>
          <w:rPr>
            <w:rFonts w:ascii="Times New Roman" w:hAnsi="Times New Roman" w:cs="Times New Roman"/>
            <w:sz w:val="24"/>
            <w:szCs w:val="24"/>
          </w:rPr>
          <w:t>.”</w:t>
        </w:r>
      </w:ins>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lastRenderedPageBreak/>
        <w:t>Results</w:t>
      </w:r>
      <w:bookmarkEnd w:id="227"/>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31"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31"/>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32"/>
      <w:commentRangeStart w:id="233"/>
      <w:r>
        <w:rPr>
          <w:rFonts w:ascii="Times New Roman" w:hAnsi="Times New Roman" w:cs="Times New Roman"/>
          <w:sz w:val="24"/>
          <w:szCs w:val="24"/>
        </w:rPr>
        <w:t xml:space="preserve">2019-2020 </w:t>
      </w:r>
      <w:commentRangeEnd w:id="232"/>
      <w:r>
        <w:rPr>
          <w:rStyle w:val="CommentReference"/>
        </w:rPr>
        <w:commentReference w:id="232"/>
      </w:r>
      <w:commentRangeEnd w:id="233"/>
      <w:r>
        <w:rPr>
          <w:rStyle w:val="CommentReference"/>
        </w:rPr>
        <w:commentReference w:id="233"/>
      </w:r>
      <w:r>
        <w:rPr>
          <w:rFonts w:ascii="Times New Roman" w:hAnsi="Times New Roman" w:cs="Times New Roman"/>
          <w:sz w:val="24"/>
          <w:szCs w:val="24"/>
        </w:rPr>
        <w:t>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666F38BB" w:rsidR="00C36A1F" w:rsidRPr="00FB27BC" w:rsidRDefault="00C36A1F" w:rsidP="00C36A1F">
      <w:pPr>
        <w:pStyle w:val="Caption"/>
        <w:rPr>
          <w:rFonts w:ascii="Times New Roman" w:hAnsi="Times New Roman" w:cs="Times New Roman"/>
          <w:sz w:val="24"/>
          <w:szCs w:val="24"/>
        </w:rPr>
      </w:pPr>
      <w:bookmarkStart w:id="234"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34"/>
    </w:p>
    <w:p w14:paraId="4AC71F86" w14:textId="5D0AB1AA"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Notably, at 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Thirty-day geometric mean fecal coliform values overall in 2020 ranged 1.00 – 94.87 and 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lastRenderedPageBreak/>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77777777" w:rsidR="000222C0" w:rsidRDefault="001A6F2A" w:rsidP="00C36A1F">
      <w:pPr>
        <w:rPr>
          <w:ins w:id="235" w:author="Benjamin Meyer" w:date="2021-02-23T12:33:00Z"/>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Pr="00472482">
        <w:rPr>
          <w:rFonts w:ascii="Times New Roman" w:eastAsia="Times New Roman" w:hAnsi="Times New Roman" w:cs="Times New Roman"/>
          <w:color w:val="000000"/>
          <w:sz w:val="24"/>
          <w:szCs w:val="24"/>
        </w:rPr>
        <w:fldChar w:fldCharType="begin"/>
      </w:r>
      <w:r w:rsidRPr="00472482">
        <w:rPr>
          <w:rFonts w:ascii="Times New Roman" w:eastAsia="Times New Roman" w:hAnsi="Times New Roman" w:cs="Times New Roman"/>
          <w:color w:val="000000"/>
          <w:sz w:val="24"/>
          <w:szCs w:val="24"/>
        </w:rPr>
        <w:instrText xml:space="preserve"> REF _Ref61428745 \h  \* MERGEFORMAT </w:instrText>
      </w:r>
      <w:r w:rsidRPr="00472482">
        <w:rPr>
          <w:rFonts w:ascii="Times New Roman" w:eastAsia="Times New Roman" w:hAnsi="Times New Roman" w:cs="Times New Roman"/>
          <w:color w:val="000000"/>
          <w:sz w:val="24"/>
          <w:szCs w:val="24"/>
        </w:rPr>
      </w:r>
      <w:r w:rsidRPr="00472482">
        <w:rPr>
          <w:rFonts w:ascii="Times New Roman" w:eastAsia="Times New Roman" w:hAnsi="Times New Roman" w:cs="Times New Roman"/>
          <w:color w:val="000000"/>
          <w:sz w:val="24"/>
          <w:szCs w:val="24"/>
        </w:rPr>
        <w:fldChar w:fldCharType="separate"/>
      </w:r>
      <w:r w:rsidR="00C873D4" w:rsidRPr="00472482">
        <w:rPr>
          <w:rFonts w:ascii="Times New Roman" w:hAnsi="Times New Roman" w:cs="Times New Roman"/>
          <w:sz w:val="24"/>
          <w:szCs w:val="24"/>
        </w:rPr>
        <w:t>Appendix E: 2020 Samples Values and</w:t>
      </w:r>
      <w:r w:rsidR="00472482">
        <w:rPr>
          <w:rFonts w:ascii="Times New Roman" w:hAnsi="Times New Roman" w:cs="Times New Roman"/>
          <w:sz w:val="24"/>
          <w:szCs w:val="24"/>
        </w:rPr>
        <w:t xml:space="preserve"> Exceedances</w:t>
      </w:r>
      <w:proofErr w:type="gramStart"/>
      <w:r w:rsidR="00472482">
        <w:rPr>
          <w:rFonts w:ascii="Times New Roman" w:hAnsi="Times New Roman" w:cs="Times New Roman"/>
          <w:sz w:val="24"/>
          <w:szCs w:val="24"/>
        </w:rPr>
        <w:t>)</w:t>
      </w:r>
      <w:r w:rsidR="00C873D4" w:rsidRPr="00472482">
        <w:rPr>
          <w:rFonts w:ascii="Times New Roman" w:hAnsi="Times New Roman" w:cs="Times New Roman"/>
          <w:sz w:val="24"/>
          <w:szCs w:val="24"/>
        </w:rPr>
        <w:t xml:space="preserve"> </w:t>
      </w:r>
      <w:proofErr w:type="gramEnd"/>
      <w:r w:rsidRPr="00472482">
        <w:rPr>
          <w:rFonts w:ascii="Times New Roman" w:eastAsia="Times New Roman" w:hAnsi="Times New Roman" w:cs="Times New Roman"/>
          <w:color w:val="000000"/>
          <w:sz w:val="24"/>
          <w:szCs w:val="24"/>
        </w:rPr>
        <w:fldChar w:fldCharType="end"/>
      </w:r>
      <w:r w:rsidRPr="00472482">
        <w:rPr>
          <w:rFonts w:ascii="Times New Roman" w:eastAsia="Times New Roman" w:hAnsi="Times New Roman" w:cs="Times New Roman"/>
          <w:color w:val="000000"/>
          <w:sz w:val="24"/>
          <w:szCs w:val="24"/>
        </w:rPr>
        <w:t>.</w:t>
      </w:r>
      <w:r w:rsidR="00F12A12" w:rsidRPr="00472482">
        <w:rPr>
          <w:rFonts w:ascii="Times New Roman" w:eastAsia="Times New Roman" w:hAnsi="Times New Roman" w:cs="Times New Roman"/>
          <w:color w:val="000000"/>
          <w:sz w:val="24"/>
          <w:szCs w:val="24"/>
        </w:rPr>
        <w:t xml:space="preserve"> </w:t>
      </w:r>
      <w:commentRangeStart w:id="236"/>
      <w:commentRangeStart w:id="237"/>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36"/>
      <w:r>
        <w:rPr>
          <w:rStyle w:val="CommentReference"/>
        </w:rPr>
        <w:commentReference w:id="236"/>
      </w:r>
      <w:commentRangeEnd w:id="237"/>
    </w:p>
    <w:p w14:paraId="7438E70B" w14:textId="6466005E" w:rsidR="00BA288D" w:rsidRPr="00AC1751" w:rsidRDefault="001A6F2A" w:rsidP="00C36A1F">
      <w:pPr>
        <w:rPr>
          <w:rFonts w:ascii="Times New Roman" w:eastAsia="Times New Roman" w:hAnsi="Times New Roman" w:cs="Times New Roman"/>
          <w:color w:val="000000"/>
          <w:sz w:val="24"/>
          <w:szCs w:val="24"/>
        </w:rPr>
      </w:pPr>
      <w:r>
        <w:rPr>
          <w:rStyle w:val="CommentReference"/>
        </w:rPr>
        <w:commentReference w:id="237"/>
      </w:r>
    </w:p>
    <w:p w14:paraId="25F6B354" w14:textId="10080B32" w:rsidR="00C36A1F" w:rsidRPr="00131BA2" w:rsidRDefault="00131BA2" w:rsidP="00C36A1F">
      <w:pPr>
        <w:pStyle w:val="Caption"/>
        <w:rPr>
          <w:rFonts w:ascii="Times New Roman" w:hAnsi="Times New Roman" w:cs="Times New Roman"/>
          <w:sz w:val="24"/>
          <w:szCs w:val="24"/>
        </w:rPr>
      </w:pPr>
      <w:bookmarkStart w:id="23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C873D4">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3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6E469EEB" w:rsidR="00C36A1F" w:rsidRPr="002455D0" w:rsidRDefault="00B17977" w:rsidP="00C36A1F">
      <w:pPr>
        <w:pStyle w:val="Caption"/>
        <w:rPr>
          <w:rFonts w:ascii="Times New Roman" w:hAnsi="Times New Roman" w:cs="Times New Roman"/>
          <w:sz w:val="24"/>
          <w:szCs w:val="24"/>
        </w:rPr>
      </w:pPr>
      <w:bookmarkStart w:id="239" w:name="_Ref61429279"/>
      <w:bookmarkStart w:id="240"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C873D4">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3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4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188B40C2" w14:textId="579CFE00" w:rsidR="00B94CA1" w:rsidRPr="00B94CA1" w:rsidRDefault="00E30CCD" w:rsidP="00B94CA1">
      <w:pPr>
        <w:pStyle w:val="Heading2"/>
        <w:rPr>
          <w:rFonts w:ascii="Times New Roman" w:hAnsi="Times New Roman" w:cs="Times New Roman"/>
          <w:b/>
        </w:rPr>
      </w:pPr>
      <w:bookmarkStart w:id="241" w:name="_Toc64228870"/>
      <w:r>
        <w:rPr>
          <w:rFonts w:ascii="Times New Roman" w:hAnsi="Times New Roman" w:cs="Times New Roman"/>
          <w:b/>
          <w:color w:val="2E74B5" w:themeColor="accent1" w:themeShade="BF"/>
        </w:rPr>
        <w:lastRenderedPageBreak/>
        <w:t>Water quality standards analysis</w:t>
      </w:r>
      <w:bookmarkEnd w:id="241"/>
    </w:p>
    <w:p w14:paraId="1ED1CF36" w14:textId="77777777" w:rsidR="00BC57DE" w:rsidRDefault="00BC57DE" w:rsidP="00BC57DE">
      <w:pPr>
        <w:rPr>
          <w:ins w:id="242" w:author="Benjamin Meyer" w:date="2021-02-22T11:41:00Z"/>
          <w:rFonts w:ascii="Times New Roman" w:hAnsi="Times New Roman" w:cs="Times New Roman"/>
          <w:sz w:val="24"/>
          <w:szCs w:val="24"/>
        </w:rPr>
      </w:pPr>
      <w:ins w:id="243" w:author="Benjamin Meyer" w:date="2021-02-22T11:41:00Z">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ins>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01AA0519" w:rsidR="006E74F2" w:rsidRPr="00C36A1F" w:rsidRDefault="00C36A1F" w:rsidP="00C36A1F">
      <w:pPr>
        <w:pStyle w:val="Caption"/>
        <w:rPr>
          <w:rFonts w:ascii="Times New Roman" w:hAnsi="Times New Roman" w:cs="Times New Roman"/>
          <w:sz w:val="24"/>
          <w:szCs w:val="24"/>
        </w:rPr>
      </w:pPr>
      <w:bookmarkStart w:id="244"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44"/>
    </w:p>
    <w:p w14:paraId="3B1A3EE3" w14:textId="19766916" w:rsidR="0033034E" w:rsidRDefault="0033034E" w:rsidP="006516C2"/>
    <w:p w14:paraId="7E859172" w14:textId="37F2C21B" w:rsidR="00F8021C" w:rsidRDefault="00F8021C" w:rsidP="006E74F2">
      <w:pPr>
        <w:pStyle w:val="Caption"/>
        <w:rPr>
          <w:rFonts w:ascii="Times New Roman" w:hAnsi="Times New Roman" w:cs="Times New Roman"/>
          <w:sz w:val="24"/>
          <w:szCs w:val="24"/>
        </w:rPr>
      </w:pPr>
    </w:p>
    <w:p w14:paraId="0A218796" w14:textId="7984064B" w:rsidR="006E74F2" w:rsidRPr="006E74F2" w:rsidRDefault="00F8021C" w:rsidP="006E74F2">
      <w:pPr>
        <w:pStyle w:val="Caption"/>
        <w:rPr>
          <w:rFonts w:ascii="Times New Roman" w:hAnsi="Times New Roman" w:cs="Times New Roman"/>
          <w:sz w:val="24"/>
          <w:szCs w:val="24"/>
        </w:rPr>
      </w:pPr>
      <w:bookmarkStart w:id="245"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C873D4">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45"/>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ins w:id="246" w:author="Benjamin Meyer" w:date="2021-02-22T11:41:00Z"/>
          <w:rFonts w:ascii="Times New Roman" w:eastAsia="Times New Roman" w:hAnsi="Times New Roman" w:cs="Times New Roman"/>
          <w:color w:val="000000"/>
          <w:sz w:val="24"/>
          <w:szCs w:val="24"/>
        </w:rPr>
      </w:pPr>
      <w:ins w:id="247" w:author="Benjamin Meyer" w:date="2021-02-22T11:41:00Z">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ins>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48" w:name="_Toc64228871"/>
      <w:r>
        <w:rPr>
          <w:rFonts w:ascii="Times New Roman" w:hAnsi="Times New Roman" w:cs="Times New Roman"/>
          <w:b/>
          <w:color w:val="2E74B5" w:themeColor="accent1" w:themeShade="BF"/>
        </w:rPr>
        <w:t>Fecal Coliform</w:t>
      </w:r>
      <w:bookmarkEnd w:id="248"/>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206B7D9" w14:textId="3CD1DF9D" w:rsidR="00572C07" w:rsidRPr="007000C0" w:rsidRDefault="00572C07" w:rsidP="007000C0">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726D9DA8" w14:textId="5BF84F1B" w:rsidR="00E73BCF" w:rsidRDefault="00572C07" w:rsidP="00572C0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w:t>
      </w:r>
      <w:r w:rsidR="001F16C8">
        <w:rPr>
          <w:rFonts w:ascii="Times New Roman" w:hAnsi="Times New Roman" w:cs="Times New Roman"/>
          <w:sz w:val="24"/>
          <w:szCs w:val="24"/>
        </w:rPr>
        <w:t xml:space="preserve"> (Figure 5)</w:t>
      </w:r>
    </w:p>
    <w:p w14:paraId="1A82DF7C" w14:textId="028E010F" w:rsidR="001F16C8" w:rsidRDefault="00AD5170" w:rsidP="001F16C8">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One</w:t>
      </w:r>
      <w:r w:rsidR="001F16C8">
        <w:rPr>
          <w:rFonts w:ascii="Times New Roman" w:hAnsi="Times New Roman" w:cs="Times New Roman"/>
          <w:sz w:val="24"/>
          <w:szCs w:val="24"/>
        </w:rPr>
        <w:t xml:space="preserve"> individual </w:t>
      </w:r>
      <w:r w:rsidR="00A67B48">
        <w:rPr>
          <w:rFonts w:ascii="Times New Roman" w:hAnsi="Times New Roman" w:cs="Times New Roman"/>
          <w:sz w:val="24"/>
          <w:szCs w:val="24"/>
        </w:rPr>
        <w:t xml:space="preserve">fecal coliform </w:t>
      </w:r>
      <w:r w:rsidR="001F16C8">
        <w:rPr>
          <w:rFonts w:ascii="Times New Roman" w:hAnsi="Times New Roman" w:cs="Times New Roman"/>
          <w:sz w:val="24"/>
          <w:szCs w:val="24"/>
        </w:rPr>
        <w:t>sample of &gt; 400 CFU/100 mL was observed at one site (South Kenai Beach) on one date.</w:t>
      </w:r>
    </w:p>
    <w:p w14:paraId="534B5CEC" w14:textId="695C0D67" w:rsidR="00ED0E07" w:rsidRPr="00C33167" w:rsidRDefault="001F16C8" w:rsidP="00ED0E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Thirty-day geometric mean</w:t>
      </w:r>
      <w:r w:rsidR="00A67B48">
        <w:rPr>
          <w:rFonts w:ascii="Times New Roman" w:hAnsi="Times New Roman" w:cs="Times New Roman"/>
          <w:sz w:val="24"/>
          <w:szCs w:val="24"/>
        </w:rPr>
        <w:t xml:space="preserve"> fecal coliform</w:t>
      </w:r>
      <w:r>
        <w:rPr>
          <w:rFonts w:ascii="Times New Roman" w:hAnsi="Times New Roman" w:cs="Times New Roman"/>
          <w:sz w:val="24"/>
          <w:szCs w:val="24"/>
        </w:rPr>
        <w:t xml:space="preserve"> values of &gt;200 CFU/100 mL</w:t>
      </w:r>
      <w:r w:rsidR="007000C0">
        <w:rPr>
          <w:rFonts w:ascii="Times New Roman" w:hAnsi="Times New Roman" w:cs="Times New Roman"/>
          <w:sz w:val="24"/>
          <w:szCs w:val="24"/>
        </w:rPr>
        <w:t xml:space="preserve"> were not observed at any sites.</w:t>
      </w:r>
    </w:p>
    <w:p w14:paraId="62C3DEF0" w14:textId="72C83EEF" w:rsidR="00572C07" w:rsidRDefault="00572C07" w:rsidP="00572C07">
      <w:pPr>
        <w:pStyle w:val="ListParagraph"/>
        <w:numPr>
          <w:ilvl w:val="2"/>
          <w:numId w:val="24"/>
        </w:numPr>
        <w:rPr>
          <w:rFonts w:ascii="Times New Roman" w:hAnsi="Times New Roman" w:cs="Times New Roman"/>
          <w:sz w:val="24"/>
          <w:szCs w:val="24"/>
        </w:rPr>
      </w:pPr>
      <w:r w:rsidRPr="006516C2">
        <w:rPr>
          <w:rFonts w:ascii="Times New Roman" w:hAnsi="Times New Roman" w:cs="Times New Roman"/>
          <w:sz w:val="24"/>
          <w:szCs w:val="24"/>
        </w:rPr>
        <w:t>Post-season criteria</w:t>
      </w:r>
      <w:r w:rsidR="001F16C8">
        <w:rPr>
          <w:rFonts w:ascii="Times New Roman" w:hAnsi="Times New Roman" w:cs="Times New Roman"/>
          <w:sz w:val="24"/>
          <w:szCs w:val="24"/>
        </w:rPr>
        <w:t xml:space="preserve"> (Table 5)</w:t>
      </w:r>
    </w:p>
    <w:p w14:paraId="2F351879" w14:textId="3D1145D0" w:rsidR="00572C07" w:rsidRDefault="005B4786" w:rsidP="00572C0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 xml:space="preserve">At no sites were </w:t>
      </w:r>
      <w:r w:rsidR="001F16C8">
        <w:rPr>
          <w:rFonts w:ascii="Times New Roman" w:hAnsi="Times New Roman" w:cs="Times New Roman"/>
          <w:sz w:val="24"/>
          <w:szCs w:val="24"/>
        </w:rPr>
        <w:t xml:space="preserve">10% of all </w:t>
      </w:r>
      <w:r w:rsidR="00A67B48">
        <w:rPr>
          <w:rFonts w:ascii="Times New Roman" w:hAnsi="Times New Roman" w:cs="Times New Roman"/>
          <w:sz w:val="24"/>
          <w:szCs w:val="24"/>
        </w:rPr>
        <w:t xml:space="preserve">fecal coliform </w:t>
      </w:r>
      <w:r w:rsidR="00AC1751">
        <w:rPr>
          <w:rFonts w:ascii="Times New Roman" w:hAnsi="Times New Roman" w:cs="Times New Roman"/>
          <w:sz w:val="24"/>
          <w:szCs w:val="24"/>
        </w:rPr>
        <w:t>samples from the</w:t>
      </w:r>
      <w:r w:rsidR="0033034E">
        <w:rPr>
          <w:rFonts w:ascii="Times New Roman" w:hAnsi="Times New Roman" w:cs="Times New Roman"/>
          <w:sz w:val="24"/>
          <w:szCs w:val="24"/>
        </w:rPr>
        <w:t xml:space="preserve"> season</w:t>
      </w:r>
      <w:r w:rsidR="001F16C8">
        <w:rPr>
          <w:rFonts w:ascii="Times New Roman" w:hAnsi="Times New Roman" w:cs="Times New Roman"/>
          <w:sz w:val="24"/>
          <w:szCs w:val="24"/>
        </w:rPr>
        <w:t xml:space="preserve"> &gt; 400 CFU/100</w:t>
      </w:r>
      <w:r w:rsidR="00572C07" w:rsidRPr="00572C07">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065CE5DE" w14:textId="77777777" w:rsidR="00990CD7" w:rsidRPr="007000C0" w:rsidRDefault="00990CD7" w:rsidP="00990CD7">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34EB18F1"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In-season criteria (Figure 5)</w:t>
      </w:r>
    </w:p>
    <w:p w14:paraId="3A289E3B" w14:textId="77777777" w:rsidR="00990CD7" w:rsidRPr="00C3316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At all five sites, on various dates, individual fecal coliform samples exceeding 31 CFU/100 mL were observed.</w:t>
      </w:r>
    </w:p>
    <w:p w14:paraId="434B1E9E" w14:textId="77777777" w:rsidR="00990CD7" w:rsidRDefault="00990CD7" w:rsidP="00990CD7">
      <w:pPr>
        <w:pStyle w:val="ListParagraph"/>
        <w:numPr>
          <w:ilvl w:val="2"/>
          <w:numId w:val="24"/>
        </w:numPr>
        <w:rPr>
          <w:rFonts w:ascii="Times New Roman" w:hAnsi="Times New Roman" w:cs="Times New Roman"/>
          <w:sz w:val="24"/>
          <w:szCs w:val="24"/>
        </w:rPr>
      </w:pPr>
      <w:r>
        <w:rPr>
          <w:rFonts w:ascii="Times New Roman" w:hAnsi="Times New Roman" w:cs="Times New Roman"/>
          <w:sz w:val="24"/>
          <w:szCs w:val="24"/>
        </w:rPr>
        <w:t>Post-season criteria</w:t>
      </w:r>
    </w:p>
    <w:p w14:paraId="33E25D6E" w14:textId="77777777" w:rsidR="00990CD7"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lastRenderedPageBreak/>
        <w:t>At all five sites 10% of all fecal coliform samples from a season exceeded 31 CFU/100 mL</w:t>
      </w:r>
      <w:r w:rsidRPr="00572C07">
        <w:rPr>
          <w:rFonts w:ascii="Times New Roman" w:hAnsi="Times New Roman" w:cs="Times New Roman"/>
          <w:sz w:val="24"/>
          <w:szCs w:val="24"/>
        </w:rPr>
        <w:t xml:space="preserve"> </w:t>
      </w:r>
      <w:r>
        <w:rPr>
          <w:rFonts w:ascii="Times New Roman" w:hAnsi="Times New Roman" w:cs="Times New Roman"/>
          <w:sz w:val="24"/>
          <w:szCs w:val="24"/>
        </w:rPr>
        <w:t>(Table 5)</w:t>
      </w:r>
      <w:r w:rsidRPr="00572C07">
        <w:rPr>
          <w:rFonts w:ascii="Times New Roman" w:hAnsi="Times New Roman" w:cs="Times New Roman"/>
          <w:sz w:val="24"/>
          <w:szCs w:val="24"/>
        </w:rPr>
        <w:t>.</w:t>
      </w:r>
    </w:p>
    <w:p w14:paraId="0E270A20" w14:textId="77777777" w:rsidR="00990CD7" w:rsidRPr="0033034E" w:rsidRDefault="00990CD7" w:rsidP="00990CD7">
      <w:pPr>
        <w:pStyle w:val="ListParagraph"/>
        <w:numPr>
          <w:ilvl w:val="3"/>
          <w:numId w:val="24"/>
        </w:numPr>
        <w:rPr>
          <w:rFonts w:ascii="Times New Roman" w:hAnsi="Times New Roman" w:cs="Times New Roman"/>
          <w:sz w:val="24"/>
          <w:szCs w:val="24"/>
        </w:rPr>
      </w:pPr>
      <w:r>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5420BACC" w:rsidR="00D40A65" w:rsidRDefault="00C33167" w:rsidP="00C33167">
      <w:pPr>
        <w:pStyle w:val="Caption"/>
        <w:rPr>
          <w:rFonts w:ascii="Times New Roman" w:hAnsi="Times New Roman" w:cs="Times New Roman"/>
          <w:sz w:val="24"/>
          <w:szCs w:val="24"/>
        </w:rPr>
      </w:pPr>
      <w:bookmarkStart w:id="249"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49"/>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079D20A8" w:rsidR="00C33167" w:rsidRDefault="00D40A65" w:rsidP="00C33167">
      <w:pPr>
        <w:pStyle w:val="Caption"/>
        <w:rPr>
          <w:rFonts w:ascii="Times New Roman" w:hAnsi="Times New Roman" w:cs="Times New Roman"/>
          <w:sz w:val="24"/>
          <w:szCs w:val="24"/>
        </w:rPr>
      </w:pPr>
      <w:bookmarkStart w:id="250"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50"/>
    </w:p>
    <w:p w14:paraId="7C0942E9" w14:textId="3AAFCA8F" w:rsidR="00850D05" w:rsidRDefault="00850D05" w:rsidP="00C33167">
      <w:pPr>
        <w:rPr>
          <w:rFonts w:ascii="Times New Roman" w:hAnsi="Times New Roman" w:cs="Times New Roman"/>
          <w:sz w:val="24"/>
          <w:szCs w:val="24"/>
        </w:rPr>
      </w:pPr>
    </w:p>
    <w:p w14:paraId="2975355A" w14:textId="077647AD" w:rsidR="00850D05" w:rsidRDefault="00850D05" w:rsidP="00850D05">
      <w:pPr>
        <w:pStyle w:val="Caption"/>
        <w:rPr>
          <w:rFonts w:ascii="Times New Roman" w:hAnsi="Times New Roman" w:cs="Times New Roman"/>
          <w:sz w:val="24"/>
          <w:szCs w:val="24"/>
        </w:rPr>
      </w:pPr>
      <w:bookmarkStart w:id="251"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C873D4">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51"/>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50C9AEFD" w:rsidR="00D40A65" w:rsidRPr="00F225A2" w:rsidRDefault="00D40A65" w:rsidP="00D40A65">
      <w:pPr>
        <w:pStyle w:val="Caption"/>
        <w:rPr>
          <w:rFonts w:ascii="Times New Roman" w:hAnsi="Times New Roman" w:cs="Times New Roman"/>
          <w:sz w:val="24"/>
          <w:szCs w:val="24"/>
        </w:rPr>
      </w:pPr>
      <w:bookmarkStart w:id="252"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C873D4">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52"/>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53"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53"/>
    </w:p>
    <w:p w14:paraId="6D6D276D" w14:textId="77777777" w:rsidR="00710057" w:rsidRDefault="00710057" w:rsidP="00710057">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63F14224" w14:textId="084580DC" w:rsidR="00E73BCF" w:rsidRPr="00710057" w:rsidRDefault="005B4786" w:rsidP="00710057">
      <w:pPr>
        <w:pStyle w:val="ListParagraph"/>
        <w:numPr>
          <w:ilvl w:val="0"/>
          <w:numId w:val="27"/>
        </w:numPr>
        <w:rPr>
          <w:rFonts w:ascii="Times New Roman" w:hAnsi="Times New Roman" w:cs="Times New Roman"/>
          <w:i/>
          <w:sz w:val="24"/>
          <w:szCs w:val="24"/>
        </w:rPr>
      </w:pPr>
      <w:r w:rsidRPr="00710057">
        <w:rPr>
          <w:rFonts w:ascii="Times New Roman" w:hAnsi="Times New Roman" w:cs="Times New Roman"/>
          <w:sz w:val="24"/>
          <w:szCs w:val="24"/>
        </w:rPr>
        <w:t>In-season criteria</w:t>
      </w:r>
    </w:p>
    <w:p w14:paraId="0E5436FB" w14:textId="77777777" w:rsidR="003932AD" w:rsidRDefault="00281D88"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w:t>
      </w:r>
      <w:r w:rsidR="00E30724">
        <w:rPr>
          <w:rFonts w:ascii="Times New Roman" w:hAnsi="Times New Roman" w:cs="Times New Roman"/>
          <w:sz w:val="24"/>
          <w:szCs w:val="24"/>
        </w:rPr>
        <w:t>t one site (South Kenai Beach) on two dates, individual enterococci values exceeded 130 CFU/100 mL (Figure 7).</w:t>
      </w:r>
    </w:p>
    <w:p w14:paraId="3CA6F9EF" w14:textId="20B6DEBA" w:rsidR="00FA0B9F" w:rsidRDefault="003932AD"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one site (South Kenai Beach) on two dates, thirty-day geometric mean enterococci values</w:t>
      </w:r>
      <w:r w:rsidR="00281D88">
        <w:rPr>
          <w:rFonts w:ascii="Times New Roman" w:hAnsi="Times New Roman" w:cs="Times New Roman"/>
          <w:sz w:val="24"/>
          <w:szCs w:val="24"/>
        </w:rPr>
        <w:t xml:space="preserve"> </w:t>
      </w:r>
      <w:r>
        <w:rPr>
          <w:rFonts w:ascii="Times New Roman" w:hAnsi="Times New Roman" w:cs="Times New Roman"/>
          <w:sz w:val="24"/>
          <w:szCs w:val="24"/>
        </w:rPr>
        <w:t>exceeded 35 CFU/100 mL</w:t>
      </w:r>
      <w:r w:rsidR="00FA0B9F">
        <w:rPr>
          <w:rFonts w:ascii="Times New Roman" w:hAnsi="Times New Roman" w:cs="Times New Roman"/>
          <w:sz w:val="24"/>
          <w:szCs w:val="24"/>
        </w:rPr>
        <w:t xml:space="preserve"> on two dates (Figure 8).</w:t>
      </w:r>
    </w:p>
    <w:p w14:paraId="64D6A4C1" w14:textId="1849E605" w:rsidR="00FA0B9F" w:rsidRPr="00710057" w:rsidRDefault="00FA0B9F" w:rsidP="00FA0B9F">
      <w:pPr>
        <w:pStyle w:val="ListParagraph"/>
        <w:numPr>
          <w:ilvl w:val="2"/>
          <w:numId w:val="28"/>
        </w:numPr>
        <w:rPr>
          <w:rFonts w:ascii="Times New Roman" w:hAnsi="Times New Roman" w:cs="Times New Roman"/>
          <w:i/>
          <w:sz w:val="24"/>
          <w:szCs w:val="24"/>
        </w:rPr>
      </w:pPr>
      <w:r>
        <w:rPr>
          <w:rFonts w:ascii="Times New Roman" w:hAnsi="Times New Roman" w:cs="Times New Roman"/>
          <w:sz w:val="24"/>
          <w:szCs w:val="24"/>
        </w:rPr>
        <w:t>Post</w:t>
      </w:r>
      <w:r w:rsidRPr="00710057">
        <w:rPr>
          <w:rFonts w:ascii="Times New Roman" w:hAnsi="Times New Roman" w:cs="Times New Roman"/>
          <w:sz w:val="24"/>
          <w:szCs w:val="24"/>
        </w:rPr>
        <w:t>-season criteria</w:t>
      </w:r>
    </w:p>
    <w:p w14:paraId="228B4184" w14:textId="35E8A7FD" w:rsidR="00FA0B9F" w:rsidRDefault="00DB0801" w:rsidP="00FA0B9F">
      <w:pPr>
        <w:pStyle w:val="ListParagraph"/>
        <w:numPr>
          <w:ilvl w:val="3"/>
          <w:numId w:val="28"/>
        </w:numPr>
        <w:rPr>
          <w:rFonts w:ascii="Times New Roman" w:hAnsi="Times New Roman" w:cs="Times New Roman"/>
          <w:sz w:val="24"/>
          <w:szCs w:val="24"/>
        </w:rPr>
      </w:pPr>
      <w:r>
        <w:rPr>
          <w:rFonts w:ascii="Times New Roman" w:hAnsi="Times New Roman" w:cs="Times New Roman"/>
          <w:sz w:val="24"/>
          <w:szCs w:val="24"/>
        </w:rPr>
        <w:t>At once site (South Kenai Beach), &gt;</w:t>
      </w:r>
      <w:r w:rsidRPr="003158F9">
        <w:rPr>
          <w:rFonts w:ascii="Times New Roman" w:hAnsi="Times New Roman" w:cs="Times New Roman"/>
          <w:sz w:val="24"/>
          <w:szCs w:val="24"/>
        </w:rPr>
        <w:t xml:space="preserve"> 10% of enterococci samples exceeded 130 CFU/ 100 mL</w:t>
      </w:r>
      <w:r>
        <w:rPr>
          <w:rFonts w:ascii="Times New Roman" w:hAnsi="Times New Roman" w:cs="Times New Roman"/>
          <w:sz w:val="24"/>
          <w:szCs w:val="24"/>
        </w:rPr>
        <w:t xml:space="preserve">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30C87429" w14:textId="4C4EA7E3" w:rsidR="000222C0" w:rsidRPr="000222C0" w:rsidRDefault="00E73BCF" w:rsidP="000222C0">
      <w:pPr>
        <w:pStyle w:val="Caption"/>
        <w:rPr>
          <w:rFonts w:ascii="Times New Roman" w:hAnsi="Times New Roman" w:cs="Times New Roman"/>
          <w:sz w:val="24"/>
          <w:szCs w:val="24"/>
        </w:rPr>
      </w:pPr>
      <w:bookmarkStart w:id="254"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54"/>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4C6F472C" w:rsidR="00730E47" w:rsidRDefault="00E73BCF" w:rsidP="00292B62">
      <w:pPr>
        <w:pStyle w:val="Caption"/>
        <w:rPr>
          <w:rFonts w:ascii="Times New Roman" w:hAnsi="Times New Roman" w:cs="Times New Roman"/>
          <w:sz w:val="24"/>
          <w:szCs w:val="24"/>
        </w:rPr>
      </w:pPr>
      <w:bookmarkStart w:id="255"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55"/>
    </w:p>
    <w:p w14:paraId="403BAEB9" w14:textId="3DF7B877" w:rsidR="0050134F" w:rsidRPr="0050134F" w:rsidRDefault="0050134F" w:rsidP="0050134F">
      <w:pPr>
        <w:pStyle w:val="Caption"/>
        <w:rPr>
          <w:rFonts w:ascii="Times New Roman" w:hAnsi="Times New Roman" w:cs="Times New Roman"/>
          <w:sz w:val="24"/>
          <w:szCs w:val="24"/>
        </w:rPr>
      </w:pPr>
      <w:bookmarkStart w:id="256"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C873D4">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56"/>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57" w:name="_Toc64228873"/>
      <w:bookmarkStart w:id="258"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57"/>
    </w:p>
    <w:bookmarkEnd w:id="258"/>
    <w:p w14:paraId="76B62A4B" w14:textId="10DC8572"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w:t>
      </w:r>
      <w:bookmarkStart w:id="259" w:name="_GoBack"/>
      <w:bookmarkEnd w:id="259"/>
      <w:r w:rsidRPr="00BE57F3">
        <w:rPr>
          <w:rFonts w:ascii="Times New Roman" w:hAnsi="Times New Roman" w:cs="Times New Roman"/>
          <w:sz w:val="24"/>
          <w:szCs w:val="24"/>
        </w:rPr>
        <w:t xml:space="preserve">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C873D4" w:rsidRPr="00DA7B01">
        <w:rPr>
          <w:rFonts w:ascii="Times New Roman" w:hAnsi="Times New Roman" w:cs="Times New Roman"/>
          <w:sz w:val="24"/>
          <w:szCs w:val="24"/>
        </w:rPr>
        <w:t xml:space="preserve">Figure </w:t>
      </w:r>
      <w:r w:rsidR="00C873D4">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3E2D694F"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w:t>
      </w:r>
      <w:ins w:id="260" w:author="Benjamin Meyer" w:date="2021-02-05T14:22:00Z">
        <w:r>
          <w:rPr>
            <w:rFonts w:ascii="Times New Roman" w:hAnsi="Times New Roman" w:cs="Times New Roman"/>
            <w:sz w:val="24"/>
            <w:szCs w:val="24"/>
          </w:rPr>
          <w:t>one site in 2019 (</w:t>
        </w:r>
      </w:ins>
      <w:ins w:id="261" w:author="Benjamin Meyer" w:date="2021-02-05T14:23:00Z">
        <w:r>
          <w:rPr>
            <w:rFonts w:ascii="Times New Roman" w:hAnsi="Times New Roman" w:cs="Times New Roman"/>
            <w:sz w:val="24"/>
            <w:szCs w:val="24"/>
          </w:rPr>
          <w:t>KRG1</w:t>
        </w:r>
      </w:ins>
      <w:ins w:id="262" w:author="Benjamin Meyer" w:date="2021-02-05T14:22:00Z">
        <w:r>
          <w:rPr>
            <w:rFonts w:ascii="Times New Roman" w:hAnsi="Times New Roman" w:cs="Times New Roman"/>
            <w:sz w:val="24"/>
            <w:szCs w:val="24"/>
          </w:rPr>
          <w:t>) and three sites in 2020</w:t>
        </w:r>
      </w:ins>
      <w:ins w:id="263" w:author="Benjamin Meyer" w:date="2021-02-05T14:23:00Z">
        <w:r>
          <w:rPr>
            <w:rFonts w:ascii="Times New Roman" w:hAnsi="Times New Roman" w:cs="Times New Roman"/>
            <w:sz w:val="24"/>
            <w:szCs w:val="24"/>
          </w:rPr>
          <w:t xml:space="preserve"> (KRG2, NKB4, SKB3)</w:t>
        </w:r>
      </w:ins>
      <w:ins w:id="264" w:author="Benjamin Meyer" w:date="2021-02-05T14:24:00Z">
        <w:r>
          <w:rPr>
            <w:rFonts w:ascii="Times New Roman" w:hAnsi="Times New Roman" w:cs="Times New Roman"/>
            <w:sz w:val="24"/>
            <w:szCs w:val="24"/>
          </w:rPr>
          <w:t>,</w:t>
        </w:r>
      </w:ins>
      <w:commentRangeStart w:id="265"/>
      <w:commentRangeStart w:id="266"/>
      <w:del w:id="267"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65"/>
      <w:r>
        <w:rPr>
          <w:rStyle w:val="CommentReference"/>
        </w:rPr>
        <w:commentReference w:id="265"/>
      </w:r>
      <w:commentRangeEnd w:id="266"/>
      <w:r>
        <w:rPr>
          <w:rStyle w:val="CommentReference"/>
        </w:rPr>
        <w:commentReference w:id="266"/>
      </w:r>
      <w:del w:id="268"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69"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35EBE422" w:rsidR="001A6F2A" w:rsidRPr="00292B62" w:rsidRDefault="0091751F" w:rsidP="00292B62">
      <w:pPr>
        <w:pStyle w:val="Caption"/>
        <w:rPr>
          <w:rFonts w:ascii="Times New Roman" w:hAnsi="Times New Roman" w:cs="Times New Roman"/>
          <w:sz w:val="24"/>
          <w:szCs w:val="24"/>
        </w:rPr>
      </w:pPr>
      <w:bookmarkStart w:id="270" w:name="_Ref61430162"/>
      <w:bookmarkStart w:id="271"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C873D4">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70"/>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71"/>
    </w:p>
    <w:p w14:paraId="5883FEE5" w14:textId="1BF0A062"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69324C">
        <w:rPr>
          <w:rFonts w:ascii="Times New Roman" w:hAnsi="Times New Roman" w:cs="Times New Roman"/>
          <w:sz w:val="24"/>
          <w:szCs w:val="24"/>
        </w:rPr>
        <w:t xml:space="preserve">Table </w:t>
      </w:r>
      <w:r w:rsidR="00C873D4">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C873D4" w:rsidRPr="00C873D4">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72" w:name="_Toc64228874"/>
      <w:r w:rsidRPr="00BE57F3">
        <w:rPr>
          <w:rFonts w:ascii="Times New Roman" w:hAnsi="Times New Roman" w:cs="Times New Roman"/>
          <w:b/>
          <w:color w:val="2E74B5" w:themeColor="accent1" w:themeShade="BF"/>
        </w:rPr>
        <w:t>Discussion</w:t>
      </w:r>
      <w:bookmarkEnd w:id="272"/>
    </w:p>
    <w:p w14:paraId="6AB5585A" w14:textId="6185F8CB" w:rsidR="001703EF" w:rsidRPr="00102D51" w:rsidRDefault="00D80E26" w:rsidP="00102D51">
      <w:pPr>
        <w:pStyle w:val="Heading2"/>
        <w:rPr>
          <w:rFonts w:ascii="Times New Roman" w:hAnsi="Times New Roman" w:cs="Times New Roman"/>
          <w:b/>
          <w:sz w:val="24"/>
          <w:szCs w:val="24"/>
        </w:rPr>
      </w:pPr>
      <w:bookmarkStart w:id="273"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73"/>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74"/>
      <w:commentRangeStart w:id="275"/>
      <w:r w:rsidR="00827F14" w:rsidRPr="00BB53EA">
        <w:rPr>
          <w:rFonts w:ascii="Times New Roman" w:hAnsi="Times New Roman" w:cs="Times New Roman"/>
          <w:sz w:val="24"/>
          <w:szCs w:val="24"/>
        </w:rPr>
        <w:t xml:space="preserve">exceedances </w:t>
      </w:r>
      <w:commentRangeEnd w:id="274"/>
      <w:r w:rsidR="008B5591">
        <w:rPr>
          <w:rStyle w:val="CommentReference"/>
        </w:rPr>
        <w:commentReference w:id="274"/>
      </w:r>
      <w:commentRangeEnd w:id="275"/>
      <w:r>
        <w:rPr>
          <w:rStyle w:val="CommentReference"/>
        </w:rPr>
        <w:commentReference w:id="275"/>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0BA212B5"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Pr>
          <w:rFonts w:ascii="Times New Roman" w:hAnsi="Times New Roman" w:cs="Times New Roman"/>
          <w:sz w:val="24"/>
          <w:szCs w:val="24"/>
        </w:rPr>
        <w:t xml:space="preserve"> the overall seasonal standards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2020, </w:t>
      </w:r>
      <w:commentRangeStart w:id="276"/>
      <w:commentRangeStart w:id="277"/>
      <w:r w:rsidR="001B4CF8"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76"/>
      <w:r w:rsidR="008B5591" w:rsidRPr="002B7E46">
        <w:rPr>
          <w:rStyle w:val="CommentReference"/>
          <w:highlight w:val="yellow"/>
        </w:rPr>
        <w:commentReference w:id="276"/>
      </w:r>
      <w:r w:rsidR="00631388"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lastRenderedPageBreak/>
        <w:t>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001B4CF8" w:rsidRPr="002B7E46">
        <w:rPr>
          <w:rFonts w:ascii="Times New Roman" w:hAnsi="Times New Roman" w:cs="Times New Roman"/>
          <w:sz w:val="24"/>
          <w:szCs w:val="24"/>
          <w:highlight w:val="yellow"/>
        </w:rPr>
        <w:t>t</w:t>
      </w:r>
      <w:commentRangeStart w:id="278"/>
      <w:commentRangeStart w:id="279"/>
      <w:r w:rsidR="001B4CF8" w:rsidRPr="002B7E46">
        <w:rPr>
          <w:rFonts w:ascii="Times New Roman" w:hAnsi="Times New Roman" w:cs="Times New Roman"/>
          <w:sz w:val="24"/>
          <w:szCs w:val="24"/>
          <w:highlight w:val="yellow"/>
        </w:rPr>
        <w:t xml:space="preserve">he </w:t>
      </w:r>
      <w:proofErr w:type="spellStart"/>
      <w:r w:rsidR="002B7E46">
        <w:rPr>
          <w:rFonts w:ascii="Times New Roman" w:hAnsi="Times New Roman" w:cs="Times New Roman"/>
          <w:sz w:val="24"/>
          <w:szCs w:val="24"/>
          <w:highlight w:val="yellow"/>
        </w:rPr>
        <w:t>dipnet</w:t>
      </w:r>
      <w:proofErr w:type="spellEnd"/>
      <w:r w:rsidR="002B7E46">
        <w:rPr>
          <w:rFonts w:ascii="Times New Roman" w:hAnsi="Times New Roman" w:cs="Times New Roman"/>
          <w:sz w:val="24"/>
          <w:szCs w:val="24"/>
          <w:highlight w:val="yellow"/>
        </w:rPr>
        <w:t xml:space="preserve"> PUF</w:t>
      </w:r>
      <w:r w:rsidR="001B4CF8" w:rsidRPr="002B7E46">
        <w:rPr>
          <w:rFonts w:ascii="Times New Roman" w:hAnsi="Times New Roman" w:cs="Times New Roman"/>
          <w:sz w:val="24"/>
          <w:szCs w:val="24"/>
          <w:highlight w:val="yellow"/>
        </w:rPr>
        <w:t xml:space="preserve"> in 2020 was up relative to 2019</w:t>
      </w:r>
      <w:commentRangeEnd w:id="278"/>
      <w:r w:rsidR="00B7626D" w:rsidRPr="00856BE9">
        <w:rPr>
          <w:rStyle w:val="CommentReference"/>
          <w:highlight w:val="yellow"/>
        </w:rPr>
        <w:commentReference w:id="278"/>
      </w:r>
      <w:commentRangeEnd w:id="279"/>
      <w:r w:rsidR="005A02A8" w:rsidRPr="00856BE9">
        <w:rPr>
          <w:rStyle w:val="CommentReference"/>
          <w:highlight w:val="yellow"/>
        </w:rPr>
        <w:commentReference w:id="279"/>
      </w:r>
      <w:r w:rsidR="001B4CF8" w:rsidRPr="00895BA2">
        <w:rPr>
          <w:rFonts w:ascii="Times New Roman" w:hAnsi="Times New Roman" w:cs="Times New Roman"/>
          <w:sz w:val="24"/>
          <w:szCs w:val="24"/>
        </w:rPr>
        <w:t xml:space="preserve"> </w:t>
      </w:r>
      <w:commentRangeEnd w:id="277"/>
      <w:r w:rsidR="005A02A8">
        <w:rPr>
          <w:rStyle w:val="CommentReference"/>
        </w:rPr>
        <w:commentReference w:id="277"/>
      </w:r>
      <w:r w:rsidR="001B4CF8" w:rsidRPr="00895BA2">
        <w:rPr>
          <w:rFonts w:ascii="Times New Roman" w:hAnsi="Times New Roman" w:cs="Times New Roman"/>
          <w:sz w:val="24"/>
          <w:szCs w:val="24"/>
        </w:rPr>
        <w:t>(</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280"/>
      <w:commentRangeStart w:id="281"/>
      <w:r w:rsidR="00631388">
        <w:rPr>
          <w:rFonts w:ascii="Times New Roman" w:hAnsi="Times New Roman" w:cs="Times New Roman"/>
          <w:sz w:val="24"/>
          <w:szCs w:val="24"/>
        </w:rPr>
        <w:t xml:space="preserve">2020 harvest </w:t>
      </w:r>
      <w:commentRangeEnd w:id="280"/>
      <w:r w:rsidR="008B5591">
        <w:rPr>
          <w:rStyle w:val="CommentReference"/>
        </w:rPr>
        <w:commentReference w:id="280"/>
      </w:r>
      <w:commentRangeEnd w:id="281"/>
      <w:r w:rsidR="005A02A8">
        <w:rPr>
          <w:rStyle w:val="CommentReference"/>
        </w:rPr>
        <w:commentReference w:id="281"/>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42C6ABDE" w:rsidR="00112AD3" w:rsidRDefault="00631388" w:rsidP="00193325">
      <w:pPr>
        <w:rPr>
          <w:rFonts w:ascii="Times New Roman" w:hAnsi="Times New Roman" w:cs="Times New Roman"/>
          <w:sz w:val="24"/>
          <w:szCs w:val="24"/>
        </w:rPr>
      </w:pPr>
      <w:del w:id="282" w:author="Apsens, Sarah" w:date="2021-01-25T11:47:00Z">
        <w:r w:rsidDel="00821E54">
          <w:rPr>
            <w:rFonts w:ascii="Times New Roman" w:hAnsi="Times New Roman" w:cs="Times New Roman"/>
            <w:sz w:val="24"/>
            <w:szCs w:val="24"/>
          </w:rPr>
          <w:delText xml:space="preserve">The limited time span of </w:delText>
        </w:r>
        <w:commentRangeStart w:id="283"/>
        <w:r w:rsidDel="00821E54">
          <w:rPr>
            <w:rFonts w:ascii="Times New Roman" w:hAnsi="Times New Roman" w:cs="Times New Roman"/>
            <w:sz w:val="24"/>
            <w:szCs w:val="24"/>
          </w:rPr>
          <w:delText xml:space="preserve">data (2019-2020) </w:delText>
        </w:r>
        <w:commentRangeEnd w:id="283"/>
        <w:r w:rsidR="00B7626D" w:rsidDel="00821E54">
          <w:rPr>
            <w:rStyle w:val="CommentReference"/>
          </w:rPr>
          <w:commentReference w:id="283"/>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284"/>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284"/>
        <w:r w:rsidR="00B7626D" w:rsidDel="00821E54">
          <w:rPr>
            <w:rStyle w:val="CommentReference"/>
          </w:rPr>
          <w:commentReference w:id="284"/>
        </w:r>
        <w:r w:rsidDel="00821E54">
          <w:rPr>
            <w:rFonts w:ascii="Times New Roman" w:hAnsi="Times New Roman" w:cs="Times New Roman"/>
            <w:sz w:val="24"/>
            <w:szCs w:val="24"/>
          </w:rPr>
          <w:delText xml:space="preserve">.  </w:delText>
        </w:r>
      </w:del>
      <w:commentRangeStart w:id="285"/>
      <w:commentRangeStart w:id="286"/>
      <w:commentRangeStart w:id="287"/>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285"/>
      <w:r w:rsidR="00B7626D">
        <w:rPr>
          <w:rStyle w:val="CommentReference"/>
        </w:rPr>
        <w:commentReference w:id="285"/>
      </w:r>
      <w:commentRangeEnd w:id="286"/>
      <w:r w:rsidR="00821E54">
        <w:rPr>
          <w:rStyle w:val="CommentReference"/>
        </w:rPr>
        <w:commentReference w:id="286"/>
      </w:r>
      <w:commentRangeEnd w:id="287"/>
      <w:r w:rsidR="00856BE9">
        <w:rPr>
          <w:rStyle w:val="CommentReference"/>
        </w:rPr>
        <w:commentReference w:id="287"/>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288" w:name="_Ref61433167"/>
      <w:bookmarkStart w:id="289" w:name="_Toc64229504"/>
      <w:r w:rsidRPr="003951B1">
        <w:rPr>
          <w:rFonts w:ascii="Times New Roman" w:hAnsi="Times New Roman" w:cs="Times New Roman"/>
          <w:sz w:val="24"/>
          <w:szCs w:val="24"/>
        </w:rPr>
        <w:t xml:space="preserve">Figure </w:t>
      </w:r>
      <w:bookmarkEnd w:id="288"/>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289"/>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290"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291" w:name="_Toc64229505"/>
      <w:r w:rsidRPr="000A6A4E">
        <w:rPr>
          <w:rFonts w:ascii="Times New Roman" w:hAnsi="Times New Roman" w:cs="Times New Roman"/>
          <w:sz w:val="24"/>
          <w:szCs w:val="24"/>
        </w:rPr>
        <w:t xml:space="preserve">Figure </w:t>
      </w:r>
      <w:bookmarkEnd w:id="290"/>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292"/>
      <w:commentRangeStart w:id="293"/>
      <w:r w:rsidRPr="000A6A4E">
        <w:rPr>
          <w:rFonts w:ascii="Times New Roman" w:hAnsi="Times New Roman" w:cs="Times New Roman"/>
          <w:sz w:val="24"/>
          <w:szCs w:val="24"/>
        </w:rPr>
        <w:t>2020 late run sockeye salmon counts on the Kenai River</w:t>
      </w:r>
      <w:commentRangeEnd w:id="292"/>
      <w:r w:rsidR="001E2A7A">
        <w:rPr>
          <w:rStyle w:val="CommentReference"/>
          <w:i w:val="0"/>
          <w:iCs w:val="0"/>
          <w:color w:val="auto"/>
        </w:rPr>
        <w:commentReference w:id="292"/>
      </w:r>
      <w:commentRangeEnd w:id="293"/>
      <w:r w:rsidR="001B2EC4">
        <w:rPr>
          <w:rStyle w:val="CommentReference"/>
          <w:i w:val="0"/>
          <w:iCs w:val="0"/>
          <w:color w:val="auto"/>
        </w:rPr>
        <w:commentReference w:id="293"/>
      </w:r>
      <w:r w:rsidRPr="000A6A4E">
        <w:rPr>
          <w:rFonts w:ascii="Times New Roman" w:hAnsi="Times New Roman" w:cs="Times New Roman"/>
          <w:sz w:val="24"/>
          <w:szCs w:val="24"/>
        </w:rPr>
        <w:t>.</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291"/>
    </w:p>
    <w:p w14:paraId="761F7401" w14:textId="7667C8A6" w:rsidR="00112AD3" w:rsidRDefault="00112AD3" w:rsidP="00112AD3"/>
    <w:p w14:paraId="08D20879" w14:textId="60A58E0E"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w:t>
      </w:r>
      <w:commentRangeStart w:id="294"/>
      <w:commentRangeStart w:id="295"/>
      <w:r>
        <w:rPr>
          <w:rFonts w:ascii="Times New Roman" w:hAnsi="Times New Roman" w:cs="Times New Roman"/>
          <w:sz w:val="24"/>
          <w:szCs w:val="24"/>
        </w:rPr>
        <w:t xml:space="preserve">to effectively implement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294"/>
      <w:r>
        <w:rPr>
          <w:rStyle w:val="CommentReference"/>
        </w:rPr>
        <w:commentReference w:id="294"/>
      </w:r>
      <w:commentRangeEnd w:id="295"/>
      <w:r>
        <w:rPr>
          <w:rStyle w:val="CommentReference"/>
        </w:rPr>
        <w:commentReference w:id="295"/>
      </w:r>
      <w:r>
        <w:rPr>
          <w:rFonts w:ascii="Times New Roman" w:hAnsi="Times New Roman" w:cs="Times New Roman"/>
          <w:sz w:val="24"/>
          <w:szCs w:val="24"/>
        </w:rPr>
        <w:t xml:space="preserve">. A modification of best management practices to include </w:t>
      </w:r>
      <w:commentRangeStart w:id="296"/>
      <w:commentRangeStart w:id="297"/>
      <w:r>
        <w:rPr>
          <w:rFonts w:ascii="Times New Roman" w:hAnsi="Times New Roman" w:cs="Times New Roman"/>
          <w:sz w:val="24"/>
          <w:szCs w:val="24"/>
        </w:rPr>
        <w:t>disposal or compost of carcasses</w:t>
      </w:r>
      <w:commentRangeEnd w:id="296"/>
      <w:r>
        <w:rPr>
          <w:rStyle w:val="CommentReference"/>
        </w:rPr>
        <w:commentReference w:id="296"/>
      </w:r>
      <w:commentRangeEnd w:id="297"/>
      <w:r w:rsidR="00874FAB">
        <w:rPr>
          <w:rStyle w:val="CommentReference"/>
        </w:rPr>
        <w:commentReference w:id="297"/>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298"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ins w:id="299"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300"/>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300"/>
      <w:r>
        <w:rPr>
          <w:rStyle w:val="CommentReference"/>
        </w:rPr>
        <w:commentReference w:id="300"/>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Pr>
          <w:rFonts w:ascii="Times New Roman" w:hAnsi="Times New Roman" w:cs="Times New Roman"/>
          <w:sz w:val="24"/>
          <w:szCs w:val="24"/>
        </w:rPr>
        <w:t>Guerron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Orejuela</w:t>
      </w:r>
      <w:proofErr w:type="spellEnd"/>
      <w:r>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93BB373"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301"/>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302" w:author="Benjamin Meyer" w:date="2021-02-05T14:13:00Z">
        <w:r w:rsidR="003369F3">
          <w:rPr>
            <w:rFonts w:ascii="Times New Roman" w:hAnsi="Times New Roman" w:cs="Times New Roman"/>
            <w:sz w:val="24"/>
            <w:szCs w:val="24"/>
          </w:rPr>
          <w:t xml:space="preserve">a broad audience </w:t>
        </w:r>
      </w:ins>
      <w:del w:id="303" w:author="Benjamin Meyer" w:date="2021-02-05T14:13:00Z">
        <w:r w:rsidR="0092074E" w:rsidDel="003369F3">
          <w:rPr>
            <w:rFonts w:ascii="Times New Roman" w:hAnsi="Times New Roman" w:cs="Times New Roman"/>
            <w:sz w:val="24"/>
            <w:szCs w:val="24"/>
          </w:rPr>
          <w:delText xml:space="preserve">thousands </w:delText>
        </w:r>
      </w:del>
      <w:commentRangeEnd w:id="301"/>
      <w:r w:rsidR="001E2A7A">
        <w:rPr>
          <w:rStyle w:val="CommentReference"/>
        </w:rPr>
        <w:commentReference w:id="301"/>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304"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304"/>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305"/>
      <w:commentRangeStart w:id="306"/>
      <w:commentRangeStart w:id="307"/>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305"/>
      <w:r>
        <w:rPr>
          <w:rStyle w:val="CommentReference"/>
        </w:rPr>
        <w:commentReference w:id="305"/>
      </w:r>
      <w:commentRangeEnd w:id="306"/>
      <w:r w:rsidR="001E2A7A">
        <w:rPr>
          <w:rStyle w:val="CommentReference"/>
        </w:rPr>
        <w:commentReference w:id="306"/>
      </w:r>
      <w:commentRangeEnd w:id="307"/>
      <w:r w:rsidR="005B1835">
        <w:rPr>
          <w:rStyle w:val="CommentReference"/>
        </w:rPr>
        <w:commentReference w:id="307"/>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08"/>
      <w:commentRangeStart w:id="309"/>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10" w:author="Benjamin Meyer" w:date="2021-02-05T14:15:00Z">
        <w:r w:rsidR="003369F3">
          <w:rPr>
            <w:rFonts w:ascii="Times New Roman" w:hAnsi="Times New Roman" w:cs="Times New Roman"/>
            <w:sz w:val="24"/>
            <w:szCs w:val="24"/>
          </w:rPr>
          <w:t>relative</w:t>
        </w:r>
      </w:ins>
      <w:ins w:id="311" w:author="Benjamin Meyer" w:date="2021-02-05T14:16:00Z">
        <w:r w:rsidR="003369F3">
          <w:rPr>
            <w:rFonts w:ascii="Times New Roman" w:hAnsi="Times New Roman" w:cs="Times New Roman"/>
            <w:sz w:val="24"/>
            <w:szCs w:val="24"/>
          </w:rPr>
          <w:t xml:space="preserve"> species</w:t>
        </w:r>
      </w:ins>
      <w:ins w:id="312" w:author="Benjamin Meyer" w:date="2021-02-05T14:15:00Z">
        <w:r w:rsidR="003369F3">
          <w:rPr>
            <w:rFonts w:ascii="Times New Roman" w:hAnsi="Times New Roman" w:cs="Times New Roman"/>
            <w:sz w:val="24"/>
            <w:szCs w:val="24"/>
          </w:rPr>
          <w:t xml:space="preserve"> contributions</w:t>
        </w:r>
      </w:ins>
      <w:del w:id="313"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14"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08"/>
      <w:r w:rsidR="00A47243">
        <w:rPr>
          <w:rStyle w:val="CommentReference"/>
        </w:rPr>
        <w:commentReference w:id="308"/>
      </w:r>
      <w:commentRangeEnd w:id="309"/>
      <w:r w:rsidR="003369F3">
        <w:rPr>
          <w:rStyle w:val="CommentReference"/>
        </w:rPr>
        <w:commentReference w:id="309"/>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15"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16"/>
      <w:r w:rsidR="00DB6A83">
        <w:rPr>
          <w:rFonts w:ascii="Times New Roman" w:hAnsi="Times New Roman" w:cs="Times New Roman"/>
          <w:b/>
          <w:color w:val="2E74B5" w:themeColor="accent1" w:themeShade="BF"/>
        </w:rPr>
        <w:t>recommendations</w:t>
      </w:r>
      <w:bookmarkEnd w:id="315"/>
      <w:commentRangeEnd w:id="316"/>
      <w:r w:rsidR="00F13365">
        <w:rPr>
          <w:rStyle w:val="CommentReference"/>
        </w:rPr>
        <w:commentReference w:id="316"/>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17"/>
      <w:commentRangeStart w:id="318"/>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19"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commentRangeEnd w:id="317"/>
      <w:r w:rsidR="00484780">
        <w:rPr>
          <w:rStyle w:val="CommentReference"/>
        </w:rPr>
        <w:commentReference w:id="317"/>
      </w:r>
      <w:commentRangeEnd w:id="318"/>
      <w:r w:rsidR="007772FD">
        <w:rPr>
          <w:rStyle w:val="CommentReference"/>
        </w:rPr>
        <w:commentReference w:id="318"/>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20" w:author="Benjamin Meyer" w:date="2021-02-14T20:20:00Z">
        <w:r>
          <w:rPr>
            <w:rFonts w:ascii="Times New Roman" w:eastAsia="Times New Roman" w:hAnsi="Times New Roman" w:cs="Times New Roman"/>
            <w:sz w:val="24"/>
            <w:szCs w:val="24"/>
          </w:rPr>
          <w:t xml:space="preserve">A basic exploration of </w:t>
        </w:r>
      </w:ins>
      <w:commentRangeStart w:id="321"/>
      <w:commentRangeStart w:id="322"/>
      <w:r w:rsidR="00E24B1A" w:rsidRPr="00F77DBE">
        <w:rPr>
          <w:rFonts w:ascii="Times New Roman" w:eastAsia="Times New Roman" w:hAnsi="Times New Roman" w:cs="Times New Roman"/>
          <w:sz w:val="24"/>
          <w:szCs w:val="24"/>
        </w:rPr>
        <w:t xml:space="preserve">patterns in tidal currents </w:t>
      </w:r>
      <w:commentRangeEnd w:id="321"/>
      <w:r w:rsidR="00484780">
        <w:rPr>
          <w:rStyle w:val="CommentReference"/>
        </w:rPr>
        <w:commentReference w:id="321"/>
      </w:r>
      <w:commentRangeEnd w:id="322"/>
      <w:r>
        <w:rPr>
          <w:rStyle w:val="CommentReference"/>
        </w:rPr>
        <w:commentReference w:id="322"/>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23" w:author="Benjamin Meyer" w:date="2021-02-14T20:20:00Z">
        <w:r w:rsidRPr="007772FD">
          <w:rPr>
            <w:rFonts w:ascii="Times New Roman" w:eastAsia="Times New Roman" w:hAnsi="Times New Roman" w:cs="Times New Roman"/>
            <w:sz w:val="24"/>
            <w:szCs w:val="24"/>
          </w:rPr>
          <w:t xml:space="preserve"> </w:t>
        </w:r>
      </w:ins>
      <w:ins w:id="324"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25" w:author="Benjamin Meyer" w:date="2021-02-14T20:22:00Z">
        <w:r w:rsidRPr="007772FD">
          <w:rPr>
            <w:rFonts w:ascii="Times New Roman" w:hAnsi="Times New Roman" w:cs="Times New Roman"/>
            <w:sz w:val="24"/>
            <w:szCs w:val="24"/>
          </w:rPr>
          <w:t xml:space="preserve"> that influence bacteria concentrations.</w:t>
        </w:r>
      </w:ins>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commentRangeStart w:id="326"/>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26"/>
      <w:r w:rsidR="00484780">
        <w:rPr>
          <w:rStyle w:val="CommentReference"/>
        </w:rPr>
        <w:commentReference w:id="326"/>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27"/>
      <w:commentRangeStart w:id="328"/>
      <w:r w:rsidR="0017552A" w:rsidRPr="00D57CDA">
        <w:rPr>
          <w:rFonts w:ascii="Times New Roman" w:eastAsia="Times New Roman" w:hAnsi="Times New Roman" w:cs="Times New Roman"/>
          <w:sz w:val="24"/>
          <w:szCs w:val="24"/>
        </w:rPr>
        <w:t xml:space="preserve"> </w:t>
      </w:r>
      <w:commentRangeEnd w:id="327"/>
      <w:r w:rsidR="00E32BFD">
        <w:rPr>
          <w:rStyle w:val="CommentReference"/>
        </w:rPr>
        <w:commentReference w:id="327"/>
      </w:r>
      <w:commentRangeEnd w:id="328"/>
      <w:r w:rsidR="00D57CDA">
        <w:rPr>
          <w:rStyle w:val="CommentReference"/>
        </w:rPr>
        <w:commentReference w:id="328"/>
      </w:r>
      <w:del w:id="329"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30"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3F88565D"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31"/>
      <w:r w:rsidRPr="00F77DBE">
        <w:rPr>
          <w:rFonts w:ascii="Times New Roman" w:eastAsia="Times New Roman" w:hAnsi="Times New Roman" w:cs="Times New Roman"/>
          <w:sz w:val="24"/>
          <w:szCs w:val="24"/>
        </w:rPr>
        <w:t>long-term data sets.</w:t>
      </w:r>
      <w:commentRangeEnd w:id="331"/>
      <w:r w:rsidR="00E32BFD">
        <w:rPr>
          <w:rStyle w:val="CommentReference"/>
        </w:rPr>
        <w:commentReference w:id="331"/>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32"/>
      <w:r w:rsidR="002758FA" w:rsidRPr="00D57CDA">
        <w:rPr>
          <w:rFonts w:ascii="Times New Roman" w:eastAsia="Times New Roman" w:hAnsi="Times New Roman" w:cs="Times New Roman"/>
          <w:sz w:val="24"/>
          <w:szCs w:val="24"/>
        </w:rPr>
        <w:t xml:space="preserve"> </w:t>
      </w:r>
      <w:commentRangeEnd w:id="332"/>
      <w:r w:rsidR="00E32BFD">
        <w:rPr>
          <w:rStyle w:val="CommentReference"/>
        </w:rPr>
        <w:commentReference w:id="332"/>
      </w:r>
      <w:del w:id="333" w:author="Benjamin Meyer" w:date="2021-02-14T20:30:00Z">
        <w:r w:rsidR="0052550C" w:rsidRPr="00D57CDA" w:rsidDel="00D57CDA">
          <w:rPr>
            <w:rFonts w:ascii="Times New Roman" w:eastAsia="Times New Roman" w:hAnsi="Times New Roman" w:cs="Times New Roman"/>
            <w:sz w:val="24"/>
            <w:szCs w:val="24"/>
            <w:rPrChange w:id="334" w:author="Benjamin Meyer" w:date="2021-02-14T20:30:00Z">
              <w:rPr/>
            </w:rPrChange>
          </w:rPr>
          <w:delText>is</w:delText>
        </w:r>
      </w:del>
      <w:r w:rsidR="0052550C" w:rsidRPr="00D57CDA">
        <w:rPr>
          <w:rFonts w:ascii="Times New Roman" w:eastAsia="Times New Roman" w:hAnsi="Times New Roman" w:cs="Times New Roman"/>
          <w:sz w:val="24"/>
          <w:szCs w:val="24"/>
          <w:rPrChange w:id="335" w:author="Benjamin Meyer" w:date="2021-02-14T20:30:00Z">
            <w:rPr/>
          </w:rPrChange>
        </w:rPr>
        <w:t xml:space="preserve"> </w:t>
      </w:r>
      <w:del w:id="336" w:author="Benjamin Meyer" w:date="2021-02-14T20:30:00Z">
        <w:r w:rsidR="0052550C" w:rsidRPr="00D57CDA" w:rsidDel="00D57CDA">
          <w:rPr>
            <w:rFonts w:ascii="Times New Roman" w:eastAsia="Times New Roman" w:hAnsi="Times New Roman" w:cs="Times New Roman"/>
            <w:sz w:val="24"/>
            <w:szCs w:val="24"/>
            <w:rPrChange w:id="337" w:author="Benjamin Meyer" w:date="2021-02-14T20:30:00Z">
              <w:rPr/>
            </w:rPrChange>
          </w:rPr>
          <w:delText xml:space="preserve">recommended in future years in order to effectively implement EPA's Virtual Beach Model. In the future, this </w:delText>
        </w:r>
        <w:commentRangeStart w:id="338"/>
        <w:r w:rsidR="0052550C" w:rsidRPr="00D57CDA" w:rsidDel="00D57CDA">
          <w:rPr>
            <w:rFonts w:ascii="Times New Roman" w:eastAsia="Times New Roman" w:hAnsi="Times New Roman" w:cs="Times New Roman"/>
            <w:sz w:val="24"/>
            <w:szCs w:val="24"/>
            <w:rPrChange w:id="339"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40" w:author="Benjamin Meyer" w:date="2021-02-14T20:30:00Z">
            <w:rPr/>
          </w:rPrChange>
        </w:rPr>
        <w:t xml:space="preserve"> </w:t>
      </w:r>
      <w:commentRangeEnd w:id="338"/>
      <w:r w:rsidR="000946FE">
        <w:rPr>
          <w:rStyle w:val="CommentReference"/>
        </w:rPr>
        <w:commentReference w:id="338"/>
      </w:r>
      <w:del w:id="341"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42" w:name="_Toc64228878"/>
      <w:r w:rsidRPr="00086B78">
        <w:rPr>
          <w:rFonts w:ascii="Times New Roman" w:hAnsi="Times New Roman" w:cs="Times New Roman"/>
          <w:b/>
          <w:color w:val="2E74B5" w:themeColor="accent1" w:themeShade="BF"/>
          <w:sz w:val="32"/>
          <w:szCs w:val="32"/>
        </w:rPr>
        <w:lastRenderedPageBreak/>
        <w:t>Data availability</w:t>
      </w:r>
      <w:bookmarkEnd w:id="342"/>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43" w:name="_Toc64228879"/>
      <w:commentRangeStart w:id="344"/>
      <w:commentRangeStart w:id="345"/>
      <w:r w:rsidRPr="00BE57F3">
        <w:rPr>
          <w:rFonts w:ascii="Times New Roman" w:hAnsi="Times New Roman" w:cs="Times New Roman"/>
          <w:b/>
          <w:color w:val="2E74B5" w:themeColor="accent1" w:themeShade="BF"/>
        </w:rPr>
        <w:lastRenderedPageBreak/>
        <w:t>References</w:t>
      </w:r>
      <w:commentRangeEnd w:id="344"/>
      <w:r w:rsidR="00124214">
        <w:rPr>
          <w:rStyle w:val="CommentReference"/>
        </w:rPr>
        <w:commentReference w:id="344"/>
      </w:r>
      <w:commentRangeEnd w:id="345"/>
      <w:r w:rsidR="00BA35A8">
        <w:rPr>
          <w:rStyle w:val="CommentReference"/>
        </w:rPr>
        <w:commentReference w:id="345"/>
      </w:r>
      <w:bookmarkEnd w:id="343"/>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46"/>
      <w:commentRangeStart w:id="347"/>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46"/>
      <w:r w:rsidR="00124214">
        <w:rPr>
          <w:rStyle w:val="CommentReference"/>
        </w:rPr>
        <w:commentReference w:id="346"/>
      </w:r>
      <w:commentRangeEnd w:id="347"/>
      <w:r w:rsidR="002F370A">
        <w:rPr>
          <w:rStyle w:val="CommentReference"/>
        </w:rPr>
        <w:commentReference w:id="347"/>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472482"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472482" w:rsidP="009B0BD6">
      <w:pPr>
        <w:rPr>
          <w:rFonts w:ascii="Times New Roman" w:hAnsi="Times New Roman" w:cs="Times New Roman"/>
          <w:sz w:val="24"/>
          <w:szCs w:val="24"/>
        </w:rPr>
      </w:pPr>
      <w:hyperlink r:id="rId44"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348"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48"/>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49" w:name="_Ref61425981"/>
      <w:bookmarkStart w:id="350"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49"/>
      <w:bookmarkEnd w:id="350"/>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51" w:name="_Ref61426306"/>
      <w:bookmarkStart w:id="352" w:name="_Ref61426670"/>
      <w:bookmarkStart w:id="353" w:name="_Ref61429977"/>
      <w:bookmarkStart w:id="354"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51"/>
      <w:bookmarkEnd w:id="352"/>
      <w:bookmarkEnd w:id="353"/>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54"/>
    </w:p>
    <w:p w14:paraId="3C97CA6A" w14:textId="4544E288" w:rsidR="0004792E" w:rsidRDefault="0004792E" w:rsidP="0004792E">
      <w:pPr>
        <w:rPr>
          <w:ins w:id="355" w:author="Benjamin Meyer" w:date="2021-02-05T10:47:00Z"/>
        </w:rPr>
      </w:pPr>
    </w:p>
    <w:p w14:paraId="7EB35D09" w14:textId="6FCD1EA2" w:rsidR="0018225D" w:rsidRDefault="00130133" w:rsidP="0004792E">
      <w:pPr>
        <w:rPr>
          <w:ins w:id="356"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ins w:id="357" w:author="Benjamin Meyer" w:date="2021-02-05T10:47:00Z">
        <w:r w:rsidRPr="00863902">
          <w:rPr>
            <w:rFonts w:ascii="Times New Roman" w:hAnsi="Times New Roman" w:cs="Times New Roman"/>
            <w:sz w:val="24"/>
            <w:szCs w:val="24"/>
          </w:rPr>
          <w:t>Ex</w:t>
        </w:r>
      </w:ins>
      <w:ins w:id="358" w:author="Benjamin Meyer" w:date="2021-02-05T10:48:00Z">
        <w:r w:rsidRPr="00863902">
          <w:rPr>
            <w:rFonts w:ascii="Times New Roman" w:hAnsi="Times New Roman" w:cs="Times New Roman"/>
            <w:sz w:val="24"/>
            <w:szCs w:val="24"/>
          </w:rPr>
          <w:t xml:space="preserve">ample of advisory notice post on </w:t>
        </w:r>
      </w:ins>
      <w:ins w:id="359" w:author="Benjamin Meyer" w:date="2021-02-14T18:39:00Z">
        <w:r w:rsidR="00130133" w:rsidRPr="00863902">
          <w:rPr>
            <w:rFonts w:ascii="Times New Roman" w:hAnsi="Times New Roman" w:cs="Times New Roman"/>
            <w:sz w:val="24"/>
            <w:szCs w:val="24"/>
          </w:rPr>
          <w:t xml:space="preserve">the </w:t>
        </w:r>
      </w:ins>
      <w:ins w:id="360" w:author="Benjamin Meyer" w:date="2021-02-05T10:48:00Z">
        <w:r w:rsidRPr="00863902">
          <w:rPr>
            <w:rFonts w:ascii="Times New Roman" w:hAnsi="Times New Roman" w:cs="Times New Roman"/>
            <w:sz w:val="24"/>
            <w:szCs w:val="24"/>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61" w:name="_Ref61426497"/>
      <w:bookmarkStart w:id="362" w:name="_Ref61428286"/>
      <w:bookmarkStart w:id="363"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61"/>
      <w:bookmarkEnd w:id="362"/>
      <w:bookmarkEnd w:id="363"/>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4" o:title=""/>
          </v:shape>
          <o:OLEObject Type="Embed" ProgID="Acrobat.Document.DC" ShapeID="_x0000_i1025" DrawAspect="Content" ObjectID="_1675588887" r:id="rId75"/>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364" w:name="_Ref61428172"/>
      <w:bookmarkStart w:id="365"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commentRangeStart w:id="366"/>
      <w:r w:rsidR="00591FDD" w:rsidRPr="00BE57F3">
        <w:rPr>
          <w:rFonts w:ascii="Times New Roman" w:hAnsi="Times New Roman" w:cs="Times New Roman"/>
          <w:b/>
          <w:color w:val="2E74B5" w:themeColor="accent1" w:themeShade="BF"/>
          <w:sz w:val="40"/>
          <w:szCs w:val="40"/>
        </w:rPr>
        <w:t>Marine Beach Sanitary Survey</w:t>
      </w:r>
      <w:bookmarkEnd w:id="364"/>
      <w:commentRangeEnd w:id="366"/>
      <w:r w:rsidR="00124214">
        <w:rPr>
          <w:rStyle w:val="CommentReference"/>
        </w:rPr>
        <w:commentReference w:id="366"/>
      </w:r>
      <w:bookmarkEnd w:id="365"/>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7C35CBCB" w:rsidR="0069324C" w:rsidRPr="00491EAB" w:rsidRDefault="005E6B13" w:rsidP="00AB22E1">
      <w:pPr>
        <w:pStyle w:val="Heading2"/>
        <w:rPr>
          <w:rFonts w:ascii="Times New Roman" w:hAnsi="Times New Roman" w:cs="Times New Roman"/>
          <w:b/>
          <w:color w:val="2E74B5" w:themeColor="accent1" w:themeShade="BF"/>
          <w:sz w:val="40"/>
          <w:szCs w:val="40"/>
        </w:rPr>
      </w:pPr>
      <w:bookmarkStart w:id="367" w:name="_Ref61428745"/>
      <w:bookmarkStart w:id="368"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B230CB" w:rsidRPr="00491EAB">
        <w:rPr>
          <w:rFonts w:ascii="Times New Roman" w:hAnsi="Times New Roman" w:cs="Times New Roman"/>
          <w:b/>
          <w:color w:val="2E74B5" w:themeColor="accent1" w:themeShade="BF"/>
          <w:sz w:val="40"/>
          <w:szCs w:val="40"/>
        </w:rPr>
        <w:t xml:space="preserve">Samples Values and </w:t>
      </w:r>
      <w:r w:rsidR="000C57AE" w:rsidRPr="00491EAB">
        <w:rPr>
          <w:rFonts w:ascii="Times New Roman" w:hAnsi="Times New Roman" w:cs="Times New Roman"/>
          <w:b/>
          <w:color w:val="2E74B5" w:themeColor="accent1" w:themeShade="BF"/>
          <w:sz w:val="40"/>
          <w:szCs w:val="40"/>
        </w:rPr>
        <w:t>Exceedances</w:t>
      </w:r>
      <w:r w:rsidR="00705FF3" w:rsidRPr="00491EA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67"/>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68"/>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69" w:name="_Ref61430577"/>
      <w:bookmarkStart w:id="370"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69"/>
      <w:bookmarkEnd w:id="370"/>
    </w:p>
    <w:p w14:paraId="0AAE22E2" w14:textId="6FD56EF9" w:rsidR="0069324C" w:rsidRPr="0069324C" w:rsidRDefault="0069324C" w:rsidP="0069324C">
      <w:pPr>
        <w:pStyle w:val="Caption"/>
        <w:tabs>
          <w:tab w:val="left" w:pos="1320"/>
        </w:tabs>
        <w:rPr>
          <w:rFonts w:ascii="Times New Roman" w:hAnsi="Times New Roman" w:cs="Times New Roman"/>
          <w:sz w:val="24"/>
          <w:szCs w:val="24"/>
        </w:rPr>
      </w:pPr>
      <w:bookmarkStart w:id="371" w:name="_Ref61430498"/>
      <w:bookmarkStart w:id="372"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C873D4">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71"/>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73"/>
      <w:commentRangeStart w:id="374"/>
      <w:r w:rsidR="00E67321">
        <w:rPr>
          <w:rFonts w:ascii="Times New Roman" w:hAnsi="Times New Roman" w:cs="Times New Roman"/>
          <w:sz w:val="24"/>
          <w:szCs w:val="24"/>
        </w:rPr>
        <w:t>biomarker gene per 100 mL.</w:t>
      </w:r>
      <w:commentRangeEnd w:id="373"/>
      <w:r w:rsidR="00124214">
        <w:rPr>
          <w:rStyle w:val="CommentReference"/>
          <w:i w:val="0"/>
          <w:iCs w:val="0"/>
          <w:color w:val="auto"/>
        </w:rPr>
        <w:commentReference w:id="373"/>
      </w:r>
      <w:commentRangeEnd w:id="374"/>
      <w:r w:rsidR="00C65B03">
        <w:rPr>
          <w:rStyle w:val="CommentReference"/>
          <w:i w:val="0"/>
          <w:iCs w:val="0"/>
          <w:color w:val="auto"/>
        </w:rPr>
        <w:commentReference w:id="374"/>
      </w:r>
      <w:bookmarkEnd w:id="372"/>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75" w:name="RANGE!A1:E21"/>
            <w:r w:rsidRPr="008923A5">
              <w:rPr>
                <w:rFonts w:ascii="Calibri" w:eastAsia="Times New Roman" w:hAnsi="Calibri" w:cs="Calibri"/>
                <w:bCs w:val="0"/>
                <w:color w:val="000000"/>
                <w:sz w:val="24"/>
                <w:szCs w:val="24"/>
              </w:rPr>
              <w:t>Date</w:t>
            </w:r>
            <w:bookmarkEnd w:id="375"/>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76" w:author="Benjamin Meyer" w:date="2021-02-05T10:46:00Z"/>
          <w:rFonts w:ascii="Times New Roman" w:hAnsi="Times New Roman" w:cs="Times New Roman"/>
        </w:rPr>
      </w:pPr>
    </w:p>
    <w:p w14:paraId="34D88C1E" w14:textId="2EB9201F" w:rsidR="0018225D" w:rsidRDefault="0018225D" w:rsidP="00397D8E">
      <w:pPr>
        <w:rPr>
          <w:ins w:id="377" w:author="Benjamin Meyer" w:date="2021-02-05T10:46:00Z"/>
          <w:rFonts w:ascii="Times New Roman" w:hAnsi="Times New Roman" w:cs="Times New Roman"/>
        </w:rPr>
      </w:pPr>
    </w:p>
    <w:p w14:paraId="0F1221CD" w14:textId="6418FDA7" w:rsidR="0018225D" w:rsidRDefault="0018225D" w:rsidP="00397D8E">
      <w:pPr>
        <w:rPr>
          <w:ins w:id="378"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379"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380" w:name="_Toc64228887"/>
      <w:r w:rsidRPr="00C65B03">
        <w:rPr>
          <w:rFonts w:ascii="Times New Roman" w:hAnsi="Times New Roman" w:cs="Times New Roman"/>
          <w:color w:val="2E74B5" w:themeColor="accent1" w:themeShade="BF"/>
          <w:sz w:val="40"/>
          <w:szCs w:val="40"/>
        </w:rPr>
        <w:lastRenderedPageBreak/>
        <w:t>Appendix G:</w:t>
      </w:r>
      <w:bookmarkEnd w:id="379"/>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380"/>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381"/>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381"/>
            <w:r>
              <w:rPr>
                <w:rStyle w:val="CommentReference"/>
              </w:rPr>
              <w:commentReference w:id="381"/>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472482" w:rsidRDefault="00472482">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Benjamin Meyer" w:date="2021-02-12T09:16:00Z" w:initials="BM">
    <w:p w14:paraId="6A7D8553" w14:textId="2853A930" w:rsidR="00472482" w:rsidRDefault="00472482">
      <w:pPr>
        <w:pStyle w:val="CommentText"/>
      </w:pPr>
      <w:r>
        <w:rPr>
          <w:rStyle w:val="CommentReference"/>
        </w:rPr>
        <w:annotationRef/>
      </w:r>
      <w:r>
        <w:t>Modified title and all following text to focus more explicitly primarily on 2020</w:t>
      </w:r>
    </w:p>
  </w:comment>
  <w:comment w:id="4" w:author="Apsens, Sarah" w:date="2021-01-22T16:45:00Z" w:initials="ASJ(">
    <w:p w14:paraId="6B149E38" w14:textId="77777777" w:rsidR="00472482" w:rsidRDefault="00472482">
      <w:pPr>
        <w:pStyle w:val="CommentText"/>
      </w:pPr>
      <w:r>
        <w:rPr>
          <w:rStyle w:val="CommentReference"/>
        </w:rPr>
        <w:annotationRef/>
      </w:r>
      <w:r>
        <w:t xml:space="preserve">Add following acknowledgement here or somewhere in the next few pages: </w:t>
      </w:r>
    </w:p>
    <w:p w14:paraId="1106C11C" w14:textId="78E34DE1" w:rsidR="00472482" w:rsidRDefault="00472482"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472482" w:rsidRDefault="00472482">
      <w:pPr>
        <w:pStyle w:val="CommentText"/>
      </w:pPr>
    </w:p>
  </w:comment>
  <w:comment w:id="5" w:author="Benjamin Meyer" w:date="2021-02-11T06:49:00Z" w:initials="BM">
    <w:p w14:paraId="3A74F209" w14:textId="289ADF23" w:rsidR="00472482" w:rsidRDefault="00472482">
      <w:pPr>
        <w:pStyle w:val="CommentText"/>
      </w:pPr>
      <w:r>
        <w:rPr>
          <w:rStyle w:val="CommentReference"/>
        </w:rPr>
        <w:annotationRef/>
      </w:r>
      <w:r>
        <w:t>Added, page ii</w:t>
      </w:r>
    </w:p>
  </w:comment>
  <w:comment w:id="11" w:author="Eldred, Laura" w:date="2021-01-28T08:36:00Z" w:initials="EL">
    <w:p w14:paraId="1DD1E221" w14:textId="1E3CB68E" w:rsidR="00472482" w:rsidRDefault="00472482">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12" w:author="Benjamin Meyer" w:date="2021-02-14T21:40:00Z" w:initials="BM">
    <w:p w14:paraId="14BB8A4F" w14:textId="14AC8A3B" w:rsidR="00472482" w:rsidRDefault="00472482">
      <w:pPr>
        <w:pStyle w:val="CommentText"/>
      </w:pPr>
      <w:r>
        <w:rPr>
          <w:rStyle w:val="CommentReference"/>
        </w:rPr>
        <w:annotationRef/>
      </w:r>
      <w:r>
        <w:t>Modified introduction.</w:t>
      </w:r>
    </w:p>
  </w:comment>
  <w:comment w:id="13" w:author="Benjamin Meyer" w:date="2020-12-08T07:08:00Z" w:initials="BM">
    <w:p w14:paraId="2BE535EC" w14:textId="49D4C517" w:rsidR="00472482" w:rsidRDefault="00472482">
      <w:pPr>
        <w:pStyle w:val="CommentText"/>
      </w:pPr>
      <w:r>
        <w:rPr>
          <w:rStyle w:val="CommentReference"/>
        </w:rPr>
        <w:annotationRef/>
      </w:r>
      <w:r>
        <w:t>Since what year?</w:t>
      </w:r>
    </w:p>
  </w:comment>
  <w:comment w:id="14" w:author="Apsens, Sarah" w:date="2021-01-25T09:10:00Z" w:initials="ASJ(">
    <w:p w14:paraId="43CAE71B" w14:textId="11A2BF72" w:rsidR="00472482" w:rsidRDefault="00472482">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20" w:author="Maggie Harings" w:date="2020-09-09T11:43:00Z" w:initials="MH">
    <w:p w14:paraId="390E519E" w14:textId="40E2F35E" w:rsidR="00472482" w:rsidRDefault="00472482">
      <w:pPr>
        <w:pStyle w:val="CommentText"/>
      </w:pPr>
      <w:r>
        <w:rPr>
          <w:rStyle w:val="CommentReference"/>
        </w:rPr>
        <w:annotationRef/>
      </w:r>
      <w:r>
        <w:t>Confirm…2014?</w:t>
      </w:r>
    </w:p>
  </w:comment>
  <w:comment w:id="21" w:author="Apsens, Sarah" w:date="2021-01-25T09:19:00Z" w:initials="ASJ(">
    <w:p w14:paraId="223ABF46" w14:textId="575B1AFA" w:rsidR="00472482" w:rsidRDefault="00472482">
      <w:pPr>
        <w:pStyle w:val="CommentText"/>
      </w:pPr>
      <w:r>
        <w:rPr>
          <w:rStyle w:val="CommentReference"/>
        </w:rPr>
        <w:annotationRef/>
      </w:r>
      <w:r>
        <w:t xml:space="preserve">I believe BMPs were developed in 2014, but were not implemented until the 2015 recreation season. </w:t>
      </w:r>
    </w:p>
  </w:comment>
  <w:comment w:id="23" w:author="Apsens, Sarah" w:date="2021-01-25T09:20:00Z" w:initials="ASJ(">
    <w:p w14:paraId="482F5146" w14:textId="1D9CB0CB" w:rsidR="00472482" w:rsidRDefault="00472482">
      <w:pPr>
        <w:pStyle w:val="CommentText"/>
      </w:pPr>
      <w:r>
        <w:rPr>
          <w:rStyle w:val="CommentReference"/>
        </w:rPr>
        <w:annotationRef/>
      </w:r>
      <w:r>
        <w:t>Will need to go through the document and clean up any titles that should be acronyms</w:t>
      </w:r>
    </w:p>
  </w:comment>
  <w:comment w:id="22" w:author="Benjamin Meyer" w:date="2021-02-11T06:51:00Z" w:initials="BM">
    <w:p w14:paraId="31EC72CF" w14:textId="1365465C" w:rsidR="00472482" w:rsidRDefault="00472482">
      <w:pPr>
        <w:pStyle w:val="CommentText"/>
      </w:pPr>
      <w:r>
        <w:rPr>
          <w:rStyle w:val="CommentReference"/>
        </w:rPr>
        <w:annotationRef/>
      </w:r>
      <w:r>
        <w:t>Thanks for chatting about this subject with me on the phone a week or two ago.</w:t>
      </w:r>
    </w:p>
    <w:p w14:paraId="77CF601D" w14:textId="77777777" w:rsidR="00472482" w:rsidRDefault="00472482">
      <w:pPr>
        <w:pStyle w:val="CommentText"/>
      </w:pPr>
    </w:p>
    <w:p w14:paraId="0FF681D9" w14:textId="4D004B6B" w:rsidR="00472482" w:rsidRDefault="00472482">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472482" w:rsidRDefault="00472482">
      <w:pPr>
        <w:pStyle w:val="CommentText"/>
      </w:pPr>
    </w:p>
    <w:p w14:paraId="789E1438" w14:textId="68343209" w:rsidR="00472482" w:rsidRDefault="00472482">
      <w:pPr>
        <w:pStyle w:val="CommentText"/>
      </w:pPr>
      <w:r>
        <w:t xml:space="preserve">As per our phone conversation, in most cases I’ve written out acronyms in full only at their first appearance in each major section (intro, methods, </w:t>
      </w:r>
      <w:proofErr w:type="spellStart"/>
      <w:r>
        <w:t>etc</w:t>
      </w:r>
      <w:proofErr w:type="spellEnd"/>
      <w:r>
        <w:t>).  In figure and table captions I’ve fully written out acronyms so that figures and tables can be better understood without relying on preceding text.</w:t>
      </w:r>
    </w:p>
    <w:p w14:paraId="04F76B62" w14:textId="4E7C6DBA" w:rsidR="00472482" w:rsidRDefault="00472482">
      <w:pPr>
        <w:pStyle w:val="CommentText"/>
      </w:pPr>
    </w:p>
    <w:p w14:paraId="168A4A78" w14:textId="043FA855" w:rsidR="00472482" w:rsidRDefault="00472482">
      <w:pPr>
        <w:pStyle w:val="CommentText"/>
      </w:pPr>
      <w:r>
        <w:t xml:space="preserve">The one section I am pretty firm on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472482" w:rsidRDefault="00472482">
      <w:pPr>
        <w:pStyle w:val="CommentText"/>
      </w:pPr>
    </w:p>
    <w:p w14:paraId="4C9E443F" w14:textId="017AD2E4" w:rsidR="00472482" w:rsidRDefault="00472482">
      <w:pPr>
        <w:pStyle w:val="CommentText"/>
      </w:pPr>
      <w:r>
        <w:t xml:space="preserve">Thanks for your patience with my hang-ups on this topic! </w:t>
      </w:r>
      <w:r>
        <w:sym w:font="Wingdings" w:char="F04A"/>
      </w:r>
    </w:p>
  </w:comment>
  <w:comment w:id="36" w:author="Apsens, Sarah" w:date="2021-01-28T15:00:00Z" w:initials="ASJ(">
    <w:p w14:paraId="2D382FE4" w14:textId="3B30DEA0" w:rsidR="00472482" w:rsidRDefault="00472482">
      <w:pPr>
        <w:pStyle w:val="CommentText"/>
      </w:pPr>
      <w:r>
        <w:rPr>
          <w:rStyle w:val="CommentReference"/>
        </w:rPr>
        <w:annotationRef/>
      </w:r>
      <w:r>
        <w:t>Add citation for 18 AAC 70</w:t>
      </w:r>
    </w:p>
  </w:comment>
  <w:comment w:id="37" w:author="Benjamin Meyer" w:date="2021-02-12T09:49:00Z" w:initials="BM">
    <w:p w14:paraId="7F714262" w14:textId="01D1140E" w:rsidR="00472482" w:rsidRDefault="00472482">
      <w:pPr>
        <w:pStyle w:val="CommentText"/>
      </w:pPr>
      <w:r>
        <w:rPr>
          <w:rStyle w:val="CommentReference"/>
        </w:rPr>
        <w:annotationRef/>
      </w:r>
      <w:proofErr w:type="gramStart"/>
      <w:r>
        <w:t>added</w:t>
      </w:r>
      <w:proofErr w:type="gramEnd"/>
    </w:p>
  </w:comment>
  <w:comment w:id="38" w:author="Apsens, Sarah" w:date="2021-01-28T15:02:00Z" w:initials="ASJ(">
    <w:p w14:paraId="4BA02994" w14:textId="416B3748" w:rsidR="00472482" w:rsidRDefault="00472482">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39" w:author="Benjamin Meyer" w:date="2021-02-04T11:14:00Z" w:initials="BM">
    <w:p w14:paraId="7BCD28EA" w14:textId="1F7D7CFD" w:rsidR="00472482" w:rsidRDefault="00472482">
      <w:pPr>
        <w:pStyle w:val="CommentText"/>
      </w:pPr>
      <w:r>
        <w:rPr>
          <w:rStyle w:val="CommentReference"/>
        </w:rPr>
        <w:annotationRef/>
      </w:r>
      <w:proofErr w:type="gramStart"/>
      <w:r>
        <w:t>added</w:t>
      </w:r>
      <w:proofErr w:type="gramEnd"/>
    </w:p>
  </w:comment>
  <w:comment w:id="42" w:author="Maggie Harings" w:date="2020-09-09T11:49:00Z" w:initials="MH">
    <w:p w14:paraId="194BA819" w14:textId="18F7B018" w:rsidR="00472482" w:rsidRDefault="00472482">
      <w:pPr>
        <w:pStyle w:val="CommentText"/>
      </w:pPr>
      <w:r>
        <w:rPr>
          <w:rStyle w:val="CommentReference"/>
        </w:rPr>
        <w:annotationRef/>
      </w:r>
      <w:proofErr w:type="gramStart"/>
      <w:r>
        <w:t>confirm</w:t>
      </w:r>
      <w:proofErr w:type="gramEnd"/>
    </w:p>
  </w:comment>
  <w:comment w:id="43" w:author="Benjamin Meyer" w:date="2021-02-03T20:59:00Z" w:initials="BM">
    <w:p w14:paraId="33711F3C" w14:textId="6F4E0B74" w:rsidR="00472482" w:rsidRDefault="00472482">
      <w:pPr>
        <w:pStyle w:val="CommentText"/>
      </w:pPr>
      <w:r>
        <w:rPr>
          <w:rStyle w:val="CommentReference"/>
        </w:rPr>
        <w:annotationRef/>
      </w:r>
      <w:r>
        <w:t xml:space="preserve">Is there a rationale for why monitoring would need to be paused during these years?  I’m not seeing how ongoing monitoring would interfere with implementing BMPs.    </w:t>
      </w:r>
    </w:p>
    <w:p w14:paraId="0448DA93" w14:textId="1F0C32A3" w:rsidR="00472482" w:rsidRDefault="00472482">
      <w:pPr>
        <w:pStyle w:val="CommentText"/>
      </w:pPr>
    </w:p>
  </w:comment>
  <w:comment w:id="45" w:author="Apsens, Sarah" w:date="2021-01-25T09:32:00Z" w:initials="ASJ(">
    <w:p w14:paraId="0DCFF0BF" w14:textId="624D4972" w:rsidR="00472482" w:rsidRDefault="00472482">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46" w:author="Benjamin Meyer" w:date="2021-02-04T10:58:00Z" w:initials="BM">
    <w:p w14:paraId="055D7EF1" w14:textId="53816377" w:rsidR="00472482" w:rsidRDefault="00472482">
      <w:pPr>
        <w:pStyle w:val="CommentText"/>
      </w:pPr>
      <w:r>
        <w:rPr>
          <w:rStyle w:val="CommentReference"/>
        </w:rPr>
        <w:annotationRef/>
      </w:r>
      <w:r>
        <w:t xml:space="preserve">Modified.  The reference provides a better description of microbial source tracking.  </w:t>
      </w:r>
    </w:p>
  </w:comment>
  <w:comment w:id="51" w:author="Apsens, Sarah" w:date="2021-01-25T09:39:00Z" w:initials="ASJ(">
    <w:p w14:paraId="50166B0A" w14:textId="6E6AE1AD" w:rsidR="00472482" w:rsidRDefault="00472482">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52" w:author="Benjamin Meyer" w:date="2021-02-04T11:34:00Z" w:initials="BM">
    <w:p w14:paraId="13DE1229" w14:textId="17A2463F" w:rsidR="00472482" w:rsidRDefault="00472482">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54" w:author="Apsens, Sarah" w:date="2021-01-25T09:40:00Z" w:initials="ASJ(">
    <w:p w14:paraId="1560A003" w14:textId="313BC5B7" w:rsidR="00472482" w:rsidRDefault="00472482">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55" w:author="Benjamin Meyer" w:date="2021-02-04T11:45:00Z" w:initials="BM">
    <w:p w14:paraId="094C03AA" w14:textId="10F8A20E" w:rsidR="00472482" w:rsidRDefault="00472482">
      <w:pPr>
        <w:pStyle w:val="CommentText"/>
      </w:pPr>
      <w:r>
        <w:rPr>
          <w:rStyle w:val="CommentReference"/>
        </w:rPr>
        <w:annotationRef/>
      </w:r>
      <w:r>
        <w:t>Added reference</w:t>
      </w:r>
    </w:p>
  </w:comment>
  <w:comment w:id="61" w:author="Apsens, Sarah" w:date="2021-01-25T09:41:00Z" w:initials="ASJ(">
    <w:p w14:paraId="5657EDDD" w14:textId="0A3A2217" w:rsidR="00472482" w:rsidRDefault="00472482">
      <w:pPr>
        <w:pStyle w:val="CommentText"/>
      </w:pPr>
      <w:r>
        <w:rPr>
          <w:rStyle w:val="CommentReference"/>
        </w:rPr>
        <w:annotationRef/>
      </w:r>
      <w:r>
        <w:t xml:space="preserve">Check your formatting so that captions and tables are not split across pages in the final version. </w:t>
      </w:r>
    </w:p>
  </w:comment>
  <w:comment w:id="62" w:author="Benjamin Meyer" w:date="2021-02-14T21:22:00Z" w:initials="BM">
    <w:p w14:paraId="585E4D19" w14:textId="6C567E9F" w:rsidR="00472482" w:rsidRDefault="00472482">
      <w:pPr>
        <w:pStyle w:val="CommentText"/>
      </w:pPr>
      <w:r>
        <w:rPr>
          <w:rStyle w:val="CommentReference"/>
        </w:rPr>
        <w:annotationRef/>
      </w:r>
      <w:r>
        <w:t>Thanks. Sometimes the same Word doc shows up with different page spacing on two different computers. I’ll send a PDF of this document also to display how it appears on my screen.</w:t>
      </w:r>
    </w:p>
  </w:comment>
  <w:comment w:id="65" w:author="Apsens, Sarah" w:date="2021-01-25T09:42:00Z" w:initials="ASJ(">
    <w:p w14:paraId="611C3527" w14:textId="149A9E4E" w:rsidR="00472482" w:rsidRDefault="00472482">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66" w:author="Benjamin Meyer" w:date="2021-02-05T08:31:00Z" w:initials="BM">
    <w:p w14:paraId="134B247C" w14:textId="6F6492CE" w:rsidR="00472482" w:rsidRDefault="00472482">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72" w:author="Apsens, Sarah" w:date="2021-01-25T09:45:00Z" w:initials="ASJ(">
    <w:p w14:paraId="665F15E7" w14:textId="6EE436D3" w:rsidR="00472482" w:rsidRDefault="00472482">
      <w:pPr>
        <w:pStyle w:val="CommentText"/>
      </w:pPr>
      <w:r>
        <w:rPr>
          <w:rStyle w:val="CommentReference"/>
        </w:rPr>
        <w:annotationRef/>
      </w:r>
      <w:r>
        <w:t xml:space="preserve">Reword – as written it sounds like there are additional sites to those sampled. </w:t>
      </w:r>
    </w:p>
  </w:comment>
  <w:comment w:id="73" w:author="Benjamin Meyer" w:date="2021-02-05T08:42:00Z" w:initials="BM">
    <w:p w14:paraId="106BD772" w14:textId="171756DA" w:rsidR="00472482" w:rsidRDefault="00472482">
      <w:pPr>
        <w:pStyle w:val="CommentText"/>
      </w:pPr>
      <w:r>
        <w:rPr>
          <w:rStyle w:val="CommentReference"/>
        </w:rPr>
        <w:annotationRef/>
      </w:r>
      <w:proofErr w:type="gramStart"/>
      <w:r>
        <w:t>reworded</w:t>
      </w:r>
      <w:proofErr w:type="gramEnd"/>
    </w:p>
  </w:comment>
  <w:comment w:id="78" w:author="Apsens, Sarah" w:date="2021-01-25T09:46:00Z" w:initials="ASJ(">
    <w:p w14:paraId="27DE3D1F" w14:textId="16931628" w:rsidR="00472482" w:rsidRDefault="00472482">
      <w:pPr>
        <w:pStyle w:val="CommentText"/>
      </w:pPr>
      <w:r>
        <w:rPr>
          <w:rStyle w:val="CommentReference"/>
        </w:rPr>
        <w:annotationRef/>
      </w:r>
      <w:r>
        <w:t xml:space="preserve">What were atypical sampling events? </w:t>
      </w:r>
    </w:p>
  </w:comment>
  <w:comment w:id="79" w:author="Benjamin Meyer" w:date="2021-02-05T08:57:00Z" w:initials="BM">
    <w:p w14:paraId="41EEF079" w14:textId="6E8510C2" w:rsidR="00472482" w:rsidRDefault="00472482">
      <w:pPr>
        <w:pStyle w:val="CommentText"/>
      </w:pPr>
      <w:r>
        <w:rPr>
          <w:rStyle w:val="CommentReference"/>
        </w:rPr>
        <w:annotationRef/>
      </w:r>
      <w:r>
        <w:t xml:space="preserve">Modified text.  “Atypical” might be refer to one of the 24 </w:t>
      </w:r>
      <w:proofErr w:type="spellStart"/>
      <w:r>
        <w:t>hr</w:t>
      </w:r>
      <w:proofErr w:type="spellEnd"/>
      <w:r>
        <w:t xml:space="preserve"> sampling events as done in 2018.</w:t>
      </w:r>
    </w:p>
  </w:comment>
  <w:comment w:id="82" w:author="Apsens, Sarah" w:date="2021-01-25T09:47:00Z" w:initials="ASJ(">
    <w:p w14:paraId="2198AFE8" w14:textId="61740065" w:rsidR="00472482" w:rsidRDefault="00472482">
      <w:pPr>
        <w:pStyle w:val="CommentText"/>
      </w:pPr>
      <w:r>
        <w:rPr>
          <w:rStyle w:val="CommentReference"/>
        </w:rPr>
        <w:annotationRef/>
      </w:r>
      <w:r>
        <w:t xml:space="preserve">Why? </w:t>
      </w:r>
    </w:p>
  </w:comment>
  <w:comment w:id="83" w:author="Benjamin Meyer" w:date="2021-02-05T10:11:00Z" w:initials="BM">
    <w:p w14:paraId="3EDDD4FF" w14:textId="4C9FB4D3" w:rsidR="00472482" w:rsidRDefault="00472482">
      <w:pPr>
        <w:pStyle w:val="CommentText"/>
      </w:pPr>
      <w:r>
        <w:rPr>
          <w:rStyle w:val="CommentReference"/>
        </w:rPr>
        <w:annotationRef/>
      </w:r>
      <w:r>
        <w:t>High tide conditions were necessary to use the boat launch.</w:t>
      </w:r>
    </w:p>
  </w:comment>
  <w:comment w:id="88" w:author="Apsens, Sarah" w:date="2021-01-25T10:01:00Z" w:initials="ASJ(">
    <w:p w14:paraId="1AA8D000" w14:textId="15D2D328" w:rsidR="00472482" w:rsidRDefault="00472482">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90" w:author="Benjamin Meyer" w:date="2021-02-04T10:51:00Z" w:initials="BM">
    <w:p w14:paraId="627C9688" w14:textId="18A274A9" w:rsidR="00472482" w:rsidRDefault="00472482">
      <w:pPr>
        <w:pStyle w:val="CommentText"/>
      </w:pPr>
      <w:r>
        <w:rPr>
          <w:rStyle w:val="CommentReference"/>
        </w:rPr>
        <w:annotationRef/>
      </w:r>
      <w:r>
        <w:t>Agreed.  Had intended to communicate “dogs, humans and gulls are all potential sources…”  Hopefully clearer now.</w:t>
      </w:r>
    </w:p>
  </w:comment>
  <w:comment w:id="92" w:author="Apsens, Sarah" w:date="2021-01-25T10:07:00Z" w:initials="ASJ(">
    <w:p w14:paraId="04BEE2E7" w14:textId="02364B78" w:rsidR="00472482" w:rsidRDefault="00472482">
      <w:pPr>
        <w:pStyle w:val="CommentText"/>
      </w:pPr>
      <w:r>
        <w:rPr>
          <w:rStyle w:val="CommentReference"/>
        </w:rPr>
        <w:annotationRef/>
      </w:r>
      <w:proofErr w:type="spellStart"/>
      <w:r>
        <w:t>CoK</w:t>
      </w:r>
      <w:proofErr w:type="spellEnd"/>
      <w:r>
        <w:t xml:space="preserve"> is the grantee – but the PQA officer was Maggie/ the KWF Biologist</w:t>
      </w:r>
    </w:p>
  </w:comment>
  <w:comment w:id="93" w:author="Benjamin Meyer" w:date="2021-02-08T09:28:00Z" w:initials="BM">
    <w:p w14:paraId="76E40409" w14:textId="56D3F6C9" w:rsidR="00472482" w:rsidRDefault="00472482">
      <w:pPr>
        <w:pStyle w:val="CommentText"/>
      </w:pPr>
      <w:r>
        <w:rPr>
          <w:rStyle w:val="CommentReference"/>
        </w:rPr>
        <w:annotationRef/>
      </w:r>
      <w:r>
        <w:t>Thanks for the clarification</w:t>
      </w:r>
    </w:p>
  </w:comment>
  <w:comment w:id="112" w:author="Benjamin Meyer" w:date="2021-02-11T09:16:00Z" w:initials="BM">
    <w:p w14:paraId="001FD373" w14:textId="77777777" w:rsidR="00472482" w:rsidRDefault="00472482"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13" w:author="Benjamin Meyer" w:date="2021-02-14T19:04:00Z" w:initials="BM">
    <w:p w14:paraId="55A5A586" w14:textId="77777777" w:rsidR="00472482" w:rsidRDefault="00472482"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472482" w:rsidRDefault="00472482" w:rsidP="00AC1751">
      <w:pPr>
        <w:pStyle w:val="CommentText"/>
      </w:pPr>
    </w:p>
    <w:p w14:paraId="5FFF9CFF" w14:textId="66F6C23B" w:rsidR="00472482" w:rsidRDefault="00472482" w:rsidP="00AC1751">
      <w:pPr>
        <w:pStyle w:val="CommentText"/>
      </w:pPr>
      <w:r>
        <w:t>While I always prefer the more pithy option in writing, in this case I feel the lengthier and more detailed text description is important to describe how I interpreted the regulatory language.</w:t>
      </w:r>
    </w:p>
  </w:comment>
  <w:comment w:id="214" w:author="Apsens, Sarah" w:date="2021-01-25T10:32:00Z" w:initials="ASJ(">
    <w:p w14:paraId="4423D0E4" w14:textId="77777777" w:rsidR="00472482" w:rsidRDefault="00472482"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472482" w:rsidRDefault="00472482" w:rsidP="00707464">
      <w:pPr>
        <w:pStyle w:val="CommentText"/>
      </w:pPr>
      <w:r>
        <w:t xml:space="preserve">We do notify/share this information with the ADEC seafood monitoring group, and its posted online. </w:t>
      </w:r>
    </w:p>
  </w:comment>
  <w:comment w:id="215" w:author="Benjamin Meyer" w:date="2021-02-08T13:39:00Z" w:initials="BM">
    <w:p w14:paraId="460BEF9A" w14:textId="6B82BC4F" w:rsidR="00472482" w:rsidRDefault="00472482">
      <w:pPr>
        <w:pStyle w:val="CommentText"/>
      </w:pPr>
      <w:r>
        <w:rPr>
          <w:rStyle w:val="CommentReference"/>
        </w:rPr>
        <w:annotationRef/>
      </w:r>
      <w:r>
        <w:t>Modified this whole section after our phone conversations and emails, let me know what you think.</w:t>
      </w:r>
    </w:p>
  </w:comment>
  <w:comment w:id="217" w:author="Apsens, Sarah" w:date="2021-01-25T10:43:00Z" w:initials="ASJ(">
    <w:p w14:paraId="75CEE796" w14:textId="7BCEAD2B" w:rsidR="00472482" w:rsidRDefault="00472482">
      <w:pPr>
        <w:pStyle w:val="CommentText"/>
      </w:pPr>
      <w:r>
        <w:rPr>
          <w:rStyle w:val="CommentReference"/>
        </w:rPr>
        <w:annotationRef/>
      </w:r>
      <w:r>
        <w:t xml:space="preserve">Check that spacing is consistent throughout document </w:t>
      </w:r>
    </w:p>
  </w:comment>
  <w:comment w:id="222" w:author="Apsens, Sarah" w:date="2021-01-25T10:47:00Z" w:initials="ASJ(">
    <w:p w14:paraId="5314BD76" w14:textId="282A4DBF" w:rsidR="00472482" w:rsidRDefault="00472482">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23" w:author="Benjamin Meyer" w:date="2021-02-05T09:38:00Z" w:initials="BM">
    <w:p w14:paraId="25CDB63A" w14:textId="5C223D04" w:rsidR="00472482" w:rsidRDefault="00472482">
      <w:pPr>
        <w:pStyle w:val="CommentText"/>
      </w:pPr>
      <w:r>
        <w:rPr>
          <w:rStyle w:val="CommentReference"/>
        </w:rPr>
        <w:annotationRef/>
      </w:r>
      <w:r>
        <w:t>Replaced links with hyperlinked text</w:t>
      </w:r>
    </w:p>
  </w:comment>
  <w:comment w:id="224" w:author="Apsens, Sarah" w:date="2021-01-25T10:49:00Z" w:initials="ASJ(">
    <w:p w14:paraId="1FAC5C48" w14:textId="41466D57" w:rsidR="00472482" w:rsidRDefault="00472482">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25" w:author="Benjamin Meyer" w:date="2021-02-05T11:14:00Z" w:initials="BM">
    <w:p w14:paraId="7B9880E2" w14:textId="25A81F54" w:rsidR="00472482" w:rsidRDefault="00472482">
      <w:pPr>
        <w:pStyle w:val="CommentText"/>
      </w:pPr>
      <w:r>
        <w:rPr>
          <w:rStyle w:val="CommentReference"/>
        </w:rPr>
        <w:annotationRef/>
      </w:r>
      <w:r>
        <w:t>Added example FB post to Appendix B</w:t>
      </w:r>
    </w:p>
  </w:comment>
  <w:comment w:id="232" w:author="Apsens, Sarah" w:date="2021-01-25T10:59:00Z" w:initials="ASJ(">
    <w:p w14:paraId="404BB3B4" w14:textId="77777777" w:rsidR="00472482" w:rsidRDefault="00472482"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472482" w:rsidRDefault="00472482" w:rsidP="00C36A1F">
      <w:pPr>
        <w:pStyle w:val="CommentText"/>
      </w:pPr>
    </w:p>
    <w:p w14:paraId="4B341519" w14:textId="77777777" w:rsidR="00472482" w:rsidRDefault="00472482"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33" w:author="Benjamin Meyer" w:date="2021-02-08T09:34:00Z" w:initials="BM">
    <w:p w14:paraId="281A502D" w14:textId="77777777" w:rsidR="00472482" w:rsidRDefault="00472482" w:rsidP="00C36A1F">
      <w:pPr>
        <w:pStyle w:val="CommentText"/>
      </w:pPr>
      <w:r>
        <w:rPr>
          <w:rStyle w:val="CommentReference"/>
        </w:rPr>
        <w:annotationRef/>
      </w:r>
      <w:r>
        <w:t xml:space="preserve">I restructured the entire results section to a.) </w:t>
      </w:r>
      <w:proofErr w:type="gramStart"/>
      <w:r>
        <w:t>first</w:t>
      </w:r>
      <w:proofErr w:type="gramEnd"/>
      <w:r>
        <w:t xml:space="preserve">, go through a general description of sample results, and then b.) </w:t>
      </w:r>
      <w:proofErr w:type="gramStart"/>
      <w:r>
        <w:t>go</w:t>
      </w:r>
      <w:proofErr w:type="gramEnd"/>
      <w:r>
        <w:t xml:space="preserve"> through each separate standard in the 18 AAC 70 language, point by point. </w:t>
      </w:r>
    </w:p>
    <w:p w14:paraId="14829E00" w14:textId="77777777" w:rsidR="00472482" w:rsidRDefault="00472482" w:rsidP="00C36A1F">
      <w:pPr>
        <w:pStyle w:val="CommentText"/>
      </w:pPr>
    </w:p>
    <w:p w14:paraId="71F41CB2" w14:textId="77777777" w:rsidR="00472482" w:rsidRDefault="00472482" w:rsidP="00C36A1F">
      <w:pPr>
        <w:pStyle w:val="CommentText"/>
      </w:pPr>
      <w:r>
        <w:t>Focus is now almost exclusively on 2020 results; except for the MST data, which includes both years</w:t>
      </w:r>
    </w:p>
  </w:comment>
  <w:comment w:id="236" w:author="Apsens, Sarah" w:date="2021-01-25T11:08:00Z" w:initials="ASJ(">
    <w:p w14:paraId="79FE3587" w14:textId="77777777" w:rsidR="00472482" w:rsidRDefault="00472482" w:rsidP="001A6F2A">
      <w:pPr>
        <w:pStyle w:val="CommentText"/>
      </w:pPr>
      <w:r>
        <w:rPr>
          <w:rStyle w:val="CommentReference"/>
        </w:rPr>
        <w:annotationRef/>
      </w:r>
      <w:r>
        <w:t>Id direct the reader to the BEACON database also</w:t>
      </w:r>
    </w:p>
  </w:comment>
  <w:comment w:id="237" w:author="Benjamin Meyer" w:date="2021-02-13T15:27:00Z" w:initials="BM">
    <w:p w14:paraId="28587CD9" w14:textId="77777777" w:rsidR="00472482" w:rsidRDefault="00472482" w:rsidP="001A6F2A">
      <w:pPr>
        <w:pStyle w:val="CommentText"/>
      </w:pPr>
      <w:r>
        <w:rPr>
          <w:rStyle w:val="CommentReference"/>
        </w:rPr>
        <w:annotationRef/>
      </w:r>
      <w:r>
        <w:t>Added hyperlinks for BEACH and BEACON.</w:t>
      </w:r>
    </w:p>
  </w:comment>
  <w:comment w:id="265" w:author="Apsens, Sarah" w:date="2021-01-25T11:21:00Z" w:initials="ASJ(">
    <w:p w14:paraId="65BA8F59" w14:textId="77777777" w:rsidR="00472482" w:rsidRDefault="00472482" w:rsidP="00292B62">
      <w:pPr>
        <w:pStyle w:val="CommentText"/>
      </w:pPr>
      <w:r>
        <w:rPr>
          <w:rStyle w:val="CommentReference"/>
        </w:rPr>
        <w:annotationRef/>
      </w:r>
      <w:r>
        <w:t xml:space="preserve">Split into years – only at KRGR1 in 2019 and KRGR2, KNB, and SKB in 2020. </w:t>
      </w:r>
    </w:p>
  </w:comment>
  <w:comment w:id="266" w:author="Benjamin Meyer" w:date="2021-02-05T14:24:00Z" w:initials="BM">
    <w:p w14:paraId="411A2592" w14:textId="77777777" w:rsidR="00472482" w:rsidRDefault="00472482" w:rsidP="00292B62">
      <w:pPr>
        <w:pStyle w:val="CommentText"/>
      </w:pPr>
      <w:r>
        <w:rPr>
          <w:rStyle w:val="CommentReference"/>
        </w:rPr>
        <w:annotationRef/>
      </w:r>
      <w:r>
        <w:t>Modified text</w:t>
      </w:r>
    </w:p>
  </w:comment>
  <w:comment w:id="274" w:author="Apsens, Sarah" w:date="2021-01-25T11:24:00Z" w:initials="ASJ(">
    <w:p w14:paraId="6E801892" w14:textId="51BA02F7" w:rsidR="00472482" w:rsidRDefault="00472482">
      <w:pPr>
        <w:pStyle w:val="CommentText"/>
      </w:pPr>
      <w:r>
        <w:rPr>
          <w:rStyle w:val="CommentReference"/>
        </w:rPr>
        <w:annotationRef/>
      </w:r>
      <w:r>
        <w:t xml:space="preserve">Of just the raw shellfish harvesting or recreation contact also? </w:t>
      </w:r>
    </w:p>
  </w:comment>
  <w:comment w:id="275" w:author="Benjamin Meyer" w:date="2021-02-13T15:38:00Z" w:initials="BM">
    <w:p w14:paraId="0AB91EB6" w14:textId="05F79BD9" w:rsidR="00472482" w:rsidRDefault="00472482">
      <w:pPr>
        <w:pStyle w:val="CommentText"/>
      </w:pPr>
      <w:r>
        <w:rPr>
          <w:rStyle w:val="CommentReference"/>
        </w:rPr>
        <w:annotationRef/>
      </w:r>
      <w:r>
        <w:t>Modified most of the discussion text based on new updated interpretation of regulations.</w:t>
      </w:r>
    </w:p>
  </w:comment>
  <w:comment w:id="276" w:author="Apsens, Sarah" w:date="2021-01-25T11:29:00Z" w:initials="ASJ(">
    <w:p w14:paraId="160168FC" w14:textId="3D22FB07" w:rsidR="00472482" w:rsidRDefault="00472482">
      <w:pPr>
        <w:pStyle w:val="CommentText"/>
      </w:pPr>
      <w:r>
        <w:rPr>
          <w:rStyle w:val="CommentReference"/>
        </w:rPr>
        <w:annotationRef/>
      </w:r>
      <w:r>
        <w:t xml:space="preserve">Didn’t COK increase parking fees in 2020? Are the numbers corrected for this? </w:t>
      </w:r>
    </w:p>
  </w:comment>
  <w:comment w:id="278" w:author="Apsens, Sarah" w:date="2021-01-25T11:34:00Z" w:initials="ASJ(">
    <w:p w14:paraId="1C053269" w14:textId="77777777" w:rsidR="00472482" w:rsidRDefault="00472482">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472482" w:rsidRDefault="00472482">
      <w:pPr>
        <w:pStyle w:val="CommentText"/>
      </w:pPr>
      <w:r>
        <w:t xml:space="preserve">Just to be clear, I agree with a lot of the relationships you’re proposing, but I’d be cautious about making definitive statements without some statistical backing.  </w:t>
      </w:r>
    </w:p>
  </w:comment>
  <w:comment w:id="279" w:author="Benjamin Meyer" w:date="2021-02-08T10:31:00Z" w:initials="BM">
    <w:p w14:paraId="6A13AC1D" w14:textId="153AFF9B" w:rsidR="00472482" w:rsidRDefault="00472482">
      <w:pPr>
        <w:pStyle w:val="CommentText"/>
      </w:pPr>
      <w:r>
        <w:rPr>
          <w:rStyle w:val="CommentReference"/>
        </w:rPr>
        <w:annotationRef/>
      </w:r>
      <w:r>
        <w:t>Agreed</w:t>
      </w:r>
    </w:p>
  </w:comment>
  <w:comment w:id="277" w:author="Benjamin Meyer" w:date="2021-02-08T10:32:00Z" w:initials="BM">
    <w:p w14:paraId="4AE2AA45" w14:textId="3191AB3D" w:rsidR="00472482" w:rsidRDefault="00472482">
      <w:pPr>
        <w:pStyle w:val="CommentText"/>
      </w:pPr>
      <w:r>
        <w:rPr>
          <w:rStyle w:val="CommentReference"/>
        </w:rPr>
        <w:annotationRef/>
      </w:r>
      <w:r>
        <w:t>Modify this sentence as appropriate once 2020 PUF participation numbers are avail</w:t>
      </w:r>
    </w:p>
  </w:comment>
  <w:comment w:id="280" w:author="Apsens, Sarah" w:date="2021-01-25T11:33:00Z" w:initials="ASJ(">
    <w:p w14:paraId="2E737DDB" w14:textId="7D3D57F5" w:rsidR="00472482" w:rsidRDefault="00472482">
      <w:pPr>
        <w:pStyle w:val="CommentText"/>
      </w:pPr>
      <w:r>
        <w:rPr>
          <w:rStyle w:val="CommentReference"/>
        </w:rPr>
        <w:annotationRef/>
      </w:r>
      <w:r>
        <w:t xml:space="preserve">Has ADFG published 2020 PUF harvest? If not, you could probably ask them for these numbers. </w:t>
      </w:r>
    </w:p>
  </w:comment>
  <w:comment w:id="281" w:author="Benjamin Meyer" w:date="2021-02-08T10:30:00Z" w:initials="BM">
    <w:p w14:paraId="0DFF5F64" w14:textId="1D198BD5" w:rsidR="00472482" w:rsidRDefault="00472482">
      <w:pPr>
        <w:pStyle w:val="CommentText"/>
      </w:pPr>
      <w:r>
        <w:rPr>
          <w:rStyle w:val="CommentReference"/>
        </w:rPr>
        <w:annotationRef/>
      </w:r>
      <w:r>
        <w:t xml:space="preserve">Contacted Adam St. </w:t>
      </w:r>
      <w:proofErr w:type="spellStart"/>
      <w:r>
        <w:t>Saviour</w:t>
      </w:r>
      <w:proofErr w:type="spellEnd"/>
      <w:r>
        <w:t xml:space="preserve"> with ADFG; he says 2020 harvest numbers will be available in March 2021.</w:t>
      </w:r>
    </w:p>
    <w:p w14:paraId="528B485A" w14:textId="7A6562E2" w:rsidR="00472482" w:rsidRDefault="00472482">
      <w:pPr>
        <w:pStyle w:val="CommentText"/>
      </w:pPr>
    </w:p>
    <w:p w14:paraId="1E8F7CBA" w14:textId="4315D589" w:rsidR="00472482" w:rsidRDefault="00472482">
      <w:pPr>
        <w:pStyle w:val="CommentText"/>
      </w:pPr>
      <w:r>
        <w:t>Simplest option is to just wait until his data is available and just modify as appropriate once we have it.  If we need a final published draft before then, I think the text as is still reads as sensible as it is.  Happy to modify though.</w:t>
      </w:r>
    </w:p>
  </w:comment>
  <w:comment w:id="283" w:author="Apsens, Sarah" w:date="2021-01-25T11:40:00Z" w:initials="ASJ(">
    <w:p w14:paraId="3A677ADB" w14:textId="32DFC82E" w:rsidR="00472482" w:rsidRDefault="00472482">
      <w:pPr>
        <w:pStyle w:val="CommentText"/>
      </w:pPr>
      <w:r>
        <w:rPr>
          <w:rStyle w:val="CommentReference"/>
        </w:rPr>
        <w:annotationRef/>
      </w:r>
      <w:r>
        <w:t xml:space="preserve">This is an annual field report, not a comprehensive report, so the time scope covered is typical. </w:t>
      </w:r>
    </w:p>
  </w:comment>
  <w:comment w:id="284" w:author="Apsens, Sarah" w:date="2021-01-25T11:44:00Z" w:initials="ASJ(">
    <w:p w14:paraId="298573F3" w14:textId="7F3F5FD4" w:rsidR="00472482" w:rsidRDefault="00472482">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285" w:author="Apsens, Sarah" w:date="2021-01-25T11:43:00Z" w:initials="ASJ(">
    <w:p w14:paraId="4E0F4E46" w14:textId="0347239C" w:rsidR="00472482" w:rsidRDefault="00472482">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286" w:author="Apsens, Sarah" w:date="2021-01-25T11:47:00Z" w:initials="ASJ(">
    <w:p w14:paraId="6F156A8D" w14:textId="398D1A42" w:rsidR="00472482" w:rsidRDefault="00472482">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287" w:author="Benjamin Meyer" w:date="2021-02-14T20:37:00Z" w:initials="BM">
    <w:p w14:paraId="7C991CAB" w14:textId="3EB73129" w:rsidR="00472482" w:rsidRDefault="00472482">
      <w:pPr>
        <w:pStyle w:val="CommentText"/>
      </w:pPr>
      <w:r>
        <w:rPr>
          <w:rStyle w:val="CommentReference"/>
        </w:rPr>
        <w:annotationRef/>
      </w:r>
      <w:r>
        <w:t>Works for me.</w:t>
      </w:r>
    </w:p>
  </w:comment>
  <w:comment w:id="292" w:author="Apsens, Sarah" w:date="2021-01-25T12:42:00Z" w:initials="ASJ(">
    <w:p w14:paraId="517BDD28" w14:textId="77D724FB" w:rsidR="00472482" w:rsidRDefault="00472482">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293" w:author="Benjamin Meyer" w:date="2021-02-05T14:02:00Z" w:initials="BM">
    <w:p w14:paraId="743E4CD4" w14:textId="6217A7EC" w:rsidR="00472482" w:rsidRDefault="00472482">
      <w:pPr>
        <w:pStyle w:val="CommentText"/>
      </w:pPr>
      <w:r>
        <w:rPr>
          <w:rStyle w:val="CommentReference"/>
        </w:rPr>
        <w:annotationRef/>
      </w:r>
      <w:r>
        <w:t>Modified plot.</w:t>
      </w:r>
    </w:p>
  </w:comment>
  <w:comment w:id="294" w:author="Apsens, Sarah" w:date="2021-01-25T11:50:00Z" w:initials="ASJ(">
    <w:p w14:paraId="6A64580E" w14:textId="77777777" w:rsidR="00472482" w:rsidRDefault="00472482"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295" w:author="Benjamin Meyer" w:date="2021-02-14T20:04:00Z" w:initials="BM">
    <w:p w14:paraId="1B143D1A" w14:textId="4B467F48" w:rsidR="00472482" w:rsidRDefault="00472482">
      <w:pPr>
        <w:pStyle w:val="CommentText"/>
      </w:pPr>
      <w:r>
        <w:rPr>
          <w:rStyle w:val="CommentReference"/>
        </w:rPr>
        <w:annotationRef/>
      </w:r>
      <w:r>
        <w:t>Thanks; modified text.</w:t>
      </w:r>
    </w:p>
  </w:comment>
  <w:comment w:id="296" w:author="Apsens, Sarah" w:date="2021-01-25T11:52:00Z" w:initials="ASJ(">
    <w:p w14:paraId="723C1EDD" w14:textId="77777777" w:rsidR="00472482" w:rsidRDefault="00472482"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0778F9DA" w14:textId="77777777" w:rsidR="00472482" w:rsidRDefault="00472482" w:rsidP="00337954">
      <w:pPr>
        <w:pStyle w:val="CommentText"/>
      </w:pPr>
    </w:p>
    <w:p w14:paraId="4715D385" w14:textId="77777777" w:rsidR="00472482" w:rsidRDefault="00472482" w:rsidP="00337954">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297" w:author="Benjamin Meyer" w:date="2021-02-14T20:06:00Z" w:initials="BM">
    <w:p w14:paraId="3414AF94" w14:textId="167EB927" w:rsidR="00472482" w:rsidRDefault="00472482">
      <w:pPr>
        <w:pStyle w:val="CommentText"/>
      </w:pPr>
      <w:r>
        <w:rPr>
          <w:rStyle w:val="CommentReference"/>
        </w:rPr>
        <w:annotationRef/>
      </w:r>
      <w:r>
        <w:t>Thanks.  Yep, lots more that could be written. Let me know if this works for the purposes of this report at least.</w:t>
      </w:r>
    </w:p>
  </w:comment>
  <w:comment w:id="300" w:author="Apsens, Sarah" w:date="2021-01-25T12:11:00Z" w:initials="ASJ(">
    <w:p w14:paraId="65704A0C" w14:textId="77777777" w:rsidR="00472482" w:rsidRDefault="00472482"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472482" w:rsidRDefault="00472482" w:rsidP="00337954">
      <w:pPr>
        <w:pStyle w:val="CommentText"/>
      </w:pPr>
    </w:p>
  </w:comment>
  <w:comment w:id="301" w:author="Apsens, Sarah" w:date="2021-01-25T12:45:00Z" w:initials="ASJ(">
    <w:p w14:paraId="0975B946" w14:textId="149BD2F4" w:rsidR="00472482" w:rsidRDefault="00472482">
      <w:pPr>
        <w:pStyle w:val="CommentText"/>
      </w:pPr>
      <w:r>
        <w:rPr>
          <w:rStyle w:val="CommentReference"/>
        </w:rPr>
        <w:annotationRef/>
      </w:r>
      <w:r>
        <w:t xml:space="preserve">I’d like to think so, but we can only assume. Maybe change to “have reached a broader audience” or similar. </w:t>
      </w:r>
    </w:p>
  </w:comment>
  <w:comment w:id="305" w:author="Benjamin Meyer" w:date="2021-01-11T14:31:00Z" w:initials="BM">
    <w:p w14:paraId="180FF44E" w14:textId="0A65D0A9" w:rsidR="00472482" w:rsidRDefault="00472482">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06" w:author="Apsens, Sarah" w:date="2021-01-25T12:47:00Z" w:initials="ASJ(">
    <w:p w14:paraId="02EF0D55" w14:textId="77777777" w:rsidR="00472482" w:rsidRDefault="00472482">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472482" w:rsidRDefault="00472482">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472482" w:rsidRDefault="00472482">
      <w:pPr>
        <w:pStyle w:val="CommentText"/>
      </w:pPr>
      <w:r>
        <w:t xml:space="preserve">*Update – I found the 2010-2014 beach report on the </w:t>
      </w:r>
      <w:hyperlink r:id="rId5" w:history="1">
        <w:r w:rsidRPr="00267D5D">
          <w:rPr>
            <w:rStyle w:val="Hyperlink"/>
          </w:rPr>
          <w:t>Beach webpage</w:t>
        </w:r>
      </w:hyperlink>
      <w:r>
        <w:t xml:space="preserve"> </w:t>
      </w:r>
    </w:p>
  </w:comment>
  <w:comment w:id="307" w:author="Benjamin Meyer" w:date="2021-02-14T20:11:00Z" w:initials="BM">
    <w:p w14:paraId="699F08BC" w14:textId="1A1EABF1" w:rsidR="00472482" w:rsidRDefault="00472482">
      <w:pPr>
        <w:pStyle w:val="CommentText"/>
      </w:pPr>
      <w:r>
        <w:rPr>
          <w:rStyle w:val="CommentReference"/>
        </w:rPr>
        <w:annotationRef/>
      </w:r>
      <w:r>
        <w:t>Thanks.  Modified text to hyperlink.</w:t>
      </w:r>
    </w:p>
  </w:comment>
  <w:comment w:id="308" w:author="Apsens, Sarah" w:date="2021-01-25T12:53:00Z" w:initials="ASJ(">
    <w:p w14:paraId="571CAC64" w14:textId="4CF583A3" w:rsidR="00472482" w:rsidRDefault="00472482">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09" w:author="Benjamin Meyer" w:date="2021-02-05T14:17:00Z" w:initials="BM">
    <w:p w14:paraId="450F12C0" w14:textId="41797D93" w:rsidR="00472482" w:rsidRDefault="00472482">
      <w:pPr>
        <w:pStyle w:val="CommentText"/>
      </w:pPr>
      <w:r>
        <w:rPr>
          <w:rStyle w:val="CommentReference"/>
        </w:rPr>
        <w:annotationRef/>
      </w:r>
      <w:r>
        <w:t>Agreed.  Modified text.</w:t>
      </w:r>
    </w:p>
  </w:comment>
  <w:comment w:id="316" w:author="Benjamin Meyer" w:date="2021-02-14T21:43:00Z" w:initials="BM">
    <w:p w14:paraId="07E9907F" w14:textId="429BE402" w:rsidR="00472482" w:rsidRDefault="00472482">
      <w:pPr>
        <w:pStyle w:val="CommentText"/>
      </w:pPr>
      <w:r>
        <w:rPr>
          <w:rStyle w:val="CommentReference"/>
        </w:rPr>
        <w:annotationRef/>
      </w:r>
      <w:r>
        <w:t>Shortened this section to focus on priorities</w:t>
      </w:r>
    </w:p>
  </w:comment>
  <w:comment w:id="317" w:author="Apsens, Sarah" w:date="2021-01-25T12:54:00Z" w:initials="ASJ(">
    <w:p w14:paraId="420C4BA3" w14:textId="434B22E9" w:rsidR="00472482" w:rsidRDefault="00472482">
      <w:pPr>
        <w:pStyle w:val="CommentText"/>
      </w:pPr>
      <w:r>
        <w:rPr>
          <w:rStyle w:val="CommentReference"/>
        </w:rPr>
        <w:annotationRef/>
      </w:r>
      <w:r>
        <w:t>Need to distinguish between exceedances of recreation standards vs exceedances of harvest/consumption of raw seafood standards</w:t>
      </w:r>
    </w:p>
  </w:comment>
  <w:comment w:id="318" w:author="Benjamin Meyer" w:date="2021-02-14T20:24:00Z" w:initials="BM">
    <w:p w14:paraId="54D79BBF" w14:textId="268481F8" w:rsidR="00472482" w:rsidRDefault="00472482">
      <w:pPr>
        <w:pStyle w:val="CommentText"/>
      </w:pPr>
      <w:r>
        <w:rPr>
          <w:rStyle w:val="CommentReference"/>
        </w:rPr>
        <w:annotationRef/>
      </w:r>
      <w:r>
        <w:t>Agreed.  Modified text based on new data interpretation and focus on 2020.</w:t>
      </w:r>
    </w:p>
  </w:comment>
  <w:comment w:id="321" w:author="Apsens, Sarah" w:date="2021-01-25T12:55:00Z" w:initials="ASJ(">
    <w:p w14:paraId="60D62F3A" w14:textId="1052735A" w:rsidR="00472482" w:rsidRDefault="00472482">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22" w:author="Benjamin Meyer" w:date="2021-02-14T20:23:00Z" w:initials="BM">
    <w:p w14:paraId="34F6BAC8" w14:textId="16A5847C" w:rsidR="00472482" w:rsidRDefault="00472482">
      <w:pPr>
        <w:pStyle w:val="CommentText"/>
      </w:pPr>
      <w:r>
        <w:rPr>
          <w:rStyle w:val="CommentReference"/>
        </w:rPr>
        <w:annotationRef/>
      </w:r>
      <w:r>
        <w:t>Agreed.  Modified text.</w:t>
      </w:r>
    </w:p>
  </w:comment>
  <w:comment w:id="326" w:author="Apsens, Sarah" w:date="2021-01-25T12:59:00Z" w:initials="ASJ(">
    <w:p w14:paraId="26CB18BE" w14:textId="01B2D1B3" w:rsidR="00472482" w:rsidRDefault="00472482">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27" w:author="Apsens, Sarah" w:date="2021-01-25T13:03:00Z" w:initials="ASJ(">
    <w:p w14:paraId="78B4070C" w14:textId="57235ACE" w:rsidR="00472482" w:rsidRDefault="00472482">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28" w:author="Benjamin Meyer" w:date="2021-02-14T20:26:00Z" w:initials="BM">
    <w:p w14:paraId="51E261F7" w14:textId="5C8F6813" w:rsidR="00472482" w:rsidRDefault="00472482">
      <w:pPr>
        <w:pStyle w:val="CommentText"/>
      </w:pPr>
      <w:r>
        <w:rPr>
          <w:rStyle w:val="CommentReference"/>
        </w:rPr>
        <w:annotationRef/>
      </w:r>
      <w:r>
        <w:t>Agreed.  This was text in the draft I inherited.  Interesting but probably not a priority. Removed for now.</w:t>
      </w:r>
    </w:p>
  </w:comment>
  <w:comment w:id="331" w:author="Apsens, Sarah" w:date="2021-01-25T13:05:00Z" w:initials="ASJ(">
    <w:p w14:paraId="1785D5FD" w14:textId="06809899" w:rsidR="00472482" w:rsidRDefault="00472482">
      <w:pPr>
        <w:pStyle w:val="CommentText"/>
      </w:pPr>
      <w:r>
        <w:rPr>
          <w:rStyle w:val="CommentReference"/>
        </w:rPr>
        <w:annotationRef/>
      </w:r>
      <w:r>
        <w:t>Agreed</w:t>
      </w:r>
    </w:p>
  </w:comment>
  <w:comment w:id="332" w:author="Apsens, Sarah" w:date="2021-01-25T13:08:00Z" w:initials="ASJ(">
    <w:p w14:paraId="025F7F0F" w14:textId="3397C4E2" w:rsidR="00472482" w:rsidRDefault="00472482">
      <w:pPr>
        <w:pStyle w:val="CommentText"/>
      </w:pPr>
      <w:r>
        <w:rPr>
          <w:rStyle w:val="CommentReference"/>
        </w:rPr>
        <w:annotationRef/>
      </w:r>
      <w:r>
        <w:t xml:space="preserve">We did include wave height in the 2020 field monitoring. Are there other parameters that could be useful? </w:t>
      </w:r>
    </w:p>
  </w:comment>
  <w:comment w:id="338" w:author="Apsens, Sarah" w:date="2021-01-25T13:11:00Z" w:initials="ASJ(">
    <w:p w14:paraId="69BAC8D6" w14:textId="77777777" w:rsidR="00472482" w:rsidRDefault="00472482">
      <w:pPr>
        <w:pStyle w:val="CommentText"/>
      </w:pPr>
      <w:r>
        <w:rPr>
          <w:rStyle w:val="CommentReference"/>
        </w:rPr>
        <w:annotationRef/>
      </w:r>
      <w:r>
        <w:t xml:space="preserve">There’s not enough info here on how the model would provide that info… </w:t>
      </w:r>
    </w:p>
    <w:p w14:paraId="60FD67D9" w14:textId="4603E78F" w:rsidR="00472482" w:rsidRDefault="00472482">
      <w:pPr>
        <w:pStyle w:val="CommentText"/>
      </w:pPr>
      <w:r>
        <w:t xml:space="preserve">What about a power analysis or similar? </w:t>
      </w:r>
    </w:p>
  </w:comment>
  <w:comment w:id="344" w:author="Apsens, Sarah" w:date="2021-01-25T13:14:00Z" w:initials="ASJ(">
    <w:p w14:paraId="2D5EB5FC" w14:textId="4E24037E" w:rsidR="00472482" w:rsidRDefault="00472482">
      <w:pPr>
        <w:pStyle w:val="CommentText"/>
      </w:pPr>
      <w:r>
        <w:rPr>
          <w:rStyle w:val="CommentReference"/>
        </w:rPr>
        <w:annotationRef/>
      </w:r>
      <w:r>
        <w:t xml:space="preserve">Add references/links to the Kenai beach webpage </w:t>
      </w:r>
    </w:p>
  </w:comment>
  <w:comment w:id="345" w:author="Benjamin Meyer" w:date="2021-02-14T20:33:00Z" w:initials="BM">
    <w:p w14:paraId="5F228FC5" w14:textId="2443973B" w:rsidR="00472482" w:rsidRDefault="00472482">
      <w:pPr>
        <w:pStyle w:val="CommentText"/>
      </w:pPr>
      <w:r>
        <w:rPr>
          <w:rStyle w:val="CommentReference"/>
        </w:rPr>
        <w:annotationRef/>
      </w:r>
      <w:proofErr w:type="gramStart"/>
      <w:r>
        <w:t>added</w:t>
      </w:r>
      <w:proofErr w:type="gramEnd"/>
    </w:p>
  </w:comment>
  <w:comment w:id="346" w:author="Apsens, Sarah" w:date="2021-01-25T13:15:00Z" w:initials="ASJ(">
    <w:p w14:paraId="56A6E0FF" w14:textId="2C20CFB0" w:rsidR="00472482" w:rsidRDefault="00472482">
      <w:pPr>
        <w:pStyle w:val="CommentText"/>
      </w:pPr>
      <w:r>
        <w:rPr>
          <w:rStyle w:val="CommentReference"/>
        </w:rPr>
        <w:annotationRef/>
      </w:r>
      <w:r>
        <w:t>You need to add the 2020 QAPP</w:t>
      </w:r>
    </w:p>
  </w:comment>
  <w:comment w:id="347" w:author="Benjamin Meyer" w:date="2021-02-14T20:35:00Z" w:initials="BM">
    <w:p w14:paraId="48F6B5F4" w14:textId="39BD1131" w:rsidR="00472482" w:rsidRDefault="00472482">
      <w:pPr>
        <w:pStyle w:val="CommentText"/>
      </w:pPr>
      <w:r>
        <w:rPr>
          <w:rStyle w:val="CommentReference"/>
        </w:rPr>
        <w:annotationRef/>
      </w:r>
      <w:proofErr w:type="gramStart"/>
      <w:r>
        <w:t>added</w:t>
      </w:r>
      <w:proofErr w:type="gramEnd"/>
    </w:p>
  </w:comment>
  <w:comment w:id="366" w:author="Apsens, Sarah" w:date="2021-01-25T13:17:00Z" w:initials="ASJ(">
    <w:p w14:paraId="01CC5FBE" w14:textId="152AFC61" w:rsidR="00472482" w:rsidRDefault="00472482">
      <w:pPr>
        <w:pStyle w:val="CommentText"/>
      </w:pPr>
      <w:r>
        <w:rPr>
          <w:rStyle w:val="CommentReference"/>
        </w:rPr>
        <w:annotationRef/>
      </w:r>
      <w:r>
        <w:t>This was modified for Kenai by ADEC in 2020</w:t>
      </w:r>
    </w:p>
  </w:comment>
  <w:comment w:id="373" w:author="Apsens, Sarah" w:date="2021-01-25T13:19:00Z" w:initials="ASJ(">
    <w:p w14:paraId="294A90B2" w14:textId="573D4AF3" w:rsidR="00472482" w:rsidRDefault="00472482">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 w:id="374" w:author="Benjamin Meyer" w:date="2021-02-14T18:42:00Z" w:initials="BM">
    <w:p w14:paraId="292A54C8" w14:textId="0C8E8C77" w:rsidR="00472482" w:rsidRDefault="00472482">
      <w:pPr>
        <w:pStyle w:val="CommentText"/>
      </w:pPr>
      <w:r>
        <w:rPr>
          <w:rStyle w:val="CommentReference"/>
        </w:rPr>
        <w:annotationRef/>
      </w:r>
      <w:r>
        <w:t>Thanks; looks good to me.</w:t>
      </w:r>
    </w:p>
  </w:comment>
  <w:comment w:id="381" w:author="Apsens, Sarah" w:date="2021-01-26T15:20:00Z" w:initials="ASJ(">
    <w:p w14:paraId="2ED7533C" w14:textId="77777777" w:rsidR="00472482" w:rsidRDefault="00472482"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472482" w:rsidRDefault="00472482" w:rsidP="006A71DA">
      <w:pPr>
        <w:pStyle w:val="ListParagraph"/>
        <w:ind w:left="0"/>
        <w:rPr>
          <w:sz w:val="24"/>
          <w:szCs w:val="24"/>
        </w:rPr>
      </w:pPr>
    </w:p>
    <w:p w14:paraId="58929036" w14:textId="77777777" w:rsidR="00472482" w:rsidRDefault="00472482"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472482" w:rsidRDefault="00472482" w:rsidP="006A71DA">
      <w:pPr>
        <w:pStyle w:val="ListParagraph"/>
        <w:ind w:left="0"/>
        <w:rPr>
          <w:sz w:val="24"/>
          <w:szCs w:val="24"/>
        </w:rPr>
      </w:pPr>
    </w:p>
    <w:p w14:paraId="3CBD98DC" w14:textId="77777777" w:rsidR="00472482" w:rsidRDefault="00472482"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472482" w:rsidRDefault="00472482" w:rsidP="006A71DA">
      <w:pPr>
        <w:pStyle w:val="ListParagraph"/>
        <w:ind w:left="0"/>
        <w:rPr>
          <w:sz w:val="24"/>
          <w:szCs w:val="24"/>
        </w:rPr>
      </w:pPr>
    </w:p>
    <w:p w14:paraId="565FD840" w14:textId="77777777" w:rsidR="00472482" w:rsidRDefault="00472482"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472482" w:rsidRDefault="00472482" w:rsidP="006A71DA">
      <w:pPr>
        <w:pStyle w:val="ListParagraph"/>
        <w:ind w:left="0"/>
        <w:rPr>
          <w:sz w:val="24"/>
          <w:szCs w:val="24"/>
        </w:rPr>
      </w:pPr>
    </w:p>
    <w:p w14:paraId="01B6148B" w14:textId="77777777" w:rsidR="00472482" w:rsidRPr="009F0A64" w:rsidRDefault="00472482" w:rsidP="006A71DA">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472482" w:rsidRPr="009F0A64" w:rsidRDefault="00472482"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472482" w:rsidRPr="000D6253" w:rsidRDefault="00472482" w:rsidP="006A71DA">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76F712A2" w14:textId="77777777" w:rsidR="00472482" w:rsidRPr="000D6253" w:rsidRDefault="00472482" w:rsidP="006A71DA">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7F92D8EB" w14:textId="77777777" w:rsidR="00472482" w:rsidRPr="009F0A64" w:rsidRDefault="00472482" w:rsidP="006A71DA">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3F98AA2E" w14:textId="77777777" w:rsidR="00472482" w:rsidRDefault="00472482" w:rsidP="006A71DA">
      <w:pPr>
        <w:rPr>
          <w:color w:val="1F497D"/>
          <w:sz w:val="24"/>
          <w:szCs w:val="24"/>
        </w:rPr>
      </w:pPr>
    </w:p>
    <w:p w14:paraId="5EC57576" w14:textId="77777777" w:rsidR="00472482" w:rsidRPr="00A11807" w:rsidRDefault="00472482"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472482" w:rsidRDefault="00472482"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64874" w14:textId="77777777" w:rsidR="003470A9" w:rsidRDefault="003470A9" w:rsidP="008123B8">
      <w:pPr>
        <w:spacing w:line="240" w:lineRule="auto"/>
      </w:pPr>
      <w:r>
        <w:separator/>
      </w:r>
    </w:p>
  </w:endnote>
  <w:endnote w:type="continuationSeparator" w:id="0">
    <w:p w14:paraId="217B41A5" w14:textId="77777777" w:rsidR="003470A9" w:rsidRDefault="003470A9"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472482" w:rsidRDefault="004724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566ABECF" w:rsidR="00472482" w:rsidRDefault="00472482">
        <w:pPr>
          <w:pStyle w:val="Footer"/>
          <w:jc w:val="right"/>
        </w:pPr>
        <w:r>
          <w:fldChar w:fldCharType="begin"/>
        </w:r>
        <w:r>
          <w:instrText xml:space="preserve"> PAGE   \* MERGEFORMAT </w:instrText>
        </w:r>
        <w:r>
          <w:fldChar w:fldCharType="separate"/>
        </w:r>
        <w:r w:rsidR="000222C0">
          <w:rPr>
            <w:noProof/>
          </w:rPr>
          <w:t>34</w:t>
        </w:r>
        <w:r>
          <w:rPr>
            <w:noProof/>
          </w:rPr>
          <w:fldChar w:fldCharType="end"/>
        </w:r>
      </w:p>
    </w:sdtContent>
  </w:sdt>
  <w:p w14:paraId="524FC22F" w14:textId="77777777" w:rsidR="00472482" w:rsidRDefault="00472482"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472482" w:rsidRDefault="00472482">
        <w:pPr>
          <w:pStyle w:val="Footer"/>
          <w:jc w:val="right"/>
        </w:pPr>
      </w:p>
    </w:sdtContent>
  </w:sdt>
  <w:p w14:paraId="4F1B993C" w14:textId="77777777" w:rsidR="00472482" w:rsidRDefault="004724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18B3F586" w:rsidR="00472482" w:rsidRDefault="00472482">
        <w:pPr>
          <w:pStyle w:val="Footer"/>
          <w:jc w:val="right"/>
        </w:pPr>
        <w:r>
          <w:fldChar w:fldCharType="begin"/>
        </w:r>
        <w:r>
          <w:instrText xml:space="preserve"> PAGE   \* MERGEFORMAT </w:instrText>
        </w:r>
        <w:r>
          <w:fldChar w:fldCharType="separate"/>
        </w:r>
        <w:r w:rsidR="000222C0">
          <w:rPr>
            <w:noProof/>
          </w:rPr>
          <w:t>6</w:t>
        </w:r>
        <w:r>
          <w:rPr>
            <w:noProof/>
          </w:rPr>
          <w:fldChar w:fldCharType="end"/>
        </w:r>
      </w:p>
    </w:sdtContent>
  </w:sdt>
  <w:p w14:paraId="6E555995" w14:textId="77777777" w:rsidR="00472482" w:rsidRDefault="00472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95622D" w14:textId="77777777" w:rsidR="003470A9" w:rsidRDefault="003470A9" w:rsidP="008123B8">
      <w:pPr>
        <w:spacing w:line="240" w:lineRule="auto"/>
      </w:pPr>
      <w:r>
        <w:separator/>
      </w:r>
    </w:p>
  </w:footnote>
  <w:footnote w:type="continuationSeparator" w:id="0">
    <w:p w14:paraId="3FEF78DD" w14:textId="77777777" w:rsidR="003470A9" w:rsidRDefault="003470A9"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472482" w:rsidRDefault="004724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472482" w:rsidRDefault="00472482">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472482" w:rsidRPr="00D47126" w:rsidRDefault="00472482">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472482" w:rsidRPr="00D47126" w:rsidRDefault="00472482">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472482" w:rsidRDefault="00472482"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472482" w:rsidRDefault="00472482"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472482" w:rsidRDefault="00472482">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472482" w:rsidRDefault="00472482">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472482" w:rsidRDefault="004724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472482" w:rsidRDefault="00472482"/>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472482" w:rsidRDefault="00472482">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472482" w:rsidRDefault="0047248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472482" w:rsidRDefault="00472482"/>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472482" w:rsidRDefault="00472482">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472482" w:rsidRPr="00D47126" w:rsidRDefault="00472482"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472482" w:rsidRDefault="0047248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472482" w:rsidRDefault="00472482"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472482" w:rsidRDefault="00472482"/>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E800F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
  </w:num>
  <w:num w:numId="3">
    <w:abstractNumId w:val="27"/>
  </w:num>
  <w:num w:numId="4">
    <w:abstractNumId w:val="7"/>
  </w:num>
  <w:num w:numId="5">
    <w:abstractNumId w:val="22"/>
  </w:num>
  <w:num w:numId="6">
    <w:abstractNumId w:val="24"/>
  </w:num>
  <w:num w:numId="7">
    <w:abstractNumId w:val="21"/>
  </w:num>
  <w:num w:numId="8">
    <w:abstractNumId w:val="14"/>
  </w:num>
  <w:num w:numId="9">
    <w:abstractNumId w:val="6"/>
  </w:num>
  <w:num w:numId="10">
    <w:abstractNumId w:val="25"/>
  </w:num>
  <w:num w:numId="11">
    <w:abstractNumId w:val="5"/>
  </w:num>
  <w:num w:numId="12">
    <w:abstractNumId w:val="17"/>
  </w:num>
  <w:num w:numId="13">
    <w:abstractNumId w:val="20"/>
  </w:num>
  <w:num w:numId="14">
    <w:abstractNumId w:val="9"/>
  </w:num>
  <w:num w:numId="15">
    <w:abstractNumId w:val="19"/>
  </w:num>
  <w:num w:numId="16">
    <w:abstractNumId w:val="26"/>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I184W244S534P245"/>
    <w:docVar w:name="paperpile-doc-name" w:val="2019-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6021F"/>
    <w:rsid w:val="00361C7B"/>
    <w:rsid w:val="00363E33"/>
    <w:rsid w:val="00364DB1"/>
    <w:rsid w:val="00365678"/>
    <w:rsid w:val="00375641"/>
    <w:rsid w:val="00375840"/>
    <w:rsid w:val="003819B2"/>
    <w:rsid w:val="003932AD"/>
    <w:rsid w:val="0039442B"/>
    <w:rsid w:val="00395041"/>
    <w:rsid w:val="003951B1"/>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4BBA"/>
    <w:rsid w:val="00B660BB"/>
    <w:rsid w:val="00B664BD"/>
    <w:rsid w:val="00B721E6"/>
    <w:rsid w:val="00B7626D"/>
    <w:rsid w:val="00B7749B"/>
    <w:rsid w:val="00B817AE"/>
    <w:rsid w:val="00B81AA0"/>
    <w:rsid w:val="00B81F2C"/>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A213-B97A-49A6-8AEF-1CF170FB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14218</TotalTime>
  <Pages>53</Pages>
  <Words>10022</Words>
  <Characters>57130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196</cp:revision>
  <cp:lastPrinted>2021-02-22T20:55:00Z</cp:lastPrinted>
  <dcterms:created xsi:type="dcterms:W3CDTF">2021-01-29T01:51:00Z</dcterms:created>
  <dcterms:modified xsi:type="dcterms:W3CDTF">2021-02-23T21:35:00Z</dcterms:modified>
</cp:coreProperties>
</file>