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144392" w14:textId="247673DF" w:rsidR="00803BC6" w:rsidRPr="00BE57F3" w:rsidRDefault="00086978" w:rsidP="00C95CA2">
      <w:pPr>
        <w:contextualSpacing w:val="0"/>
        <w:jc w:val="center"/>
        <w:rPr>
          <w:rFonts w:ascii="Times New Roman" w:hAnsi="Times New Roman" w:cs="Times New Roman"/>
          <w:b/>
          <w:color w:val="548DD4"/>
          <w:sz w:val="80"/>
          <w:szCs w:val="80"/>
        </w:rPr>
      </w:pPr>
      <w:bookmarkStart w:id="0" w:name="_GoBack"/>
      <w:bookmarkEnd w:id="0"/>
      <w:commentRangeStart w:id="1"/>
      <w:commentRangeStart w:id="2"/>
      <w:r>
        <w:rPr>
          <w:rFonts w:ascii="Times New Roman" w:hAnsi="Times New Roman" w:cs="Times New Roman"/>
          <w:b/>
          <w:color w:val="548DD4"/>
          <w:sz w:val="80"/>
          <w:szCs w:val="80"/>
        </w:rPr>
        <w:t>2</w:t>
      </w:r>
      <w:del w:id="3" w:author="Benjamin Meyer" w:date="2021-02-12T09:16:00Z">
        <w:r w:rsidDel="00AD45B2">
          <w:rPr>
            <w:rFonts w:ascii="Times New Roman" w:hAnsi="Times New Roman" w:cs="Times New Roman"/>
            <w:b/>
            <w:color w:val="548DD4"/>
            <w:sz w:val="80"/>
            <w:szCs w:val="80"/>
          </w:rPr>
          <w:delText>019-</w:delText>
        </w:r>
        <w:commentRangeEnd w:id="1"/>
        <w:r w:rsidR="00DA3F96" w:rsidDel="00AD45B2">
          <w:rPr>
            <w:rStyle w:val="CommentReference"/>
          </w:rPr>
          <w:commentReference w:id="1"/>
        </w:r>
      </w:del>
      <w:commentRangeEnd w:id="2"/>
      <w:r w:rsidR="00AD45B2">
        <w:rPr>
          <w:rStyle w:val="CommentReference"/>
        </w:rPr>
        <w:commentReference w:id="2"/>
      </w:r>
      <w:del w:id="4" w:author="Benjamin Meyer" w:date="2021-02-12T09:16:00Z">
        <w:r w:rsidDel="00AD45B2">
          <w:rPr>
            <w:rFonts w:ascii="Times New Roman" w:hAnsi="Times New Roman" w:cs="Times New Roman"/>
            <w:b/>
            <w:color w:val="548DD4"/>
            <w:sz w:val="80"/>
            <w:szCs w:val="80"/>
          </w:rPr>
          <w:delText>2</w:delText>
        </w:r>
      </w:del>
      <w:r>
        <w:rPr>
          <w:rFonts w:ascii="Times New Roman" w:hAnsi="Times New Roman" w:cs="Times New Roman"/>
          <w:b/>
          <w:color w:val="548DD4"/>
          <w:sz w:val="80"/>
          <w:szCs w:val="80"/>
        </w:rPr>
        <w:t>020</w:t>
      </w:r>
      <w:r w:rsidR="009A6F45" w:rsidRPr="00BE57F3">
        <w:rPr>
          <w:rFonts w:ascii="Times New Roman" w:hAnsi="Times New Roman" w:cs="Times New Roman"/>
          <w:b/>
          <w:color w:val="548DD4"/>
          <w:sz w:val="80"/>
          <w:szCs w:val="80"/>
        </w:rPr>
        <w:t xml:space="preserve"> Kenai </w:t>
      </w:r>
      <w:r w:rsidR="00DF14F9" w:rsidRPr="00BE57F3">
        <w:rPr>
          <w:rFonts w:ascii="Times New Roman" w:hAnsi="Times New Roman" w:cs="Times New Roman"/>
          <w:b/>
          <w:color w:val="548DD4"/>
          <w:sz w:val="80"/>
          <w:szCs w:val="80"/>
        </w:rPr>
        <w:t>Beach</w:t>
      </w:r>
      <w:r w:rsidR="007F73B5" w:rsidRPr="00BE57F3">
        <w:rPr>
          <w:rFonts w:ascii="Times New Roman" w:hAnsi="Times New Roman" w:cs="Times New Roman"/>
          <w:b/>
          <w:color w:val="548DD4"/>
          <w:sz w:val="80"/>
          <w:szCs w:val="80"/>
        </w:rPr>
        <w:t xml:space="preserve"> Bacteria Monitoring</w:t>
      </w:r>
      <w:r w:rsidR="00DF14F9" w:rsidRPr="00BE57F3">
        <w:rPr>
          <w:rFonts w:ascii="Times New Roman" w:hAnsi="Times New Roman" w:cs="Times New Roman"/>
          <w:b/>
          <w:color w:val="548DD4"/>
          <w:sz w:val="80"/>
          <w:szCs w:val="80"/>
        </w:rPr>
        <w:t xml:space="preserve"> Report</w:t>
      </w:r>
    </w:p>
    <w:p w14:paraId="0D7122F7" w14:textId="7EA0ECEA" w:rsidR="00040DF2" w:rsidRPr="00BE57F3" w:rsidRDefault="00040DF2" w:rsidP="00C95CA2">
      <w:pPr>
        <w:contextualSpacing w:val="0"/>
        <w:jc w:val="center"/>
        <w:rPr>
          <w:rFonts w:ascii="Times New Roman" w:hAnsi="Times New Roman" w:cs="Times New Roman"/>
          <w:color w:val="548DD4"/>
          <w:sz w:val="44"/>
          <w:szCs w:val="32"/>
        </w:rPr>
      </w:pPr>
      <w:r w:rsidRPr="00BE57F3">
        <w:rPr>
          <w:rFonts w:ascii="Times New Roman" w:hAnsi="Times New Roman" w:cs="Times New Roman"/>
          <w:color w:val="548DD4"/>
          <w:sz w:val="44"/>
          <w:szCs w:val="32"/>
        </w:rPr>
        <w:t>FY</w:t>
      </w:r>
      <w:r w:rsidR="00086978">
        <w:rPr>
          <w:rFonts w:ascii="Times New Roman" w:hAnsi="Times New Roman" w:cs="Times New Roman"/>
          <w:color w:val="548DD4"/>
          <w:sz w:val="44"/>
          <w:szCs w:val="32"/>
        </w:rPr>
        <w:t>20</w:t>
      </w:r>
      <w:r w:rsidR="004254A1" w:rsidRPr="00BE57F3">
        <w:rPr>
          <w:rFonts w:ascii="Times New Roman" w:hAnsi="Times New Roman" w:cs="Times New Roman"/>
          <w:color w:val="548DD4"/>
          <w:sz w:val="44"/>
          <w:szCs w:val="32"/>
        </w:rPr>
        <w:t>-2</w:t>
      </w:r>
      <w:r w:rsidR="00086978">
        <w:rPr>
          <w:rFonts w:ascii="Times New Roman" w:hAnsi="Times New Roman" w:cs="Times New Roman"/>
          <w:color w:val="548DD4"/>
          <w:sz w:val="44"/>
          <w:szCs w:val="32"/>
        </w:rPr>
        <w:t>1</w:t>
      </w:r>
      <w:r w:rsidR="004254A1" w:rsidRPr="00BE57F3">
        <w:rPr>
          <w:rFonts w:ascii="Times New Roman" w:hAnsi="Times New Roman" w:cs="Times New Roman"/>
          <w:color w:val="548DD4"/>
          <w:sz w:val="44"/>
          <w:szCs w:val="32"/>
        </w:rPr>
        <w:t xml:space="preserve"> </w:t>
      </w:r>
      <w:r w:rsidRPr="00BE57F3">
        <w:rPr>
          <w:rFonts w:ascii="Times New Roman" w:hAnsi="Times New Roman" w:cs="Times New Roman"/>
          <w:color w:val="548DD4"/>
          <w:sz w:val="44"/>
          <w:szCs w:val="32"/>
        </w:rPr>
        <w:t>Final Report</w:t>
      </w:r>
    </w:p>
    <w:p w14:paraId="48571900" w14:textId="77777777" w:rsidR="00C95CA2" w:rsidRPr="00BE57F3" w:rsidRDefault="00C95CA2" w:rsidP="00040DF2">
      <w:pPr>
        <w:contextualSpacing w:val="0"/>
        <w:rPr>
          <w:rFonts w:ascii="Times New Roman" w:hAnsi="Times New Roman" w:cs="Times New Roman"/>
          <w:b/>
          <w:color w:val="548DD4"/>
          <w:sz w:val="72"/>
          <w:szCs w:val="32"/>
        </w:rPr>
      </w:pPr>
    </w:p>
    <w:p w14:paraId="5066E27A" w14:textId="77777777" w:rsidR="00801B85" w:rsidRPr="00BE57F3" w:rsidRDefault="004254A1" w:rsidP="00C95CA2">
      <w:pPr>
        <w:contextualSpacing w:val="0"/>
        <w:jc w:val="center"/>
        <w:rPr>
          <w:rFonts w:ascii="Times New Roman" w:hAnsi="Times New Roman" w:cs="Times New Roman"/>
          <w:b/>
          <w:color w:val="548DD4"/>
          <w:sz w:val="44"/>
          <w:szCs w:val="32"/>
        </w:rPr>
      </w:pPr>
      <w:r w:rsidRPr="00BE57F3">
        <w:rPr>
          <w:rFonts w:ascii="Times New Roman" w:hAnsi="Times New Roman" w:cs="Times New Roman"/>
          <w:b/>
          <w:noProof/>
          <w:color w:val="548DD4"/>
          <w:sz w:val="44"/>
          <w:szCs w:val="32"/>
        </w:rPr>
        <w:drawing>
          <wp:inline distT="0" distB="0" distL="0" distR="0" wp14:anchorId="48B22A97" wp14:editId="7618AD8E">
            <wp:extent cx="5051484" cy="3343910"/>
            <wp:effectExtent l="95250" t="95250" r="92075" b="104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2353" cy="3344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B351E" w14:textId="77777777" w:rsidR="00040DF2" w:rsidRPr="00BE57F3" w:rsidRDefault="00040DF2">
      <w:pPr>
        <w:contextualSpacing w:val="0"/>
        <w:rPr>
          <w:rFonts w:ascii="Times New Roman" w:hAnsi="Times New Roman" w:cs="Times New Roman"/>
          <w:b/>
          <w:color w:val="548DD4"/>
          <w:sz w:val="16"/>
          <w:szCs w:val="32"/>
        </w:rPr>
      </w:pPr>
    </w:p>
    <w:p w14:paraId="47018EB9" w14:textId="77777777" w:rsidR="00C95CA2" w:rsidRPr="00BE57F3" w:rsidRDefault="00C95CA2">
      <w:pPr>
        <w:contextualSpacing w:val="0"/>
        <w:rPr>
          <w:rFonts w:ascii="Times New Roman" w:hAnsi="Times New Roman" w:cs="Times New Roman"/>
          <w:sz w:val="44"/>
          <w:szCs w:val="32"/>
        </w:rPr>
      </w:pPr>
    </w:p>
    <w:p w14:paraId="21CD2C58" w14:textId="77777777" w:rsidR="00801B85" w:rsidRPr="00BE57F3" w:rsidRDefault="00040DF2" w:rsidP="00C95CA2">
      <w:pPr>
        <w:contextualSpacing w:val="0"/>
        <w:jc w:val="center"/>
        <w:rPr>
          <w:rFonts w:ascii="Times New Roman" w:hAnsi="Times New Roman" w:cs="Times New Roman"/>
          <w:sz w:val="40"/>
          <w:szCs w:val="32"/>
        </w:rPr>
      </w:pPr>
      <w:r w:rsidRPr="00BE57F3">
        <w:rPr>
          <w:rFonts w:ascii="Times New Roman" w:hAnsi="Times New Roman" w:cs="Times New Roman"/>
          <w:sz w:val="40"/>
          <w:szCs w:val="32"/>
        </w:rPr>
        <w:t>Prepared for the Alaska Department of Environmental Conservation</w:t>
      </w:r>
    </w:p>
    <w:p w14:paraId="572AFD57" w14:textId="77777777" w:rsidR="00C95CA2" w:rsidRPr="00BE57F3" w:rsidRDefault="00C95CA2" w:rsidP="00C95CA2">
      <w:pPr>
        <w:contextualSpacing w:val="0"/>
        <w:jc w:val="center"/>
        <w:rPr>
          <w:rFonts w:ascii="Times New Roman" w:hAnsi="Times New Roman" w:cs="Times New Roman"/>
          <w:sz w:val="10"/>
          <w:szCs w:val="32"/>
        </w:rPr>
      </w:pPr>
    </w:p>
    <w:p w14:paraId="2745D67D" w14:textId="77777777" w:rsidR="00DA33A1" w:rsidRPr="00BE57F3" w:rsidRDefault="004254A1" w:rsidP="00C95CA2">
      <w:pPr>
        <w:contextualSpacing w:val="0"/>
        <w:jc w:val="center"/>
        <w:rPr>
          <w:rFonts w:ascii="Times New Roman" w:hAnsi="Times New Roman" w:cs="Times New Roman"/>
          <w:caps/>
          <w:sz w:val="40"/>
          <w:szCs w:val="32"/>
        </w:rPr>
        <w:sectPr w:rsidR="00DA33A1" w:rsidRPr="00BE57F3" w:rsidSect="00C211A5">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0" w:footer="720" w:gutter="0"/>
          <w:pgNumType w:fmt="lowerRoman" w:start="1"/>
          <w:cols w:space="720"/>
          <w:titlePg/>
          <w:docGrid w:linePitch="299"/>
        </w:sectPr>
      </w:pPr>
      <w:commentRangeStart w:id="5"/>
      <w:commentRangeStart w:id="6"/>
      <w:r w:rsidRPr="00BE57F3">
        <w:rPr>
          <w:rFonts w:ascii="Times New Roman" w:hAnsi="Times New Roman" w:cs="Times New Roman"/>
          <w:sz w:val="40"/>
          <w:szCs w:val="32"/>
        </w:rPr>
        <w:t xml:space="preserve">Grant: </w:t>
      </w:r>
      <w:r w:rsidR="00C95CA2" w:rsidRPr="00BE57F3">
        <w:rPr>
          <w:rFonts w:ascii="Times New Roman" w:hAnsi="Times New Roman" w:cs="Times New Roman"/>
          <w:sz w:val="40"/>
          <w:szCs w:val="32"/>
        </w:rPr>
        <w:t>ACWA-</w:t>
      </w:r>
      <w:r w:rsidRPr="00BE57F3">
        <w:rPr>
          <w:rFonts w:ascii="Times New Roman" w:hAnsi="Times New Roman" w:cs="Times New Roman"/>
          <w:sz w:val="40"/>
          <w:szCs w:val="32"/>
        </w:rPr>
        <w:t>19</w:t>
      </w:r>
      <w:r w:rsidR="00C95CA2" w:rsidRPr="00BE57F3">
        <w:rPr>
          <w:rFonts w:ascii="Times New Roman" w:hAnsi="Times New Roman" w:cs="Times New Roman"/>
          <w:sz w:val="40"/>
          <w:szCs w:val="32"/>
        </w:rPr>
        <w:t>-</w:t>
      </w:r>
      <w:r w:rsidR="007F73B5" w:rsidRPr="00BE57F3">
        <w:rPr>
          <w:rFonts w:ascii="Times New Roman" w:hAnsi="Times New Roman" w:cs="Times New Roman"/>
          <w:sz w:val="40"/>
          <w:szCs w:val="32"/>
        </w:rPr>
        <w:t>B</w:t>
      </w:r>
      <w:r w:rsidRPr="00BE57F3">
        <w:rPr>
          <w:rFonts w:ascii="Times New Roman" w:hAnsi="Times New Roman" w:cs="Times New Roman"/>
          <w:sz w:val="40"/>
          <w:szCs w:val="32"/>
        </w:rPr>
        <w:t>1</w:t>
      </w:r>
      <w:r w:rsidR="007F73B5" w:rsidRPr="00BE57F3">
        <w:rPr>
          <w:rFonts w:ascii="Times New Roman" w:hAnsi="Times New Roman" w:cs="Times New Roman"/>
          <w:sz w:val="40"/>
          <w:szCs w:val="32"/>
        </w:rPr>
        <w:t>1</w:t>
      </w:r>
      <w:commentRangeEnd w:id="5"/>
      <w:r w:rsidR="00023AF5">
        <w:rPr>
          <w:rStyle w:val="CommentReference"/>
        </w:rPr>
        <w:commentReference w:id="5"/>
      </w:r>
      <w:commentRangeEnd w:id="6"/>
      <w:r w:rsidR="004C0BD2">
        <w:rPr>
          <w:rStyle w:val="CommentReference"/>
        </w:rPr>
        <w:commentReference w:id="6"/>
      </w:r>
    </w:p>
    <w:p w14:paraId="3D4231C2" w14:textId="77777777" w:rsidR="00801B85" w:rsidRPr="00BE57F3" w:rsidRDefault="00801B85">
      <w:pPr>
        <w:contextualSpacing w:val="0"/>
        <w:rPr>
          <w:rFonts w:ascii="Times New Roman" w:hAnsi="Times New Roman" w:cs="Times New Roman"/>
          <w:b/>
          <w:color w:val="548DD4"/>
          <w:sz w:val="44"/>
          <w:szCs w:val="32"/>
        </w:rPr>
      </w:pPr>
    </w:p>
    <w:p w14:paraId="2F7BA9BB" w14:textId="77777777" w:rsidR="00801B85"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The Kenai Watershed Forum is dedicated to successfully identifying and addressing the needs of the region by providing high quality education, restoration, and research programs.</w:t>
      </w:r>
    </w:p>
    <w:p w14:paraId="362B4500" w14:textId="77777777" w:rsidR="00614400" w:rsidRPr="00BE57F3" w:rsidRDefault="00D872ED"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noProof/>
          <w:color w:val="548DD4"/>
          <w:sz w:val="44"/>
          <w:szCs w:val="32"/>
        </w:rPr>
        <w:drawing>
          <wp:inline distT="0" distB="0" distL="0" distR="0" wp14:anchorId="2BC72476" wp14:editId="11CE90B9">
            <wp:extent cx="2914650" cy="1588365"/>
            <wp:effectExtent l="0" t="0" r="0" b="0"/>
            <wp:docPr id="14" name="Picture 14" descr="S:\Stock Photos\Logos\KWF\KWF Logos - new 2015\KWF.newlogo.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ock Photos\Logos\KWF\KWF Logos - new 2015\KWF.newlogo.blu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32694" cy="1598198"/>
                    </a:xfrm>
                    <a:prstGeom prst="rect">
                      <a:avLst/>
                    </a:prstGeom>
                    <a:noFill/>
                    <a:ln>
                      <a:noFill/>
                    </a:ln>
                  </pic:spPr>
                </pic:pic>
              </a:graphicData>
            </a:graphic>
          </wp:inline>
        </w:drawing>
      </w:r>
    </w:p>
    <w:p w14:paraId="3502D137" w14:textId="77777777" w:rsidR="00D872ED" w:rsidRPr="00BE57F3" w:rsidRDefault="00D872ED" w:rsidP="00614400">
      <w:pPr>
        <w:contextualSpacing w:val="0"/>
        <w:jc w:val="center"/>
        <w:rPr>
          <w:rFonts w:ascii="Times New Roman" w:hAnsi="Times New Roman" w:cs="Times New Roman"/>
          <w:b/>
          <w:i/>
          <w:color w:val="548DD4"/>
          <w:sz w:val="44"/>
          <w:szCs w:val="32"/>
        </w:rPr>
      </w:pPr>
    </w:p>
    <w:p w14:paraId="4820F802" w14:textId="77777777" w:rsidR="00614400"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“Working together for healthy watersheds on the Kenai Peninsula”</w:t>
      </w:r>
    </w:p>
    <w:p w14:paraId="33D73414" w14:textId="77777777" w:rsidR="00EF0B49" w:rsidRPr="00BE57F3" w:rsidRDefault="00EF0B49">
      <w:pPr>
        <w:contextualSpacing w:val="0"/>
        <w:rPr>
          <w:rFonts w:ascii="Times New Roman" w:hAnsi="Times New Roman" w:cs="Times New Roman"/>
          <w:b/>
          <w:color w:val="548DD4"/>
          <w:sz w:val="44"/>
          <w:szCs w:val="32"/>
        </w:rPr>
      </w:pPr>
    </w:p>
    <w:p w14:paraId="61F5A474" w14:textId="77777777" w:rsidR="00EF0B49" w:rsidRPr="00BE57F3" w:rsidRDefault="00EF0B49">
      <w:pPr>
        <w:contextualSpacing w:val="0"/>
        <w:rPr>
          <w:rFonts w:ascii="Times New Roman" w:hAnsi="Times New Roman" w:cs="Times New Roman"/>
          <w:b/>
          <w:color w:val="548DD4"/>
          <w:sz w:val="44"/>
          <w:szCs w:val="32"/>
        </w:rPr>
      </w:pPr>
    </w:p>
    <w:p w14:paraId="27B2D108" w14:textId="6EF681D0" w:rsidR="00614400" w:rsidRPr="00BE57F3" w:rsidRDefault="00BE57F3"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Draft</w:t>
      </w:r>
      <w:r w:rsidR="00614400" w:rsidRPr="00BE57F3">
        <w:rPr>
          <w:rFonts w:ascii="Times New Roman" w:hAnsi="Times New Roman" w:cs="Times New Roman"/>
          <w:b/>
          <w:sz w:val="40"/>
          <w:szCs w:val="32"/>
        </w:rPr>
        <w:t xml:space="preserve"> report:</w:t>
      </w:r>
      <w:r w:rsidR="007F73B5" w:rsidRPr="00BE57F3">
        <w:rPr>
          <w:rFonts w:ascii="Times New Roman" w:hAnsi="Times New Roman" w:cs="Times New Roman"/>
          <w:b/>
          <w:sz w:val="40"/>
          <w:szCs w:val="32"/>
        </w:rPr>
        <w:t xml:space="preserve"> </w:t>
      </w:r>
      <w:r w:rsidR="00250D04">
        <w:rPr>
          <w:rFonts w:ascii="Times New Roman" w:hAnsi="Times New Roman" w:cs="Times New Roman"/>
          <w:b/>
          <w:sz w:val="40"/>
          <w:szCs w:val="32"/>
        </w:rPr>
        <w:t>February</w:t>
      </w:r>
      <w:r w:rsidR="00064037">
        <w:rPr>
          <w:rFonts w:ascii="Times New Roman" w:hAnsi="Times New Roman" w:cs="Times New Roman"/>
          <w:b/>
          <w:sz w:val="40"/>
          <w:szCs w:val="32"/>
        </w:rPr>
        <w:t xml:space="preserve"> 25</w:t>
      </w:r>
      <w:r w:rsidR="00745B9B">
        <w:rPr>
          <w:rFonts w:ascii="Times New Roman" w:hAnsi="Times New Roman" w:cs="Times New Roman"/>
          <w:b/>
          <w:sz w:val="40"/>
          <w:szCs w:val="32"/>
        </w:rPr>
        <w:t>, 2021</w:t>
      </w:r>
    </w:p>
    <w:p w14:paraId="1209E00C" w14:textId="77777777" w:rsidR="007E3C50" w:rsidRPr="00BE57F3" w:rsidRDefault="007E3C50" w:rsidP="007E3C50">
      <w:pPr>
        <w:contextualSpacing w:val="0"/>
        <w:jc w:val="center"/>
        <w:rPr>
          <w:rFonts w:ascii="Times New Roman" w:hAnsi="Times New Roman" w:cs="Times New Roman"/>
          <w:sz w:val="40"/>
          <w:szCs w:val="32"/>
        </w:rPr>
      </w:pPr>
    </w:p>
    <w:p w14:paraId="1FE4F26B" w14:textId="77777777" w:rsidR="007E3C50" w:rsidRPr="00BE57F3" w:rsidRDefault="007E3C50"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Prepared by:</w:t>
      </w:r>
    </w:p>
    <w:p w14:paraId="2D34C658" w14:textId="77777777" w:rsidR="007E3C50" w:rsidRPr="00BE57F3" w:rsidRDefault="007E3C50" w:rsidP="007E3C50">
      <w:pPr>
        <w:contextualSpacing w:val="0"/>
        <w:jc w:val="center"/>
        <w:rPr>
          <w:rFonts w:ascii="Times New Roman" w:hAnsi="Times New Roman" w:cs="Times New Roman"/>
          <w:b/>
          <w:sz w:val="12"/>
          <w:szCs w:val="32"/>
        </w:rPr>
      </w:pPr>
    </w:p>
    <w:p w14:paraId="5CA9DEC8" w14:textId="438055E9" w:rsidR="007E3C50" w:rsidRPr="00BE57F3" w:rsidRDefault="00BC4A3E" w:rsidP="007E3C50">
      <w:pPr>
        <w:contextualSpacing w:val="0"/>
        <w:jc w:val="center"/>
        <w:rPr>
          <w:rFonts w:ascii="Times New Roman" w:hAnsi="Times New Roman" w:cs="Times New Roman"/>
          <w:sz w:val="36"/>
          <w:szCs w:val="32"/>
        </w:rPr>
      </w:pPr>
      <w:r>
        <w:rPr>
          <w:rFonts w:ascii="Times New Roman" w:hAnsi="Times New Roman" w:cs="Times New Roman"/>
          <w:sz w:val="36"/>
          <w:szCs w:val="32"/>
        </w:rPr>
        <w:t>Benjamin Meyer</w:t>
      </w:r>
    </w:p>
    <w:p w14:paraId="7BD47D10"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Environmental Scientist</w:t>
      </w:r>
    </w:p>
    <w:p w14:paraId="21CEC9EC"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44129 Sterling Highway</w:t>
      </w:r>
    </w:p>
    <w:p w14:paraId="152526FF"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Soldotna, Alaska 99669</w:t>
      </w:r>
    </w:p>
    <w:p w14:paraId="4D55CA52"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(907) 260-5449</w:t>
      </w:r>
    </w:p>
    <w:p w14:paraId="6F3F82C7" w14:textId="42B7F1E9" w:rsidR="007E3C50" w:rsidRDefault="00485AEC" w:rsidP="007E3C50">
      <w:pPr>
        <w:contextualSpacing w:val="0"/>
        <w:jc w:val="center"/>
        <w:rPr>
          <w:rFonts w:ascii="Times New Roman" w:hAnsi="Times New Roman" w:cs="Times New Roman"/>
          <w:color w:val="2E74B5" w:themeColor="accent1" w:themeShade="BF"/>
          <w:sz w:val="36"/>
          <w:szCs w:val="32"/>
        </w:rPr>
      </w:pPr>
      <w:hyperlink r:id="rId18" w:history="1">
        <w:r w:rsidR="004C0BD2" w:rsidRPr="00B45BAE">
          <w:rPr>
            <w:rStyle w:val="Hyperlink"/>
            <w:rFonts w:ascii="Times New Roman" w:hAnsi="Times New Roman" w:cs="Times New Roman"/>
            <w:sz w:val="36"/>
            <w:szCs w:val="32"/>
          </w:rPr>
          <w:t>www.kenaiwatershed.org</w:t>
        </w:r>
      </w:hyperlink>
    </w:p>
    <w:p w14:paraId="7683B395" w14:textId="14E139FE" w:rsidR="004C0BD2" w:rsidRPr="004C0BD2" w:rsidRDefault="004C0BD2" w:rsidP="004C0BD2">
      <w:pPr>
        <w:contextualSpacing w:val="0"/>
        <w:rPr>
          <w:rFonts w:ascii="Times New Roman" w:hAnsi="Times New Roman" w:cs="Times New Roman"/>
          <w:i/>
          <w:color w:val="2E74B5" w:themeColor="accent1" w:themeShade="BF"/>
          <w:sz w:val="24"/>
          <w:szCs w:val="24"/>
        </w:rPr>
      </w:pPr>
      <w:r w:rsidRPr="004C0BD2">
        <w:rPr>
          <w:rFonts w:ascii="Times New Roman" w:hAnsi="Times New Roman" w:cs="Times New Roman"/>
          <w:i/>
          <w:sz w:val="24"/>
          <w:szCs w:val="24"/>
        </w:rPr>
        <w:lastRenderedPageBreak/>
        <w:t>This project has been funded wholly or in part by the United States EPA under assistance agreement number (BEACH-CU-00J71801)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p>
    <w:p w14:paraId="0DB398E1" w14:textId="17DF7AA3" w:rsidR="004C0BD2" w:rsidRDefault="004C0BD2" w:rsidP="007E3C50">
      <w:pPr>
        <w:contextualSpacing w:val="0"/>
        <w:jc w:val="center"/>
        <w:rPr>
          <w:rFonts w:ascii="Times New Roman" w:hAnsi="Times New Roman" w:cs="Times New Roman"/>
          <w:color w:val="2E74B5" w:themeColor="accent1" w:themeShade="BF"/>
          <w:sz w:val="36"/>
          <w:szCs w:val="32"/>
        </w:rPr>
      </w:pPr>
    </w:p>
    <w:p w14:paraId="73708F29" w14:textId="0B96DEC8" w:rsidR="004C0BD2" w:rsidRDefault="004C0BD2" w:rsidP="007E3C50">
      <w:pPr>
        <w:contextualSpacing w:val="0"/>
        <w:jc w:val="center"/>
        <w:rPr>
          <w:rFonts w:ascii="Times New Roman" w:hAnsi="Times New Roman" w:cs="Times New Roman"/>
          <w:color w:val="2E74B5" w:themeColor="accent1" w:themeShade="BF"/>
          <w:sz w:val="36"/>
          <w:szCs w:val="32"/>
        </w:rPr>
      </w:pPr>
    </w:p>
    <w:p w14:paraId="35ED6205" w14:textId="6CD8EAA8" w:rsidR="004C0BD2" w:rsidRDefault="004C0BD2" w:rsidP="007E3C50">
      <w:pPr>
        <w:contextualSpacing w:val="0"/>
        <w:jc w:val="center"/>
        <w:rPr>
          <w:rFonts w:ascii="Times New Roman" w:hAnsi="Times New Roman" w:cs="Times New Roman"/>
          <w:color w:val="2E74B5" w:themeColor="accent1" w:themeShade="BF"/>
          <w:sz w:val="36"/>
          <w:szCs w:val="32"/>
        </w:rPr>
      </w:pPr>
    </w:p>
    <w:p w14:paraId="58AF1994" w14:textId="245B4D01" w:rsidR="004C0BD2" w:rsidRDefault="004C0BD2" w:rsidP="007E3C50">
      <w:pPr>
        <w:contextualSpacing w:val="0"/>
        <w:jc w:val="center"/>
        <w:rPr>
          <w:rFonts w:ascii="Times New Roman" w:hAnsi="Times New Roman" w:cs="Times New Roman"/>
          <w:color w:val="2E74B5" w:themeColor="accent1" w:themeShade="BF"/>
          <w:sz w:val="36"/>
          <w:szCs w:val="32"/>
        </w:rPr>
      </w:pPr>
    </w:p>
    <w:p w14:paraId="5DA5E27F" w14:textId="7D1784E9" w:rsidR="004C0BD2" w:rsidRDefault="004C0BD2" w:rsidP="007E3C50">
      <w:pPr>
        <w:contextualSpacing w:val="0"/>
        <w:jc w:val="center"/>
        <w:rPr>
          <w:rFonts w:ascii="Times New Roman" w:hAnsi="Times New Roman" w:cs="Times New Roman"/>
          <w:color w:val="2E74B5" w:themeColor="accent1" w:themeShade="BF"/>
          <w:sz w:val="36"/>
          <w:szCs w:val="32"/>
        </w:rPr>
      </w:pPr>
    </w:p>
    <w:p w14:paraId="0A52C9A5" w14:textId="3621BD30" w:rsidR="004C0BD2" w:rsidRDefault="004C0BD2" w:rsidP="007E3C50">
      <w:pPr>
        <w:contextualSpacing w:val="0"/>
        <w:jc w:val="center"/>
        <w:rPr>
          <w:rFonts w:ascii="Times New Roman" w:hAnsi="Times New Roman" w:cs="Times New Roman"/>
          <w:color w:val="2E74B5" w:themeColor="accent1" w:themeShade="BF"/>
          <w:sz w:val="36"/>
          <w:szCs w:val="32"/>
        </w:rPr>
      </w:pPr>
    </w:p>
    <w:p w14:paraId="4763A2AB" w14:textId="2EDD93C1" w:rsidR="004C0BD2" w:rsidRDefault="004C0BD2" w:rsidP="007E3C50">
      <w:pPr>
        <w:contextualSpacing w:val="0"/>
        <w:jc w:val="center"/>
        <w:rPr>
          <w:rFonts w:ascii="Times New Roman" w:hAnsi="Times New Roman" w:cs="Times New Roman"/>
          <w:color w:val="2E74B5" w:themeColor="accent1" w:themeShade="BF"/>
          <w:sz w:val="36"/>
          <w:szCs w:val="32"/>
        </w:rPr>
      </w:pPr>
    </w:p>
    <w:p w14:paraId="057A0FBC" w14:textId="5DDCFBB5" w:rsidR="004C0BD2" w:rsidRDefault="004C0BD2" w:rsidP="007E3C50">
      <w:pPr>
        <w:contextualSpacing w:val="0"/>
        <w:jc w:val="center"/>
        <w:rPr>
          <w:rFonts w:ascii="Times New Roman" w:hAnsi="Times New Roman" w:cs="Times New Roman"/>
          <w:color w:val="2E74B5" w:themeColor="accent1" w:themeShade="BF"/>
          <w:sz w:val="36"/>
          <w:szCs w:val="32"/>
        </w:rPr>
      </w:pPr>
    </w:p>
    <w:p w14:paraId="01B130FD" w14:textId="4E3E5B72" w:rsidR="004C0BD2" w:rsidRDefault="004C0BD2" w:rsidP="007E3C50">
      <w:pPr>
        <w:contextualSpacing w:val="0"/>
        <w:jc w:val="center"/>
        <w:rPr>
          <w:rFonts w:ascii="Times New Roman" w:hAnsi="Times New Roman" w:cs="Times New Roman"/>
          <w:color w:val="2E74B5" w:themeColor="accent1" w:themeShade="BF"/>
          <w:sz w:val="36"/>
          <w:szCs w:val="32"/>
        </w:rPr>
      </w:pPr>
    </w:p>
    <w:p w14:paraId="494715A1" w14:textId="2EC28585" w:rsidR="004C0BD2" w:rsidRDefault="004C0BD2" w:rsidP="007E3C50">
      <w:pPr>
        <w:contextualSpacing w:val="0"/>
        <w:jc w:val="center"/>
        <w:rPr>
          <w:rFonts w:ascii="Times New Roman" w:hAnsi="Times New Roman" w:cs="Times New Roman"/>
          <w:color w:val="2E74B5" w:themeColor="accent1" w:themeShade="BF"/>
          <w:sz w:val="36"/>
          <w:szCs w:val="32"/>
        </w:rPr>
      </w:pPr>
    </w:p>
    <w:p w14:paraId="77890931" w14:textId="6612C48A" w:rsidR="004C0BD2" w:rsidRDefault="004C0BD2" w:rsidP="007E3C50">
      <w:pPr>
        <w:contextualSpacing w:val="0"/>
        <w:jc w:val="center"/>
        <w:rPr>
          <w:rFonts w:ascii="Times New Roman" w:hAnsi="Times New Roman" w:cs="Times New Roman"/>
          <w:color w:val="2E74B5" w:themeColor="accent1" w:themeShade="BF"/>
          <w:sz w:val="36"/>
          <w:szCs w:val="32"/>
        </w:rPr>
      </w:pPr>
    </w:p>
    <w:p w14:paraId="790AC26A" w14:textId="67CA90B1" w:rsidR="004C0BD2" w:rsidRDefault="004C0BD2" w:rsidP="007E3C50">
      <w:pPr>
        <w:contextualSpacing w:val="0"/>
        <w:jc w:val="center"/>
        <w:rPr>
          <w:rFonts w:ascii="Times New Roman" w:hAnsi="Times New Roman" w:cs="Times New Roman"/>
          <w:color w:val="2E74B5" w:themeColor="accent1" w:themeShade="BF"/>
          <w:sz w:val="36"/>
          <w:szCs w:val="32"/>
        </w:rPr>
      </w:pPr>
    </w:p>
    <w:p w14:paraId="611DB622" w14:textId="622BB6FF" w:rsidR="004C0BD2" w:rsidRDefault="004C0BD2" w:rsidP="007E3C50">
      <w:pPr>
        <w:contextualSpacing w:val="0"/>
        <w:jc w:val="center"/>
        <w:rPr>
          <w:rFonts w:ascii="Times New Roman" w:hAnsi="Times New Roman" w:cs="Times New Roman"/>
          <w:color w:val="2E74B5" w:themeColor="accent1" w:themeShade="BF"/>
          <w:sz w:val="36"/>
          <w:szCs w:val="32"/>
        </w:rPr>
      </w:pPr>
    </w:p>
    <w:p w14:paraId="4218470D" w14:textId="59F29793" w:rsidR="004C0BD2" w:rsidRDefault="004C0BD2" w:rsidP="007E3C50">
      <w:pPr>
        <w:contextualSpacing w:val="0"/>
        <w:jc w:val="center"/>
        <w:rPr>
          <w:rFonts w:ascii="Times New Roman" w:hAnsi="Times New Roman" w:cs="Times New Roman"/>
          <w:color w:val="2E74B5" w:themeColor="accent1" w:themeShade="BF"/>
          <w:sz w:val="36"/>
          <w:szCs w:val="32"/>
        </w:rPr>
      </w:pPr>
    </w:p>
    <w:p w14:paraId="4AADDA36" w14:textId="2537BB36" w:rsidR="004C0BD2" w:rsidRDefault="004C0BD2" w:rsidP="007E3C50">
      <w:pPr>
        <w:contextualSpacing w:val="0"/>
        <w:jc w:val="center"/>
        <w:rPr>
          <w:rFonts w:ascii="Times New Roman" w:hAnsi="Times New Roman" w:cs="Times New Roman"/>
          <w:color w:val="2E74B5" w:themeColor="accent1" w:themeShade="BF"/>
          <w:sz w:val="36"/>
          <w:szCs w:val="32"/>
        </w:rPr>
      </w:pPr>
    </w:p>
    <w:p w14:paraId="6615DDC2" w14:textId="6595936D" w:rsidR="004C0BD2" w:rsidRDefault="004C0BD2" w:rsidP="007E3C50">
      <w:pPr>
        <w:contextualSpacing w:val="0"/>
        <w:jc w:val="center"/>
        <w:rPr>
          <w:rFonts w:ascii="Times New Roman" w:hAnsi="Times New Roman" w:cs="Times New Roman"/>
          <w:color w:val="2E74B5" w:themeColor="accent1" w:themeShade="BF"/>
          <w:sz w:val="36"/>
          <w:szCs w:val="32"/>
        </w:rPr>
      </w:pPr>
    </w:p>
    <w:p w14:paraId="3645B502" w14:textId="03B1AA99" w:rsidR="004C0BD2" w:rsidRDefault="004C0BD2" w:rsidP="007E3C50">
      <w:pPr>
        <w:contextualSpacing w:val="0"/>
        <w:jc w:val="center"/>
        <w:rPr>
          <w:rFonts w:ascii="Times New Roman" w:hAnsi="Times New Roman" w:cs="Times New Roman"/>
          <w:color w:val="2E74B5" w:themeColor="accent1" w:themeShade="BF"/>
          <w:sz w:val="36"/>
          <w:szCs w:val="32"/>
        </w:rPr>
      </w:pPr>
    </w:p>
    <w:p w14:paraId="51EA6B99" w14:textId="465E6EF7" w:rsidR="004C0BD2" w:rsidRDefault="004C0BD2" w:rsidP="007E3C50">
      <w:pPr>
        <w:contextualSpacing w:val="0"/>
        <w:jc w:val="center"/>
        <w:rPr>
          <w:rFonts w:ascii="Times New Roman" w:hAnsi="Times New Roman" w:cs="Times New Roman"/>
          <w:color w:val="2E74B5" w:themeColor="accent1" w:themeShade="BF"/>
          <w:sz w:val="36"/>
          <w:szCs w:val="32"/>
        </w:rPr>
      </w:pPr>
    </w:p>
    <w:p w14:paraId="2FD3D465" w14:textId="665EF1CC" w:rsidR="004C0BD2" w:rsidRDefault="004C0BD2" w:rsidP="007E3C50">
      <w:pPr>
        <w:contextualSpacing w:val="0"/>
        <w:jc w:val="center"/>
        <w:rPr>
          <w:rFonts w:ascii="Times New Roman" w:hAnsi="Times New Roman" w:cs="Times New Roman"/>
          <w:color w:val="2E74B5" w:themeColor="accent1" w:themeShade="BF"/>
          <w:sz w:val="36"/>
          <w:szCs w:val="32"/>
        </w:rPr>
      </w:pPr>
    </w:p>
    <w:p w14:paraId="636F0E14" w14:textId="4C752B56" w:rsidR="004C0BD2" w:rsidRDefault="004C0BD2" w:rsidP="007E3C50">
      <w:pPr>
        <w:contextualSpacing w:val="0"/>
        <w:jc w:val="center"/>
        <w:rPr>
          <w:rFonts w:ascii="Times New Roman" w:hAnsi="Times New Roman" w:cs="Times New Roman"/>
          <w:color w:val="2E74B5" w:themeColor="accent1" w:themeShade="BF"/>
          <w:sz w:val="36"/>
          <w:szCs w:val="32"/>
        </w:rPr>
      </w:pPr>
    </w:p>
    <w:p w14:paraId="460C5BC8" w14:textId="1A262242" w:rsidR="004C0BD2" w:rsidRDefault="004C0BD2" w:rsidP="007E3C50">
      <w:pPr>
        <w:contextualSpacing w:val="0"/>
        <w:jc w:val="center"/>
        <w:rPr>
          <w:rFonts w:ascii="Times New Roman" w:hAnsi="Times New Roman" w:cs="Times New Roman"/>
          <w:color w:val="2E74B5" w:themeColor="accent1" w:themeShade="BF"/>
          <w:sz w:val="36"/>
          <w:szCs w:val="32"/>
        </w:rPr>
      </w:pPr>
    </w:p>
    <w:p w14:paraId="43FD0229" w14:textId="77777777" w:rsidR="004C0BD2" w:rsidRPr="00BE57F3" w:rsidRDefault="004C0BD2" w:rsidP="007E3C50">
      <w:pPr>
        <w:contextualSpacing w:val="0"/>
        <w:jc w:val="center"/>
        <w:rPr>
          <w:rFonts w:ascii="Times New Roman" w:hAnsi="Times New Roman" w:cs="Times New Roman"/>
          <w:color w:val="2E74B5" w:themeColor="accent1" w:themeShade="BF"/>
          <w:sz w:val="36"/>
          <w:szCs w:val="32"/>
        </w:rPr>
      </w:pPr>
    </w:p>
    <w:sdt>
      <w:sdtPr>
        <w:rPr>
          <w:rFonts w:ascii="Times New Roman" w:eastAsia="Arial" w:hAnsi="Times New Roman" w:cs="Times New Roman"/>
          <w:color w:val="auto"/>
          <w:sz w:val="40"/>
          <w:szCs w:val="22"/>
        </w:rPr>
        <w:id w:val="1431237058"/>
        <w:docPartObj>
          <w:docPartGallery w:val="Table of Contents"/>
          <w:docPartUnique/>
        </w:docPartObj>
      </w:sdtPr>
      <w:sdtEndPr>
        <w:rPr>
          <w:b/>
          <w:bCs/>
          <w:noProof/>
          <w:sz w:val="28"/>
        </w:rPr>
      </w:sdtEndPr>
      <w:sdtContent>
        <w:p w14:paraId="0E079D71" w14:textId="6EFA114F" w:rsidR="00AF26E5" w:rsidRPr="004C0BD2" w:rsidRDefault="00AF26E5">
          <w:pPr>
            <w:pStyle w:val="TOCHeading"/>
            <w:rPr>
              <w:rFonts w:ascii="Times New Roman" w:eastAsia="Arial" w:hAnsi="Times New Roman" w:cs="Times New Roman"/>
              <w:color w:val="auto"/>
              <w:sz w:val="40"/>
              <w:szCs w:val="22"/>
            </w:rPr>
          </w:pPr>
          <w:r w:rsidRPr="00BE57F3">
            <w:rPr>
              <w:rFonts w:ascii="Times New Roman" w:hAnsi="Times New Roman" w:cs="Times New Roman"/>
              <w:sz w:val="48"/>
            </w:rPr>
            <w:t>Table of Contents</w:t>
          </w:r>
        </w:p>
        <w:p w14:paraId="3994F1AF" w14:textId="7C65CB2C" w:rsidR="00DD234E" w:rsidRPr="0009603B" w:rsidRDefault="00275A30">
          <w:pPr>
            <w:pStyle w:val="TOC1"/>
            <w:rPr>
              <w:rFonts w:asciiTheme="minorHAnsi" w:eastAsiaTheme="minorEastAsia" w:hAnsiTheme="minorHAnsi" w:cstheme="minorBidi"/>
              <w:b/>
              <w:noProof/>
            </w:rPr>
          </w:pPr>
          <w:r w:rsidRPr="00BE57F3">
            <w:rPr>
              <w:rFonts w:ascii="Times New Roman" w:hAnsi="Times New Roman" w:cs="Times New Roman"/>
              <w:b/>
              <w:bCs/>
              <w:noProof/>
              <w:color w:val="000000" w:themeColor="text1"/>
              <w:sz w:val="96"/>
              <w:szCs w:val="28"/>
            </w:rPr>
            <w:fldChar w:fldCharType="begin"/>
          </w:r>
          <w:r w:rsidR="00AF26E5" w:rsidRPr="00BE57F3">
            <w:rPr>
              <w:rFonts w:ascii="Times New Roman" w:hAnsi="Times New Roman" w:cs="Times New Roman"/>
              <w:b/>
              <w:bCs/>
              <w:noProof/>
              <w:color w:val="000000" w:themeColor="text1"/>
              <w:sz w:val="96"/>
              <w:szCs w:val="28"/>
            </w:rPr>
            <w:instrText xml:space="preserve"> TOC \o "1-3" \h \z \u </w:instrText>
          </w:r>
          <w:r w:rsidRPr="00BE57F3">
            <w:rPr>
              <w:rFonts w:ascii="Times New Roman" w:hAnsi="Times New Roman" w:cs="Times New Roman"/>
              <w:b/>
              <w:bCs/>
              <w:noProof/>
              <w:color w:val="000000" w:themeColor="text1"/>
              <w:sz w:val="96"/>
              <w:szCs w:val="28"/>
            </w:rPr>
            <w:fldChar w:fldCharType="separate"/>
          </w:r>
          <w:hyperlink w:anchor="_Toc64228856" w:history="1">
            <w:r w:rsidR="00DD234E" w:rsidRPr="0009603B">
              <w:rPr>
                <w:rStyle w:val="Hyperlink"/>
                <w:rFonts w:ascii="Times New Roman" w:hAnsi="Times New Roman" w:cs="Times New Roman"/>
                <w:b/>
                <w:noProof/>
              </w:rPr>
              <w:t>List of Tables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_Toc64228856 \h </w:instrText>
            </w:r>
            <w:r w:rsidR="00DD234E" w:rsidRPr="0009603B">
              <w:rPr>
                <w:b/>
                <w:noProof/>
                <w:webHidden/>
              </w:rPr>
            </w:r>
            <w:r w:rsidR="00DD234E" w:rsidRPr="0009603B">
              <w:rPr>
                <w:b/>
                <w:noProof/>
                <w:webHidden/>
              </w:rPr>
              <w:fldChar w:fldCharType="separate"/>
            </w:r>
            <w:r w:rsidR="00C873D4">
              <w:rPr>
                <w:b/>
                <w:noProof/>
                <w:webHidden/>
              </w:rPr>
              <w:t>iv</w:t>
            </w:r>
            <w:r w:rsidR="00DD234E" w:rsidRPr="0009603B">
              <w:rPr>
                <w:b/>
                <w:noProof/>
                <w:webHidden/>
              </w:rPr>
              <w:fldChar w:fldCharType="end"/>
            </w:r>
          </w:hyperlink>
        </w:p>
        <w:p w14:paraId="22089D58" w14:textId="7CCEB26A" w:rsidR="00DD234E" w:rsidRPr="0009603B" w:rsidRDefault="00485AEC">
          <w:pPr>
            <w:pStyle w:val="TOC1"/>
            <w:rPr>
              <w:rFonts w:asciiTheme="minorHAnsi" w:eastAsiaTheme="minorEastAsia" w:hAnsiTheme="minorHAnsi" w:cstheme="minorBidi"/>
              <w:b/>
              <w:noProof/>
            </w:rPr>
          </w:pPr>
          <w:hyperlink w:anchor="_Toc64228857" w:history="1">
            <w:r w:rsidR="00DD234E" w:rsidRPr="0009603B">
              <w:rPr>
                <w:rStyle w:val="Hyperlink"/>
                <w:rFonts w:ascii="Times New Roman" w:hAnsi="Times New Roman" w:cs="Times New Roman"/>
                <w:b/>
                <w:noProof/>
              </w:rPr>
              <w:t>List of Figures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_Toc64228857 \h </w:instrText>
            </w:r>
            <w:r w:rsidR="00DD234E" w:rsidRPr="0009603B">
              <w:rPr>
                <w:b/>
                <w:noProof/>
                <w:webHidden/>
              </w:rPr>
            </w:r>
            <w:r w:rsidR="00DD234E" w:rsidRPr="0009603B">
              <w:rPr>
                <w:b/>
                <w:noProof/>
                <w:webHidden/>
              </w:rPr>
              <w:fldChar w:fldCharType="separate"/>
            </w:r>
            <w:r w:rsidR="00C873D4">
              <w:rPr>
                <w:b/>
                <w:noProof/>
                <w:webHidden/>
              </w:rPr>
              <w:t>iv</w:t>
            </w:r>
            <w:r w:rsidR="00DD234E" w:rsidRPr="0009603B">
              <w:rPr>
                <w:b/>
                <w:noProof/>
                <w:webHidden/>
              </w:rPr>
              <w:fldChar w:fldCharType="end"/>
            </w:r>
          </w:hyperlink>
        </w:p>
        <w:p w14:paraId="3F88F97B" w14:textId="25FC9BD0" w:rsidR="00DD234E" w:rsidRPr="0009603B" w:rsidRDefault="00485AEC">
          <w:pPr>
            <w:pStyle w:val="TOC1"/>
            <w:rPr>
              <w:rFonts w:asciiTheme="minorHAnsi" w:eastAsiaTheme="minorEastAsia" w:hAnsiTheme="minorHAnsi" w:cstheme="minorBidi"/>
              <w:b/>
              <w:noProof/>
            </w:rPr>
          </w:pPr>
          <w:hyperlink w:anchor="_Toc64228858" w:history="1">
            <w:r w:rsidR="00DD234E" w:rsidRPr="0009603B">
              <w:rPr>
                <w:rStyle w:val="Hyperlink"/>
                <w:rFonts w:ascii="Times New Roman" w:hAnsi="Times New Roman" w:cs="Times New Roman"/>
                <w:b/>
                <w:noProof/>
              </w:rPr>
              <w:t>Acronyms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_Toc64228858 \h </w:instrText>
            </w:r>
            <w:r w:rsidR="00DD234E" w:rsidRPr="0009603B">
              <w:rPr>
                <w:b/>
                <w:noProof/>
                <w:webHidden/>
              </w:rPr>
            </w:r>
            <w:r w:rsidR="00DD234E" w:rsidRPr="0009603B">
              <w:rPr>
                <w:b/>
                <w:noProof/>
                <w:webHidden/>
              </w:rPr>
              <w:fldChar w:fldCharType="separate"/>
            </w:r>
            <w:r w:rsidR="00C873D4">
              <w:rPr>
                <w:b/>
                <w:noProof/>
                <w:webHidden/>
              </w:rPr>
              <w:t>iv</w:t>
            </w:r>
            <w:r w:rsidR="00DD234E" w:rsidRPr="0009603B">
              <w:rPr>
                <w:b/>
                <w:noProof/>
                <w:webHidden/>
              </w:rPr>
              <w:fldChar w:fldCharType="end"/>
            </w:r>
          </w:hyperlink>
        </w:p>
        <w:p w14:paraId="04D7CC96" w14:textId="74F3DAC2" w:rsidR="00DD234E" w:rsidRPr="0009603B" w:rsidRDefault="00485AEC">
          <w:pPr>
            <w:pStyle w:val="TOC1"/>
            <w:rPr>
              <w:rFonts w:asciiTheme="minorHAnsi" w:eastAsiaTheme="minorEastAsia" w:hAnsiTheme="minorHAnsi" w:cstheme="minorBidi"/>
              <w:b/>
              <w:noProof/>
            </w:rPr>
          </w:pPr>
          <w:hyperlink w:anchor="_Toc64228859" w:history="1">
            <w:r w:rsidR="00DD234E" w:rsidRPr="0009603B">
              <w:rPr>
                <w:rStyle w:val="Hyperlink"/>
                <w:rFonts w:ascii="Times New Roman" w:hAnsi="Times New Roman" w:cs="Times New Roman"/>
                <w:b/>
                <w:noProof/>
              </w:rPr>
              <w:t>Executive summary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_Toc64228859 \h </w:instrText>
            </w:r>
            <w:r w:rsidR="00DD234E" w:rsidRPr="0009603B">
              <w:rPr>
                <w:b/>
                <w:noProof/>
                <w:webHidden/>
              </w:rPr>
            </w:r>
            <w:r w:rsidR="00DD234E" w:rsidRPr="0009603B">
              <w:rPr>
                <w:b/>
                <w:noProof/>
                <w:webHidden/>
              </w:rPr>
              <w:fldChar w:fldCharType="separate"/>
            </w:r>
            <w:r w:rsidR="00C873D4">
              <w:rPr>
                <w:b/>
                <w:noProof/>
                <w:webHidden/>
              </w:rPr>
              <w:t>1</w:t>
            </w:r>
            <w:r w:rsidR="00DD234E" w:rsidRPr="0009603B">
              <w:rPr>
                <w:b/>
                <w:noProof/>
                <w:webHidden/>
              </w:rPr>
              <w:fldChar w:fldCharType="end"/>
            </w:r>
          </w:hyperlink>
        </w:p>
        <w:p w14:paraId="65D0555B" w14:textId="3708559D" w:rsidR="00DD234E" w:rsidRPr="0009603B" w:rsidRDefault="00485AEC">
          <w:pPr>
            <w:pStyle w:val="TOC1"/>
            <w:rPr>
              <w:rFonts w:asciiTheme="minorHAnsi" w:eastAsiaTheme="minorEastAsia" w:hAnsiTheme="minorHAnsi" w:cstheme="minorBidi"/>
              <w:b/>
              <w:noProof/>
            </w:rPr>
          </w:pPr>
          <w:hyperlink w:anchor="_Toc64228860" w:history="1">
            <w:r w:rsidR="00DD234E" w:rsidRPr="0009603B">
              <w:rPr>
                <w:rStyle w:val="Hyperlink"/>
                <w:rFonts w:ascii="Times New Roman" w:hAnsi="Times New Roman" w:cs="Times New Roman"/>
                <w:b/>
                <w:noProof/>
              </w:rPr>
              <w:t>Introduction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_Toc64228860 \h </w:instrText>
            </w:r>
            <w:r w:rsidR="00DD234E" w:rsidRPr="0009603B">
              <w:rPr>
                <w:b/>
                <w:noProof/>
                <w:webHidden/>
              </w:rPr>
            </w:r>
            <w:r w:rsidR="00DD234E" w:rsidRPr="0009603B">
              <w:rPr>
                <w:b/>
                <w:noProof/>
                <w:webHidden/>
              </w:rPr>
              <w:fldChar w:fldCharType="separate"/>
            </w:r>
            <w:r w:rsidR="00C873D4">
              <w:rPr>
                <w:b/>
                <w:noProof/>
                <w:webHidden/>
              </w:rPr>
              <w:t>2</w:t>
            </w:r>
            <w:r w:rsidR="00DD234E" w:rsidRPr="0009603B">
              <w:rPr>
                <w:b/>
                <w:noProof/>
                <w:webHidden/>
              </w:rPr>
              <w:fldChar w:fldCharType="end"/>
            </w:r>
          </w:hyperlink>
        </w:p>
        <w:p w14:paraId="04676D1D" w14:textId="257819F8" w:rsidR="00DD234E" w:rsidRPr="0009603B" w:rsidRDefault="00485AEC">
          <w:pPr>
            <w:pStyle w:val="TOC1"/>
            <w:rPr>
              <w:rFonts w:asciiTheme="minorHAnsi" w:eastAsiaTheme="minorEastAsia" w:hAnsiTheme="minorHAnsi" w:cstheme="minorBidi"/>
              <w:b/>
              <w:noProof/>
            </w:rPr>
          </w:pPr>
          <w:hyperlink w:anchor="_Toc64228861" w:history="1">
            <w:r w:rsidR="00DD234E" w:rsidRPr="0009603B">
              <w:rPr>
                <w:rStyle w:val="Hyperlink"/>
                <w:rFonts w:ascii="Times New Roman" w:hAnsi="Times New Roman" w:cs="Times New Roman"/>
                <w:b/>
                <w:noProof/>
              </w:rPr>
              <w:t>Methods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_Toc64228861 \h </w:instrText>
            </w:r>
            <w:r w:rsidR="00DD234E" w:rsidRPr="0009603B">
              <w:rPr>
                <w:b/>
                <w:noProof/>
                <w:webHidden/>
              </w:rPr>
            </w:r>
            <w:r w:rsidR="00DD234E" w:rsidRPr="0009603B">
              <w:rPr>
                <w:b/>
                <w:noProof/>
                <w:webHidden/>
              </w:rPr>
              <w:fldChar w:fldCharType="separate"/>
            </w:r>
            <w:r w:rsidR="00C873D4">
              <w:rPr>
                <w:b/>
                <w:noProof/>
                <w:webHidden/>
              </w:rPr>
              <w:t>4</w:t>
            </w:r>
            <w:r w:rsidR="00DD234E" w:rsidRPr="0009603B">
              <w:rPr>
                <w:b/>
                <w:noProof/>
                <w:webHidden/>
              </w:rPr>
              <w:fldChar w:fldCharType="end"/>
            </w:r>
          </w:hyperlink>
        </w:p>
        <w:p w14:paraId="0ED197FA" w14:textId="25353E82" w:rsidR="00DD234E" w:rsidRPr="0009603B" w:rsidRDefault="00485AEC">
          <w:pPr>
            <w:pStyle w:val="TOC2"/>
            <w:rPr>
              <w:rFonts w:asciiTheme="minorHAnsi" w:eastAsiaTheme="minorEastAsia" w:hAnsiTheme="minorHAnsi" w:cstheme="minorBidi"/>
              <w:b/>
              <w:noProof/>
            </w:rPr>
          </w:pPr>
          <w:hyperlink w:anchor="_Toc64228862" w:history="1">
            <w:r w:rsidR="00DD234E" w:rsidRPr="0009603B">
              <w:rPr>
                <w:rStyle w:val="Hyperlink"/>
                <w:rFonts w:ascii="Times New Roman" w:hAnsi="Times New Roman" w:cs="Times New Roman"/>
                <w:b/>
                <w:noProof/>
              </w:rPr>
              <w:t>Monitoring locations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_Toc64228862 \h </w:instrText>
            </w:r>
            <w:r w:rsidR="00DD234E" w:rsidRPr="0009603B">
              <w:rPr>
                <w:b/>
                <w:noProof/>
                <w:webHidden/>
              </w:rPr>
            </w:r>
            <w:r w:rsidR="00DD234E" w:rsidRPr="0009603B">
              <w:rPr>
                <w:b/>
                <w:noProof/>
                <w:webHidden/>
              </w:rPr>
              <w:fldChar w:fldCharType="separate"/>
            </w:r>
            <w:r w:rsidR="00C873D4">
              <w:rPr>
                <w:b/>
                <w:noProof/>
                <w:webHidden/>
              </w:rPr>
              <w:t>4</w:t>
            </w:r>
            <w:r w:rsidR="00DD234E" w:rsidRPr="0009603B">
              <w:rPr>
                <w:b/>
                <w:noProof/>
                <w:webHidden/>
              </w:rPr>
              <w:fldChar w:fldCharType="end"/>
            </w:r>
          </w:hyperlink>
        </w:p>
        <w:p w14:paraId="19C00C44" w14:textId="0614B9FC" w:rsidR="00DD234E" w:rsidRPr="0009603B" w:rsidRDefault="00485AEC">
          <w:pPr>
            <w:pStyle w:val="TOC2"/>
            <w:rPr>
              <w:rFonts w:asciiTheme="minorHAnsi" w:eastAsiaTheme="minorEastAsia" w:hAnsiTheme="minorHAnsi" w:cstheme="minorBidi"/>
              <w:b/>
              <w:noProof/>
            </w:rPr>
          </w:pPr>
          <w:hyperlink w:anchor="_Toc64228863" w:history="1">
            <w:r w:rsidR="00DD234E" w:rsidRPr="0009603B">
              <w:rPr>
                <w:rStyle w:val="Hyperlink"/>
                <w:rFonts w:ascii="Times New Roman" w:hAnsi="Times New Roman" w:cs="Times New Roman"/>
                <w:b/>
                <w:noProof/>
              </w:rPr>
              <w:t>Sampling design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_Toc64228863 \h </w:instrText>
            </w:r>
            <w:r w:rsidR="00DD234E" w:rsidRPr="0009603B">
              <w:rPr>
                <w:b/>
                <w:noProof/>
                <w:webHidden/>
              </w:rPr>
            </w:r>
            <w:r w:rsidR="00DD234E" w:rsidRPr="0009603B">
              <w:rPr>
                <w:b/>
                <w:noProof/>
                <w:webHidden/>
              </w:rPr>
              <w:fldChar w:fldCharType="separate"/>
            </w:r>
            <w:r w:rsidR="00C873D4">
              <w:rPr>
                <w:b/>
                <w:noProof/>
                <w:webHidden/>
              </w:rPr>
              <w:t>7</w:t>
            </w:r>
            <w:r w:rsidR="00DD234E" w:rsidRPr="0009603B">
              <w:rPr>
                <w:b/>
                <w:noProof/>
                <w:webHidden/>
              </w:rPr>
              <w:fldChar w:fldCharType="end"/>
            </w:r>
          </w:hyperlink>
        </w:p>
        <w:p w14:paraId="77A35A40" w14:textId="16A7742B" w:rsidR="00DD234E" w:rsidRPr="0009603B" w:rsidRDefault="00485AEC">
          <w:pPr>
            <w:pStyle w:val="TOC3"/>
            <w:tabs>
              <w:tab w:val="right" w:leader="dot" w:pos="9350"/>
            </w:tabs>
            <w:rPr>
              <w:rFonts w:asciiTheme="minorHAnsi" w:eastAsiaTheme="minorEastAsia" w:hAnsiTheme="minorHAnsi" w:cstheme="minorBidi"/>
              <w:b/>
              <w:noProof/>
            </w:rPr>
          </w:pPr>
          <w:hyperlink w:anchor="_Toc64228864" w:history="1">
            <w:r w:rsidR="00DD234E" w:rsidRPr="0009603B">
              <w:rPr>
                <w:rStyle w:val="Hyperlink"/>
                <w:rFonts w:ascii="Times New Roman" w:hAnsi="Times New Roman" w:cs="Times New Roman"/>
                <w:b/>
                <w:bCs/>
                <w:noProof/>
              </w:rPr>
              <w:t>2019-2020: Microbial source tracking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_Toc64228864 \h </w:instrText>
            </w:r>
            <w:r w:rsidR="00DD234E" w:rsidRPr="0009603B">
              <w:rPr>
                <w:b/>
                <w:noProof/>
                <w:webHidden/>
              </w:rPr>
            </w:r>
            <w:r w:rsidR="00DD234E" w:rsidRPr="0009603B">
              <w:rPr>
                <w:b/>
                <w:noProof/>
                <w:webHidden/>
              </w:rPr>
              <w:fldChar w:fldCharType="separate"/>
            </w:r>
            <w:r w:rsidR="00C873D4">
              <w:rPr>
                <w:b/>
                <w:noProof/>
                <w:webHidden/>
              </w:rPr>
              <w:t>7</w:t>
            </w:r>
            <w:r w:rsidR="00DD234E" w:rsidRPr="0009603B">
              <w:rPr>
                <w:b/>
                <w:noProof/>
                <w:webHidden/>
              </w:rPr>
              <w:fldChar w:fldCharType="end"/>
            </w:r>
          </w:hyperlink>
        </w:p>
        <w:p w14:paraId="50CA4960" w14:textId="427B0965" w:rsidR="00DD234E" w:rsidRPr="0009603B" w:rsidRDefault="00485AEC">
          <w:pPr>
            <w:pStyle w:val="TOC2"/>
            <w:rPr>
              <w:rFonts w:asciiTheme="minorHAnsi" w:eastAsiaTheme="minorEastAsia" w:hAnsiTheme="minorHAnsi" w:cstheme="minorBidi"/>
              <w:b/>
              <w:noProof/>
            </w:rPr>
          </w:pPr>
          <w:hyperlink w:anchor="_Toc64228865" w:history="1">
            <w:r w:rsidR="00DD234E" w:rsidRPr="0009603B">
              <w:rPr>
                <w:rStyle w:val="Hyperlink"/>
                <w:rFonts w:ascii="Times New Roman" w:hAnsi="Times New Roman" w:cs="Times New Roman"/>
                <w:b/>
                <w:noProof/>
              </w:rPr>
              <w:t>Quality assurance and quality control</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_Toc64228865 \h </w:instrText>
            </w:r>
            <w:r w:rsidR="00DD234E" w:rsidRPr="0009603B">
              <w:rPr>
                <w:b/>
                <w:noProof/>
                <w:webHidden/>
              </w:rPr>
            </w:r>
            <w:r w:rsidR="00DD234E" w:rsidRPr="0009603B">
              <w:rPr>
                <w:b/>
                <w:noProof/>
                <w:webHidden/>
              </w:rPr>
              <w:fldChar w:fldCharType="separate"/>
            </w:r>
            <w:r w:rsidR="00C873D4">
              <w:rPr>
                <w:b/>
                <w:noProof/>
                <w:webHidden/>
              </w:rPr>
              <w:t>8</w:t>
            </w:r>
            <w:r w:rsidR="00DD234E" w:rsidRPr="0009603B">
              <w:rPr>
                <w:b/>
                <w:noProof/>
                <w:webHidden/>
              </w:rPr>
              <w:fldChar w:fldCharType="end"/>
            </w:r>
          </w:hyperlink>
        </w:p>
        <w:p w14:paraId="7B6DD917" w14:textId="5BC4A6A3" w:rsidR="00DD234E" w:rsidRPr="0009603B" w:rsidRDefault="00485AEC">
          <w:pPr>
            <w:pStyle w:val="TOC2"/>
            <w:rPr>
              <w:rFonts w:asciiTheme="minorHAnsi" w:eastAsiaTheme="minorEastAsia" w:hAnsiTheme="minorHAnsi" w:cstheme="minorBidi"/>
              <w:b/>
              <w:noProof/>
            </w:rPr>
          </w:pPr>
          <w:hyperlink w:anchor="_Toc64228866" w:history="1">
            <w:r w:rsidR="00DD234E" w:rsidRPr="0009603B">
              <w:rPr>
                <w:rStyle w:val="Hyperlink"/>
                <w:rFonts w:ascii="Times New Roman" w:hAnsi="Times New Roman" w:cs="Times New Roman"/>
                <w:b/>
                <w:noProof/>
              </w:rPr>
              <w:t>Water quality standards</w:t>
            </w:r>
            <w:r w:rsidR="00DD234E" w:rsidRPr="0009603B">
              <w:rPr>
                <w:rStyle w:val="Hyperlink"/>
                <w:rFonts w:ascii="Times New Roman" w:eastAsia="Times New Roman" w:hAnsi="Times New Roman" w:cs="Times New Roman"/>
                <w:b/>
                <w:noProof/>
              </w:rPr>
              <w: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_Toc64228866 \h </w:instrText>
            </w:r>
            <w:r w:rsidR="00DD234E" w:rsidRPr="0009603B">
              <w:rPr>
                <w:b/>
                <w:noProof/>
                <w:webHidden/>
              </w:rPr>
            </w:r>
            <w:r w:rsidR="00DD234E" w:rsidRPr="0009603B">
              <w:rPr>
                <w:b/>
                <w:noProof/>
                <w:webHidden/>
              </w:rPr>
              <w:fldChar w:fldCharType="separate"/>
            </w:r>
            <w:r w:rsidR="00C873D4">
              <w:rPr>
                <w:b/>
                <w:noProof/>
                <w:webHidden/>
              </w:rPr>
              <w:t>8</w:t>
            </w:r>
            <w:r w:rsidR="00DD234E" w:rsidRPr="0009603B">
              <w:rPr>
                <w:b/>
                <w:noProof/>
                <w:webHidden/>
              </w:rPr>
              <w:fldChar w:fldCharType="end"/>
            </w:r>
          </w:hyperlink>
        </w:p>
        <w:p w14:paraId="402E32CE" w14:textId="16EFA210" w:rsidR="00DD234E" w:rsidRPr="0009603B" w:rsidRDefault="00485AEC">
          <w:pPr>
            <w:pStyle w:val="TOC2"/>
            <w:rPr>
              <w:rFonts w:asciiTheme="minorHAnsi" w:eastAsiaTheme="minorEastAsia" w:hAnsiTheme="minorHAnsi" w:cstheme="minorBidi"/>
              <w:b/>
              <w:noProof/>
            </w:rPr>
          </w:pPr>
          <w:hyperlink w:anchor="_Toc64228867" w:history="1">
            <w:r w:rsidR="00DD234E" w:rsidRPr="0009603B">
              <w:rPr>
                <w:rStyle w:val="Hyperlink"/>
                <w:rFonts w:ascii="Times New Roman" w:hAnsi="Times New Roman" w:cs="Times New Roman"/>
                <w:b/>
                <w:noProof/>
              </w:rPr>
              <w:t>Public outreach</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_Toc64228867 \h </w:instrText>
            </w:r>
            <w:r w:rsidR="00DD234E" w:rsidRPr="0009603B">
              <w:rPr>
                <w:b/>
                <w:noProof/>
                <w:webHidden/>
              </w:rPr>
            </w:r>
            <w:r w:rsidR="00DD234E" w:rsidRPr="0009603B">
              <w:rPr>
                <w:b/>
                <w:noProof/>
                <w:webHidden/>
              </w:rPr>
              <w:fldChar w:fldCharType="separate"/>
            </w:r>
            <w:r w:rsidR="00C873D4">
              <w:rPr>
                <w:b/>
                <w:noProof/>
                <w:webHidden/>
              </w:rPr>
              <w:t>10</w:t>
            </w:r>
            <w:r w:rsidR="00DD234E" w:rsidRPr="0009603B">
              <w:rPr>
                <w:b/>
                <w:noProof/>
                <w:webHidden/>
              </w:rPr>
              <w:fldChar w:fldCharType="end"/>
            </w:r>
          </w:hyperlink>
        </w:p>
        <w:p w14:paraId="475FCE98" w14:textId="77A59414" w:rsidR="00DD234E" w:rsidRPr="0009603B" w:rsidRDefault="00485AEC">
          <w:pPr>
            <w:pStyle w:val="TOC1"/>
            <w:rPr>
              <w:rFonts w:asciiTheme="minorHAnsi" w:eastAsiaTheme="minorEastAsia" w:hAnsiTheme="minorHAnsi" w:cstheme="minorBidi"/>
              <w:b/>
              <w:noProof/>
            </w:rPr>
          </w:pPr>
          <w:hyperlink w:anchor="_Toc64228868" w:history="1">
            <w:r w:rsidR="00DD234E" w:rsidRPr="0009603B">
              <w:rPr>
                <w:rStyle w:val="Hyperlink"/>
                <w:rFonts w:ascii="Times New Roman" w:hAnsi="Times New Roman" w:cs="Times New Roman"/>
                <w:b/>
                <w:noProof/>
              </w:rPr>
              <w:t>Results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_Toc64228868 \h </w:instrText>
            </w:r>
            <w:r w:rsidR="00DD234E" w:rsidRPr="0009603B">
              <w:rPr>
                <w:b/>
                <w:noProof/>
                <w:webHidden/>
              </w:rPr>
            </w:r>
            <w:r w:rsidR="00DD234E" w:rsidRPr="0009603B">
              <w:rPr>
                <w:b/>
                <w:noProof/>
                <w:webHidden/>
              </w:rPr>
              <w:fldChar w:fldCharType="separate"/>
            </w:r>
            <w:r w:rsidR="00C873D4">
              <w:rPr>
                <w:b/>
                <w:noProof/>
                <w:webHidden/>
              </w:rPr>
              <w:t>10</w:t>
            </w:r>
            <w:r w:rsidR="00DD234E" w:rsidRPr="0009603B">
              <w:rPr>
                <w:b/>
                <w:noProof/>
                <w:webHidden/>
              </w:rPr>
              <w:fldChar w:fldCharType="end"/>
            </w:r>
          </w:hyperlink>
        </w:p>
        <w:p w14:paraId="41857B2E" w14:textId="699AEC06" w:rsidR="00DD234E" w:rsidRPr="0009603B" w:rsidRDefault="00485AEC">
          <w:pPr>
            <w:pStyle w:val="TOC2"/>
            <w:rPr>
              <w:rFonts w:asciiTheme="minorHAnsi" w:eastAsiaTheme="minorEastAsia" w:hAnsiTheme="minorHAnsi" w:cstheme="minorBidi"/>
              <w:b/>
              <w:noProof/>
            </w:rPr>
          </w:pPr>
          <w:hyperlink w:anchor="_Toc64228869" w:history="1">
            <w:r w:rsidR="00DD234E" w:rsidRPr="0009603B">
              <w:rPr>
                <w:rStyle w:val="Hyperlink"/>
                <w:rFonts w:ascii="Times New Roman" w:hAnsi="Times New Roman" w:cs="Times New Roman"/>
                <w:b/>
                <w:noProof/>
              </w:rPr>
              <w:t>Bacteria concentrations monitoring 2019 – 2020</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_Toc64228869 \h </w:instrText>
            </w:r>
            <w:r w:rsidR="00DD234E" w:rsidRPr="0009603B">
              <w:rPr>
                <w:b/>
                <w:noProof/>
                <w:webHidden/>
              </w:rPr>
            </w:r>
            <w:r w:rsidR="00DD234E" w:rsidRPr="0009603B">
              <w:rPr>
                <w:b/>
                <w:noProof/>
                <w:webHidden/>
              </w:rPr>
              <w:fldChar w:fldCharType="separate"/>
            </w:r>
            <w:r w:rsidR="00C873D4">
              <w:rPr>
                <w:b/>
                <w:noProof/>
                <w:webHidden/>
              </w:rPr>
              <w:t>10</w:t>
            </w:r>
            <w:r w:rsidR="00DD234E" w:rsidRPr="0009603B">
              <w:rPr>
                <w:b/>
                <w:noProof/>
                <w:webHidden/>
              </w:rPr>
              <w:fldChar w:fldCharType="end"/>
            </w:r>
          </w:hyperlink>
        </w:p>
        <w:p w14:paraId="38D36502" w14:textId="5CF7C91C" w:rsidR="00DD234E" w:rsidRPr="0009603B" w:rsidRDefault="00485AEC">
          <w:pPr>
            <w:pStyle w:val="TOC2"/>
            <w:rPr>
              <w:rFonts w:asciiTheme="minorHAnsi" w:eastAsiaTheme="minorEastAsia" w:hAnsiTheme="minorHAnsi" w:cstheme="minorBidi"/>
              <w:b/>
              <w:noProof/>
            </w:rPr>
          </w:pPr>
          <w:hyperlink w:anchor="_Toc64228870" w:history="1">
            <w:r w:rsidR="00DD234E" w:rsidRPr="0009603B">
              <w:rPr>
                <w:rStyle w:val="Hyperlink"/>
                <w:rFonts w:ascii="Times New Roman" w:hAnsi="Times New Roman" w:cs="Times New Roman"/>
                <w:b/>
                <w:noProof/>
              </w:rPr>
              <w:t>Water quality standards analysis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_Toc64228870 \h </w:instrText>
            </w:r>
            <w:r w:rsidR="00DD234E" w:rsidRPr="0009603B">
              <w:rPr>
                <w:b/>
                <w:noProof/>
                <w:webHidden/>
              </w:rPr>
            </w:r>
            <w:r w:rsidR="00DD234E" w:rsidRPr="0009603B">
              <w:rPr>
                <w:b/>
                <w:noProof/>
                <w:webHidden/>
              </w:rPr>
              <w:fldChar w:fldCharType="separate"/>
            </w:r>
            <w:r w:rsidR="00C873D4">
              <w:rPr>
                <w:b/>
                <w:noProof/>
                <w:webHidden/>
              </w:rPr>
              <w:t>12</w:t>
            </w:r>
            <w:r w:rsidR="00DD234E" w:rsidRPr="0009603B">
              <w:rPr>
                <w:b/>
                <w:noProof/>
                <w:webHidden/>
              </w:rPr>
              <w:fldChar w:fldCharType="end"/>
            </w:r>
          </w:hyperlink>
        </w:p>
        <w:p w14:paraId="20D6DAA4" w14:textId="5FC151B0" w:rsidR="00DD234E" w:rsidRPr="0009603B" w:rsidRDefault="00485AEC">
          <w:pPr>
            <w:pStyle w:val="TOC2"/>
            <w:rPr>
              <w:rFonts w:asciiTheme="minorHAnsi" w:eastAsiaTheme="minorEastAsia" w:hAnsiTheme="minorHAnsi" w:cstheme="minorBidi"/>
              <w:b/>
              <w:noProof/>
            </w:rPr>
          </w:pPr>
          <w:hyperlink w:anchor="_Toc64228871" w:history="1">
            <w:r w:rsidR="00DD234E" w:rsidRPr="0009603B">
              <w:rPr>
                <w:rStyle w:val="Hyperlink"/>
                <w:rFonts w:ascii="Times New Roman" w:hAnsi="Times New Roman" w:cs="Times New Roman"/>
                <w:b/>
                <w:noProof/>
              </w:rPr>
              <w:t>Fecal Coliform</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_Toc64228871 \h </w:instrText>
            </w:r>
            <w:r w:rsidR="00DD234E" w:rsidRPr="0009603B">
              <w:rPr>
                <w:b/>
                <w:noProof/>
                <w:webHidden/>
              </w:rPr>
            </w:r>
            <w:r w:rsidR="00DD234E" w:rsidRPr="0009603B">
              <w:rPr>
                <w:b/>
                <w:noProof/>
                <w:webHidden/>
              </w:rPr>
              <w:fldChar w:fldCharType="separate"/>
            </w:r>
            <w:r w:rsidR="00C873D4">
              <w:rPr>
                <w:b/>
                <w:noProof/>
                <w:webHidden/>
              </w:rPr>
              <w:t>14</w:t>
            </w:r>
            <w:r w:rsidR="00DD234E" w:rsidRPr="0009603B">
              <w:rPr>
                <w:b/>
                <w:noProof/>
                <w:webHidden/>
              </w:rPr>
              <w:fldChar w:fldCharType="end"/>
            </w:r>
          </w:hyperlink>
        </w:p>
        <w:p w14:paraId="6D8E820B" w14:textId="23759AF2" w:rsidR="00DD234E" w:rsidRPr="0009603B" w:rsidRDefault="00485AEC">
          <w:pPr>
            <w:pStyle w:val="TOC2"/>
            <w:rPr>
              <w:rFonts w:asciiTheme="minorHAnsi" w:eastAsiaTheme="minorEastAsia" w:hAnsiTheme="minorHAnsi" w:cstheme="minorBidi"/>
              <w:b/>
              <w:noProof/>
            </w:rPr>
          </w:pPr>
          <w:hyperlink w:anchor="_Toc64228872" w:history="1">
            <w:r w:rsidR="00DD234E" w:rsidRPr="0009603B">
              <w:rPr>
                <w:rStyle w:val="Hyperlink"/>
                <w:rFonts w:ascii="Times New Roman" w:hAnsi="Times New Roman" w:cs="Times New Roman"/>
                <w:b/>
                <w:noProof/>
              </w:rPr>
              <w:t>Enterococci</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_Toc64228872 \h </w:instrText>
            </w:r>
            <w:r w:rsidR="00DD234E" w:rsidRPr="0009603B">
              <w:rPr>
                <w:b/>
                <w:noProof/>
                <w:webHidden/>
              </w:rPr>
            </w:r>
            <w:r w:rsidR="00DD234E" w:rsidRPr="0009603B">
              <w:rPr>
                <w:b/>
                <w:noProof/>
                <w:webHidden/>
              </w:rPr>
              <w:fldChar w:fldCharType="separate"/>
            </w:r>
            <w:r w:rsidR="00C873D4">
              <w:rPr>
                <w:b/>
                <w:noProof/>
                <w:webHidden/>
              </w:rPr>
              <w:t>17</w:t>
            </w:r>
            <w:r w:rsidR="00DD234E" w:rsidRPr="0009603B">
              <w:rPr>
                <w:b/>
                <w:noProof/>
                <w:webHidden/>
              </w:rPr>
              <w:fldChar w:fldCharType="end"/>
            </w:r>
          </w:hyperlink>
        </w:p>
        <w:p w14:paraId="0F1FD03E" w14:textId="5593B994" w:rsidR="00DD234E" w:rsidRPr="0009603B" w:rsidRDefault="00485AEC">
          <w:pPr>
            <w:pStyle w:val="TOC2"/>
            <w:rPr>
              <w:rFonts w:asciiTheme="minorHAnsi" w:eastAsiaTheme="minorEastAsia" w:hAnsiTheme="minorHAnsi" w:cstheme="minorBidi"/>
              <w:b/>
              <w:noProof/>
            </w:rPr>
          </w:pPr>
          <w:hyperlink w:anchor="_Toc64228873" w:history="1">
            <w:r w:rsidR="00DD234E" w:rsidRPr="0009603B">
              <w:rPr>
                <w:rStyle w:val="Hyperlink"/>
                <w:rFonts w:ascii="Times New Roman" w:hAnsi="Times New Roman" w:cs="Times New Roman"/>
                <w:b/>
                <w:noProof/>
              </w:rPr>
              <w:t>2019 - 2020 Microbial Source Tracking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_Toc64228873 \h </w:instrText>
            </w:r>
            <w:r w:rsidR="00DD234E" w:rsidRPr="0009603B">
              <w:rPr>
                <w:b/>
                <w:noProof/>
                <w:webHidden/>
              </w:rPr>
            </w:r>
            <w:r w:rsidR="00DD234E" w:rsidRPr="0009603B">
              <w:rPr>
                <w:b/>
                <w:noProof/>
                <w:webHidden/>
              </w:rPr>
              <w:fldChar w:fldCharType="separate"/>
            </w:r>
            <w:r w:rsidR="00C873D4">
              <w:rPr>
                <w:b/>
                <w:noProof/>
                <w:webHidden/>
              </w:rPr>
              <w:t>19</w:t>
            </w:r>
            <w:r w:rsidR="00DD234E" w:rsidRPr="0009603B">
              <w:rPr>
                <w:b/>
                <w:noProof/>
                <w:webHidden/>
              </w:rPr>
              <w:fldChar w:fldCharType="end"/>
            </w:r>
          </w:hyperlink>
        </w:p>
        <w:p w14:paraId="528491E5" w14:textId="732DC452" w:rsidR="00DD234E" w:rsidRPr="0009603B" w:rsidRDefault="00485AEC">
          <w:pPr>
            <w:pStyle w:val="TOC1"/>
            <w:rPr>
              <w:rFonts w:asciiTheme="minorHAnsi" w:eastAsiaTheme="minorEastAsia" w:hAnsiTheme="minorHAnsi" w:cstheme="minorBidi"/>
              <w:b/>
              <w:noProof/>
            </w:rPr>
          </w:pPr>
          <w:hyperlink w:anchor="_Toc64228874" w:history="1">
            <w:r w:rsidR="00DD234E" w:rsidRPr="0009603B">
              <w:rPr>
                <w:rStyle w:val="Hyperlink"/>
                <w:rFonts w:ascii="Times New Roman" w:hAnsi="Times New Roman" w:cs="Times New Roman"/>
                <w:b/>
                <w:noProof/>
              </w:rPr>
              <w:t>Discussion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_Toc64228874 \h </w:instrText>
            </w:r>
            <w:r w:rsidR="00DD234E" w:rsidRPr="0009603B">
              <w:rPr>
                <w:b/>
                <w:noProof/>
                <w:webHidden/>
              </w:rPr>
            </w:r>
            <w:r w:rsidR="00DD234E" w:rsidRPr="0009603B">
              <w:rPr>
                <w:b/>
                <w:noProof/>
                <w:webHidden/>
              </w:rPr>
              <w:fldChar w:fldCharType="separate"/>
            </w:r>
            <w:r w:rsidR="00C873D4">
              <w:rPr>
                <w:b/>
                <w:noProof/>
                <w:webHidden/>
              </w:rPr>
              <w:t>20</w:t>
            </w:r>
            <w:r w:rsidR="00DD234E" w:rsidRPr="0009603B">
              <w:rPr>
                <w:b/>
                <w:noProof/>
                <w:webHidden/>
              </w:rPr>
              <w:fldChar w:fldCharType="end"/>
            </w:r>
          </w:hyperlink>
        </w:p>
        <w:p w14:paraId="42DDE0F2" w14:textId="26E72186" w:rsidR="00DD234E" w:rsidRPr="0009603B" w:rsidRDefault="00485AEC">
          <w:pPr>
            <w:pStyle w:val="TOC2"/>
            <w:rPr>
              <w:rFonts w:asciiTheme="minorHAnsi" w:eastAsiaTheme="minorEastAsia" w:hAnsiTheme="minorHAnsi" w:cstheme="minorBidi"/>
              <w:b/>
              <w:noProof/>
            </w:rPr>
          </w:pPr>
          <w:hyperlink w:anchor="_Toc64228875" w:history="1">
            <w:r w:rsidR="00DD234E" w:rsidRPr="0009603B">
              <w:rPr>
                <w:rStyle w:val="Hyperlink"/>
                <w:rFonts w:ascii="Times New Roman" w:hAnsi="Times New Roman" w:cs="Times New Roman"/>
                <w:b/>
                <w:noProof/>
              </w:rPr>
              <w:t>2020 Kenai beach bacteria monitoring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_Toc64228875 \h </w:instrText>
            </w:r>
            <w:r w:rsidR="00DD234E" w:rsidRPr="0009603B">
              <w:rPr>
                <w:b/>
                <w:noProof/>
                <w:webHidden/>
              </w:rPr>
            </w:r>
            <w:r w:rsidR="00DD234E" w:rsidRPr="0009603B">
              <w:rPr>
                <w:b/>
                <w:noProof/>
                <w:webHidden/>
              </w:rPr>
              <w:fldChar w:fldCharType="separate"/>
            </w:r>
            <w:r w:rsidR="00C873D4">
              <w:rPr>
                <w:b/>
                <w:noProof/>
                <w:webHidden/>
              </w:rPr>
              <w:t>20</w:t>
            </w:r>
            <w:r w:rsidR="00DD234E" w:rsidRPr="0009603B">
              <w:rPr>
                <w:b/>
                <w:noProof/>
                <w:webHidden/>
              </w:rPr>
              <w:fldChar w:fldCharType="end"/>
            </w:r>
          </w:hyperlink>
        </w:p>
        <w:p w14:paraId="550B8D30" w14:textId="2675082C" w:rsidR="00DD234E" w:rsidRPr="0009603B" w:rsidRDefault="00485AEC">
          <w:pPr>
            <w:pStyle w:val="TOC3"/>
            <w:tabs>
              <w:tab w:val="right" w:leader="dot" w:pos="9350"/>
            </w:tabs>
            <w:rPr>
              <w:rFonts w:asciiTheme="minorHAnsi" w:eastAsiaTheme="minorEastAsia" w:hAnsiTheme="minorHAnsi" w:cstheme="minorBidi"/>
              <w:b/>
              <w:noProof/>
            </w:rPr>
          </w:pPr>
          <w:hyperlink w:anchor="_Toc64228876" w:history="1">
            <w:r w:rsidR="00DD234E" w:rsidRPr="0009603B">
              <w:rPr>
                <w:rStyle w:val="Hyperlink"/>
                <w:rFonts w:ascii="Times New Roman" w:hAnsi="Times New Roman" w:cs="Times New Roman"/>
                <w:b/>
                <w:bCs/>
                <w:noProof/>
              </w:rPr>
              <w:t>2019-2020 Microbial source tracking (MST)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_Toc64228876 \h </w:instrText>
            </w:r>
            <w:r w:rsidR="00DD234E" w:rsidRPr="0009603B">
              <w:rPr>
                <w:b/>
                <w:noProof/>
                <w:webHidden/>
              </w:rPr>
            </w:r>
            <w:r w:rsidR="00DD234E" w:rsidRPr="0009603B">
              <w:rPr>
                <w:b/>
                <w:noProof/>
                <w:webHidden/>
              </w:rPr>
              <w:fldChar w:fldCharType="separate"/>
            </w:r>
            <w:r w:rsidR="00C873D4">
              <w:rPr>
                <w:b/>
                <w:noProof/>
                <w:webHidden/>
              </w:rPr>
              <w:t>23</w:t>
            </w:r>
            <w:r w:rsidR="00DD234E" w:rsidRPr="0009603B">
              <w:rPr>
                <w:b/>
                <w:noProof/>
                <w:webHidden/>
              </w:rPr>
              <w:fldChar w:fldCharType="end"/>
            </w:r>
          </w:hyperlink>
        </w:p>
        <w:p w14:paraId="37344C25" w14:textId="62977ECD" w:rsidR="00DD234E" w:rsidRPr="0009603B" w:rsidRDefault="00485AEC">
          <w:pPr>
            <w:pStyle w:val="TOC1"/>
            <w:rPr>
              <w:rFonts w:asciiTheme="minorHAnsi" w:eastAsiaTheme="minorEastAsia" w:hAnsiTheme="minorHAnsi" w:cstheme="minorBidi"/>
              <w:b/>
              <w:noProof/>
            </w:rPr>
          </w:pPr>
          <w:hyperlink w:anchor="_Toc64228877" w:history="1">
            <w:r w:rsidR="00DD234E" w:rsidRPr="0009603B">
              <w:rPr>
                <w:rStyle w:val="Hyperlink"/>
                <w:rFonts w:ascii="Times New Roman" w:hAnsi="Times New Roman" w:cs="Times New Roman"/>
                <w:b/>
                <w:noProof/>
              </w:rPr>
              <w:t>Conclusions and recommendations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_Toc64228877 \h </w:instrText>
            </w:r>
            <w:r w:rsidR="00DD234E" w:rsidRPr="0009603B">
              <w:rPr>
                <w:b/>
                <w:noProof/>
                <w:webHidden/>
              </w:rPr>
            </w:r>
            <w:r w:rsidR="00DD234E" w:rsidRPr="0009603B">
              <w:rPr>
                <w:b/>
                <w:noProof/>
                <w:webHidden/>
              </w:rPr>
              <w:fldChar w:fldCharType="separate"/>
            </w:r>
            <w:r w:rsidR="00C873D4">
              <w:rPr>
                <w:b/>
                <w:noProof/>
                <w:webHidden/>
              </w:rPr>
              <w:t>24</w:t>
            </w:r>
            <w:r w:rsidR="00DD234E" w:rsidRPr="0009603B">
              <w:rPr>
                <w:b/>
                <w:noProof/>
                <w:webHidden/>
              </w:rPr>
              <w:fldChar w:fldCharType="end"/>
            </w:r>
          </w:hyperlink>
        </w:p>
        <w:p w14:paraId="6C59FBE2" w14:textId="3570FCA6" w:rsidR="00DD234E" w:rsidRPr="0009603B" w:rsidRDefault="00485AEC">
          <w:pPr>
            <w:pStyle w:val="TOC1"/>
            <w:rPr>
              <w:rFonts w:asciiTheme="minorHAnsi" w:eastAsiaTheme="minorEastAsia" w:hAnsiTheme="minorHAnsi" w:cstheme="minorBidi"/>
              <w:b/>
              <w:noProof/>
            </w:rPr>
          </w:pPr>
          <w:hyperlink w:anchor="_Toc64228878" w:history="1">
            <w:r w:rsidR="00DD234E" w:rsidRPr="0009603B">
              <w:rPr>
                <w:rStyle w:val="Hyperlink"/>
                <w:rFonts w:ascii="Times New Roman" w:hAnsi="Times New Roman" w:cs="Times New Roman"/>
                <w:b/>
                <w:noProof/>
              </w:rPr>
              <w:t>Data availability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_Toc64228878 \h </w:instrText>
            </w:r>
            <w:r w:rsidR="00DD234E" w:rsidRPr="0009603B">
              <w:rPr>
                <w:b/>
                <w:noProof/>
                <w:webHidden/>
              </w:rPr>
            </w:r>
            <w:r w:rsidR="00DD234E" w:rsidRPr="0009603B">
              <w:rPr>
                <w:b/>
                <w:noProof/>
                <w:webHidden/>
              </w:rPr>
              <w:fldChar w:fldCharType="separate"/>
            </w:r>
            <w:r w:rsidR="00C873D4">
              <w:rPr>
                <w:b/>
                <w:noProof/>
                <w:webHidden/>
              </w:rPr>
              <w:t>25</w:t>
            </w:r>
            <w:r w:rsidR="00DD234E" w:rsidRPr="0009603B">
              <w:rPr>
                <w:b/>
                <w:noProof/>
                <w:webHidden/>
              </w:rPr>
              <w:fldChar w:fldCharType="end"/>
            </w:r>
          </w:hyperlink>
        </w:p>
        <w:p w14:paraId="345BEE6E" w14:textId="72E5E4FA" w:rsidR="00DD234E" w:rsidRPr="0009603B" w:rsidRDefault="00485AEC" w:rsidP="00DD234E">
          <w:pPr>
            <w:pStyle w:val="TOC1"/>
            <w:rPr>
              <w:rFonts w:asciiTheme="minorHAnsi" w:eastAsiaTheme="minorEastAsia" w:hAnsiTheme="minorHAnsi" w:cstheme="minorBidi"/>
              <w:b/>
              <w:noProof/>
            </w:rPr>
          </w:pPr>
          <w:hyperlink w:anchor="_Toc64228879" w:history="1">
            <w:r w:rsidR="00DD234E" w:rsidRPr="0009603B">
              <w:rPr>
                <w:rStyle w:val="Hyperlink"/>
                <w:rFonts w:ascii="Times New Roman" w:hAnsi="Times New Roman" w:cs="Times New Roman"/>
                <w:b/>
                <w:noProof/>
              </w:rPr>
              <w:t>References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_Toc64228879 \h </w:instrText>
            </w:r>
            <w:r w:rsidR="00DD234E" w:rsidRPr="0009603B">
              <w:rPr>
                <w:b/>
                <w:noProof/>
                <w:webHidden/>
              </w:rPr>
            </w:r>
            <w:r w:rsidR="00DD234E" w:rsidRPr="0009603B">
              <w:rPr>
                <w:b/>
                <w:noProof/>
                <w:webHidden/>
              </w:rPr>
              <w:fldChar w:fldCharType="separate"/>
            </w:r>
            <w:r w:rsidR="00C873D4">
              <w:rPr>
                <w:b/>
                <w:noProof/>
                <w:webHidden/>
              </w:rPr>
              <w:t>26</w:t>
            </w:r>
            <w:r w:rsidR="00DD234E" w:rsidRPr="0009603B">
              <w:rPr>
                <w:b/>
                <w:noProof/>
                <w:webHidden/>
              </w:rPr>
              <w:fldChar w:fldCharType="end"/>
            </w:r>
          </w:hyperlink>
        </w:p>
        <w:p w14:paraId="45D6B326" w14:textId="02D8D9D9" w:rsidR="00DD234E" w:rsidRPr="0009603B" w:rsidRDefault="00485AEC">
          <w:pPr>
            <w:pStyle w:val="TOC2"/>
            <w:rPr>
              <w:rFonts w:asciiTheme="minorHAnsi" w:eastAsiaTheme="minorEastAsia" w:hAnsiTheme="minorHAnsi" w:cstheme="minorBidi"/>
              <w:b/>
              <w:noProof/>
            </w:rPr>
          </w:pPr>
          <w:hyperlink w:anchor="_Toc64228881" w:history="1">
            <w:r w:rsidR="00DD234E" w:rsidRPr="0009603B">
              <w:rPr>
                <w:rStyle w:val="Hyperlink"/>
                <w:rFonts w:ascii="Times New Roman" w:hAnsi="Times New Roman" w:cs="Times New Roman"/>
                <w:b/>
                <w:noProof/>
                <w:color w:val="auto"/>
              </w:rPr>
              <w:t>Appendix A: Site Photographs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_Toc64228881 \h </w:instrText>
            </w:r>
            <w:r w:rsidR="00DD234E" w:rsidRPr="0009603B">
              <w:rPr>
                <w:b/>
                <w:noProof/>
                <w:webHidden/>
              </w:rPr>
            </w:r>
            <w:r w:rsidR="00DD234E" w:rsidRPr="0009603B">
              <w:rPr>
                <w:b/>
                <w:noProof/>
                <w:webHidden/>
              </w:rPr>
              <w:fldChar w:fldCharType="separate"/>
            </w:r>
            <w:r w:rsidR="00C873D4">
              <w:rPr>
                <w:b/>
                <w:noProof/>
                <w:webHidden/>
              </w:rPr>
              <w:t>29</w:t>
            </w:r>
            <w:r w:rsidR="00DD234E" w:rsidRPr="0009603B">
              <w:rPr>
                <w:b/>
                <w:noProof/>
                <w:webHidden/>
              </w:rPr>
              <w:fldChar w:fldCharType="end"/>
            </w:r>
          </w:hyperlink>
        </w:p>
        <w:p w14:paraId="58A393B1" w14:textId="6D5015BB" w:rsidR="00DD234E" w:rsidRPr="0009603B" w:rsidRDefault="00485AEC">
          <w:pPr>
            <w:pStyle w:val="TOC2"/>
            <w:rPr>
              <w:rFonts w:asciiTheme="minorHAnsi" w:eastAsiaTheme="minorEastAsia" w:hAnsiTheme="minorHAnsi" w:cstheme="minorBidi"/>
              <w:b/>
              <w:noProof/>
            </w:rPr>
          </w:pPr>
          <w:hyperlink w:anchor="_Toc64228882" w:history="1">
            <w:r w:rsidR="00DD234E" w:rsidRPr="0009603B">
              <w:rPr>
                <w:rStyle w:val="Hyperlink"/>
                <w:rFonts w:ascii="Times New Roman" w:hAnsi="Times New Roman" w:cs="Times New Roman"/>
                <w:b/>
                <w:noProof/>
                <w:color w:val="auto"/>
              </w:rPr>
              <w:t>Appendix B: Press Releases (Page 1 of 5)</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_Toc64228882 \h </w:instrText>
            </w:r>
            <w:r w:rsidR="00DD234E" w:rsidRPr="0009603B">
              <w:rPr>
                <w:b/>
                <w:noProof/>
                <w:webHidden/>
              </w:rPr>
            </w:r>
            <w:r w:rsidR="00DD234E" w:rsidRPr="0009603B">
              <w:rPr>
                <w:b/>
                <w:noProof/>
                <w:webHidden/>
              </w:rPr>
              <w:fldChar w:fldCharType="separate"/>
            </w:r>
            <w:r w:rsidR="00C873D4">
              <w:rPr>
                <w:b/>
                <w:noProof/>
                <w:webHidden/>
              </w:rPr>
              <w:t>34</w:t>
            </w:r>
            <w:r w:rsidR="00DD234E" w:rsidRPr="0009603B">
              <w:rPr>
                <w:b/>
                <w:noProof/>
                <w:webHidden/>
              </w:rPr>
              <w:fldChar w:fldCharType="end"/>
            </w:r>
          </w:hyperlink>
        </w:p>
        <w:p w14:paraId="1665D3CE" w14:textId="2DC8E0D7" w:rsidR="00DD234E" w:rsidRPr="0009603B" w:rsidRDefault="00485AEC">
          <w:pPr>
            <w:pStyle w:val="TOC2"/>
            <w:rPr>
              <w:rFonts w:asciiTheme="minorHAnsi" w:eastAsiaTheme="minorEastAsia" w:hAnsiTheme="minorHAnsi" w:cstheme="minorBidi"/>
              <w:b/>
              <w:noProof/>
            </w:rPr>
          </w:pPr>
          <w:hyperlink w:anchor="_Toc64228883" w:history="1">
            <w:r w:rsidR="00DD234E" w:rsidRPr="0009603B">
              <w:rPr>
                <w:rStyle w:val="Hyperlink"/>
                <w:rFonts w:ascii="Times New Roman" w:hAnsi="Times New Roman" w:cs="Times New Roman"/>
                <w:b/>
                <w:noProof/>
                <w:color w:val="auto"/>
              </w:rPr>
              <w:t>Appendix C: Chain-of-Custody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_Toc64228883 \h </w:instrText>
            </w:r>
            <w:r w:rsidR="00DD234E" w:rsidRPr="0009603B">
              <w:rPr>
                <w:b/>
                <w:noProof/>
                <w:webHidden/>
              </w:rPr>
            </w:r>
            <w:r w:rsidR="00DD234E" w:rsidRPr="0009603B">
              <w:rPr>
                <w:b/>
                <w:noProof/>
                <w:webHidden/>
              </w:rPr>
              <w:fldChar w:fldCharType="separate"/>
            </w:r>
            <w:r w:rsidR="00C873D4">
              <w:rPr>
                <w:b/>
                <w:noProof/>
                <w:webHidden/>
              </w:rPr>
              <w:t>39</w:t>
            </w:r>
            <w:r w:rsidR="00DD234E" w:rsidRPr="0009603B">
              <w:rPr>
                <w:b/>
                <w:noProof/>
                <w:webHidden/>
              </w:rPr>
              <w:fldChar w:fldCharType="end"/>
            </w:r>
          </w:hyperlink>
        </w:p>
        <w:p w14:paraId="5B7B4BE4" w14:textId="09C6D2C1" w:rsidR="00DD234E" w:rsidRPr="0009603B" w:rsidRDefault="00485AEC">
          <w:pPr>
            <w:pStyle w:val="TOC2"/>
            <w:rPr>
              <w:rFonts w:asciiTheme="minorHAnsi" w:eastAsiaTheme="minorEastAsia" w:hAnsiTheme="minorHAnsi" w:cstheme="minorBidi"/>
              <w:b/>
              <w:noProof/>
            </w:rPr>
          </w:pPr>
          <w:hyperlink w:anchor="_Toc64228884" w:history="1">
            <w:r w:rsidR="0009603B">
              <w:rPr>
                <w:rStyle w:val="Hyperlink"/>
                <w:rFonts w:ascii="Times New Roman" w:hAnsi="Times New Roman" w:cs="Times New Roman"/>
                <w:b/>
                <w:noProof/>
                <w:color w:val="auto"/>
              </w:rPr>
              <w:t xml:space="preserve">Appendix D: </w:t>
            </w:r>
            <w:r w:rsidR="00DD234E" w:rsidRPr="0009603B">
              <w:rPr>
                <w:rStyle w:val="Hyperlink"/>
                <w:rFonts w:ascii="Times New Roman" w:hAnsi="Times New Roman" w:cs="Times New Roman"/>
                <w:b/>
                <w:noProof/>
                <w:color w:val="auto"/>
              </w:rPr>
              <w:t>Marine Beach Sanitary Survey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_Toc64228884 \h </w:instrText>
            </w:r>
            <w:r w:rsidR="00DD234E" w:rsidRPr="0009603B">
              <w:rPr>
                <w:b/>
                <w:noProof/>
                <w:webHidden/>
              </w:rPr>
            </w:r>
            <w:r w:rsidR="00DD234E" w:rsidRPr="0009603B">
              <w:rPr>
                <w:b/>
                <w:noProof/>
                <w:webHidden/>
              </w:rPr>
              <w:fldChar w:fldCharType="separate"/>
            </w:r>
            <w:r w:rsidR="00C873D4">
              <w:rPr>
                <w:b/>
                <w:noProof/>
                <w:webHidden/>
              </w:rPr>
              <w:t>40</w:t>
            </w:r>
            <w:r w:rsidR="00DD234E" w:rsidRPr="0009603B">
              <w:rPr>
                <w:b/>
                <w:noProof/>
                <w:webHidden/>
              </w:rPr>
              <w:fldChar w:fldCharType="end"/>
            </w:r>
          </w:hyperlink>
        </w:p>
        <w:p w14:paraId="241B63AA" w14:textId="4D655BFB" w:rsidR="00DD234E" w:rsidRPr="0009603B" w:rsidRDefault="00485AEC">
          <w:pPr>
            <w:pStyle w:val="TOC2"/>
            <w:rPr>
              <w:rFonts w:asciiTheme="minorHAnsi" w:eastAsiaTheme="minorEastAsia" w:hAnsiTheme="minorHAnsi" w:cstheme="minorBidi"/>
              <w:b/>
              <w:noProof/>
            </w:rPr>
          </w:pPr>
          <w:hyperlink w:anchor="_Toc64228885" w:history="1">
            <w:r w:rsidR="00DD234E" w:rsidRPr="0009603B">
              <w:rPr>
                <w:rStyle w:val="Hyperlink"/>
                <w:rFonts w:ascii="Times New Roman" w:hAnsi="Times New Roman" w:cs="Times New Roman"/>
                <w:b/>
                <w:noProof/>
                <w:color w:val="auto"/>
              </w:rPr>
              <w:t>Appendix E: 2020 Samples Valu</w:t>
            </w:r>
            <w:r w:rsidR="0009603B" w:rsidRPr="0009603B">
              <w:rPr>
                <w:rStyle w:val="Hyperlink"/>
                <w:rFonts w:ascii="Times New Roman" w:hAnsi="Times New Roman" w:cs="Times New Roman"/>
                <w:b/>
                <w:noProof/>
                <w:color w:val="auto"/>
              </w:rPr>
              <w:t>es and Exceedances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_Toc64228885 \h </w:instrText>
            </w:r>
            <w:r w:rsidR="00DD234E" w:rsidRPr="0009603B">
              <w:rPr>
                <w:b/>
                <w:noProof/>
                <w:webHidden/>
              </w:rPr>
            </w:r>
            <w:r w:rsidR="00DD234E" w:rsidRPr="0009603B">
              <w:rPr>
                <w:b/>
                <w:noProof/>
                <w:webHidden/>
              </w:rPr>
              <w:fldChar w:fldCharType="separate"/>
            </w:r>
            <w:r w:rsidR="00C873D4">
              <w:rPr>
                <w:b/>
                <w:noProof/>
                <w:webHidden/>
              </w:rPr>
              <w:t>41</w:t>
            </w:r>
            <w:r w:rsidR="00DD234E" w:rsidRPr="0009603B">
              <w:rPr>
                <w:b/>
                <w:noProof/>
                <w:webHidden/>
              </w:rPr>
              <w:fldChar w:fldCharType="end"/>
            </w:r>
          </w:hyperlink>
        </w:p>
        <w:p w14:paraId="49CB3192" w14:textId="786E7EBC" w:rsidR="00DD234E" w:rsidRPr="0009603B" w:rsidRDefault="00485AEC">
          <w:pPr>
            <w:pStyle w:val="TOC2"/>
            <w:rPr>
              <w:rFonts w:asciiTheme="minorHAnsi" w:eastAsiaTheme="minorEastAsia" w:hAnsiTheme="minorHAnsi" w:cstheme="minorBidi"/>
              <w:b/>
              <w:noProof/>
            </w:rPr>
          </w:pPr>
          <w:hyperlink w:anchor="_Toc64228886" w:history="1">
            <w:r w:rsidR="00DD234E" w:rsidRPr="0009603B">
              <w:rPr>
                <w:rStyle w:val="Hyperlink"/>
                <w:rFonts w:ascii="Times New Roman" w:hAnsi="Times New Roman" w:cs="Times New Roman"/>
                <w:b/>
                <w:noProof/>
                <w:color w:val="auto"/>
              </w:rPr>
              <w:t>Appendix F: Microbial Source Tracing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_Toc64228886 \h </w:instrText>
            </w:r>
            <w:r w:rsidR="00DD234E" w:rsidRPr="0009603B">
              <w:rPr>
                <w:b/>
                <w:noProof/>
                <w:webHidden/>
              </w:rPr>
            </w:r>
            <w:r w:rsidR="00DD234E" w:rsidRPr="0009603B">
              <w:rPr>
                <w:b/>
                <w:noProof/>
                <w:webHidden/>
              </w:rPr>
              <w:fldChar w:fldCharType="separate"/>
            </w:r>
            <w:r w:rsidR="00C873D4">
              <w:rPr>
                <w:b/>
                <w:noProof/>
                <w:webHidden/>
              </w:rPr>
              <w:t>47</w:t>
            </w:r>
            <w:r w:rsidR="00DD234E" w:rsidRPr="0009603B">
              <w:rPr>
                <w:b/>
                <w:noProof/>
                <w:webHidden/>
              </w:rPr>
              <w:fldChar w:fldCharType="end"/>
            </w:r>
          </w:hyperlink>
        </w:p>
        <w:p w14:paraId="13398C74" w14:textId="39D9C4DF" w:rsidR="00DD234E" w:rsidRPr="0009603B" w:rsidRDefault="00485AEC">
          <w:pPr>
            <w:pStyle w:val="TOC2"/>
            <w:rPr>
              <w:rFonts w:asciiTheme="minorHAnsi" w:eastAsiaTheme="minorEastAsia" w:hAnsiTheme="minorHAnsi" w:cstheme="minorBidi"/>
              <w:b/>
              <w:noProof/>
            </w:rPr>
          </w:pPr>
          <w:hyperlink w:anchor="_Toc64228887" w:history="1">
            <w:r w:rsidR="00DD234E" w:rsidRPr="0009603B">
              <w:rPr>
                <w:rStyle w:val="Hyperlink"/>
                <w:rFonts w:ascii="Times New Roman" w:hAnsi="Times New Roman" w:cs="Times New Roman"/>
                <w:b/>
                <w:noProof/>
                <w:color w:val="auto"/>
              </w:rPr>
              <w:t>Appendix G: ADEC Water Quality Standards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_Toc64228887 \h </w:instrText>
            </w:r>
            <w:r w:rsidR="00DD234E" w:rsidRPr="0009603B">
              <w:rPr>
                <w:b/>
                <w:noProof/>
                <w:webHidden/>
              </w:rPr>
            </w:r>
            <w:r w:rsidR="00DD234E" w:rsidRPr="0009603B">
              <w:rPr>
                <w:b/>
                <w:noProof/>
                <w:webHidden/>
              </w:rPr>
              <w:fldChar w:fldCharType="separate"/>
            </w:r>
            <w:r w:rsidR="00C873D4">
              <w:rPr>
                <w:b/>
                <w:noProof/>
                <w:webHidden/>
              </w:rPr>
              <w:t>48</w:t>
            </w:r>
            <w:r w:rsidR="00DD234E" w:rsidRPr="0009603B">
              <w:rPr>
                <w:b/>
                <w:noProof/>
                <w:webHidden/>
              </w:rPr>
              <w:fldChar w:fldCharType="end"/>
            </w:r>
          </w:hyperlink>
        </w:p>
        <w:p w14:paraId="58B628F1" w14:textId="08D04933" w:rsidR="00AF26E5" w:rsidRPr="00BE57F3" w:rsidRDefault="00275A30">
          <w:pPr>
            <w:rPr>
              <w:rFonts w:ascii="Times New Roman" w:hAnsi="Times New Roman" w:cs="Times New Roman"/>
              <w:sz w:val="28"/>
            </w:rPr>
          </w:pPr>
          <w:r w:rsidRPr="00BE57F3">
            <w:rPr>
              <w:rFonts w:ascii="Times New Roman" w:hAnsi="Times New Roman" w:cs="Times New Roman"/>
              <w:b/>
              <w:bCs/>
              <w:noProof/>
              <w:color w:val="000000" w:themeColor="text1"/>
              <w:sz w:val="96"/>
              <w:szCs w:val="28"/>
            </w:rPr>
            <w:fldChar w:fldCharType="end"/>
          </w:r>
        </w:p>
      </w:sdtContent>
    </w:sdt>
    <w:p w14:paraId="5F4D9C4F" w14:textId="77777777" w:rsidR="00A918E9" w:rsidRPr="00BE57F3" w:rsidRDefault="00A918E9">
      <w:pPr>
        <w:pStyle w:val="TableofFigures"/>
        <w:tabs>
          <w:tab w:val="right" w:leader="dot" w:pos="9350"/>
        </w:tabs>
        <w:rPr>
          <w:rFonts w:ascii="Times New Roman" w:hAnsi="Times New Roman" w:cs="Times New Roman"/>
          <w:b/>
          <w:color w:val="548DD4"/>
          <w:sz w:val="44"/>
          <w:szCs w:val="32"/>
        </w:rPr>
      </w:pPr>
    </w:p>
    <w:p w14:paraId="3F727F15" w14:textId="77777777" w:rsidR="00C47B5E" w:rsidRPr="00BE57F3" w:rsidRDefault="00C47B5E" w:rsidP="00C47B5E">
      <w:pPr>
        <w:rPr>
          <w:rFonts w:ascii="Times New Roman" w:hAnsi="Times New Roman" w:cs="Times New Roman"/>
        </w:rPr>
      </w:pPr>
    </w:p>
    <w:p w14:paraId="26821030" w14:textId="77777777" w:rsidR="00C47B5E" w:rsidRPr="00BE57F3" w:rsidRDefault="00C47B5E" w:rsidP="00C47B5E">
      <w:pPr>
        <w:rPr>
          <w:rFonts w:ascii="Times New Roman" w:hAnsi="Times New Roman" w:cs="Times New Roman"/>
        </w:rPr>
      </w:pPr>
    </w:p>
    <w:p w14:paraId="66B3C6D2" w14:textId="77777777" w:rsidR="00A918E9" w:rsidRPr="00BE57F3" w:rsidRDefault="00A918E9" w:rsidP="00A918E9">
      <w:pPr>
        <w:rPr>
          <w:rFonts w:ascii="Times New Roman" w:hAnsi="Times New Roman" w:cs="Times New Roman"/>
        </w:rPr>
      </w:pPr>
    </w:p>
    <w:p w14:paraId="48ED659E" w14:textId="43520EDA" w:rsidR="005434F2" w:rsidRPr="00BE57F3" w:rsidRDefault="005434F2" w:rsidP="00A918E9">
      <w:pPr>
        <w:rPr>
          <w:rFonts w:ascii="Times New Roman" w:hAnsi="Times New Roman" w:cs="Times New Roman"/>
        </w:rPr>
      </w:pPr>
    </w:p>
    <w:p w14:paraId="25D13679" w14:textId="77777777" w:rsidR="00A918E9" w:rsidRPr="00BE57F3" w:rsidRDefault="00A918E9" w:rsidP="00BE57F3">
      <w:pPr>
        <w:pStyle w:val="Heading1"/>
        <w:rPr>
          <w:rFonts w:ascii="Times New Roman" w:hAnsi="Times New Roman" w:cs="Times New Roman"/>
          <w:b/>
          <w:color w:val="2E74B5" w:themeColor="accent1" w:themeShade="BF"/>
        </w:rPr>
      </w:pPr>
      <w:bookmarkStart w:id="7" w:name="_Toc64228856"/>
      <w:r w:rsidRPr="00BE57F3">
        <w:rPr>
          <w:rFonts w:ascii="Times New Roman" w:hAnsi="Times New Roman" w:cs="Times New Roman"/>
          <w:b/>
          <w:color w:val="2E74B5" w:themeColor="accent1" w:themeShade="BF"/>
        </w:rPr>
        <w:lastRenderedPageBreak/>
        <w:t>List of Tables</w:t>
      </w:r>
      <w:bookmarkEnd w:id="7"/>
    </w:p>
    <w:p w14:paraId="45C7AA80" w14:textId="57A893F4" w:rsidR="00A2010D" w:rsidRPr="00420CC5" w:rsidRDefault="00275A30">
      <w:pPr>
        <w:pStyle w:val="TableofFigures"/>
        <w:tabs>
          <w:tab w:val="right" w:leader="dot" w:pos="9350"/>
        </w:tabs>
        <w:rPr>
          <w:rFonts w:asciiTheme="minorHAnsi" w:eastAsiaTheme="minorEastAsia" w:hAnsiTheme="minorHAnsi" w:cstheme="minorBidi"/>
          <w:noProof/>
          <w:sz w:val="24"/>
          <w:szCs w:val="24"/>
        </w:rPr>
      </w:pPr>
      <w:r w:rsidRPr="00420CC5">
        <w:rPr>
          <w:rFonts w:ascii="Times New Roman" w:hAnsi="Times New Roman" w:cs="Times New Roman"/>
          <w:b/>
          <w:color w:val="548DD4"/>
          <w:sz w:val="24"/>
          <w:szCs w:val="24"/>
        </w:rPr>
        <w:fldChar w:fldCharType="begin"/>
      </w:r>
      <w:r w:rsidR="00A918E9" w:rsidRPr="00420CC5">
        <w:rPr>
          <w:rFonts w:ascii="Times New Roman" w:hAnsi="Times New Roman" w:cs="Times New Roman"/>
          <w:b/>
          <w:color w:val="548DD4"/>
          <w:sz w:val="24"/>
          <w:szCs w:val="24"/>
        </w:rPr>
        <w:instrText xml:space="preserve"> TOC \h \z \c "Table" </w:instrText>
      </w:r>
      <w:r w:rsidRPr="00420CC5">
        <w:rPr>
          <w:rFonts w:ascii="Times New Roman" w:hAnsi="Times New Roman" w:cs="Times New Roman"/>
          <w:b/>
          <w:color w:val="548DD4"/>
          <w:sz w:val="24"/>
          <w:szCs w:val="24"/>
        </w:rPr>
        <w:fldChar w:fldCharType="separate"/>
      </w:r>
      <w:hyperlink w:anchor="_Toc64229317" w:history="1">
        <w:r w:rsidR="00420CC5">
          <w:rPr>
            <w:rStyle w:val="Hyperlink"/>
            <w:rFonts w:ascii="Times New Roman" w:hAnsi="Times New Roman" w:cs="Times New Roman"/>
            <w:noProof/>
            <w:sz w:val="24"/>
            <w:szCs w:val="24"/>
          </w:rPr>
          <w:t xml:space="preserve">Table 1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2019-2020 Kenai beach bacteria monitoring sites.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_Toc64229317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5</w:t>
        </w:r>
        <w:r w:rsidR="00A2010D" w:rsidRPr="00420CC5">
          <w:rPr>
            <w:noProof/>
            <w:webHidden/>
            <w:sz w:val="24"/>
            <w:szCs w:val="24"/>
          </w:rPr>
          <w:fldChar w:fldCharType="end"/>
        </w:r>
      </w:hyperlink>
    </w:p>
    <w:p w14:paraId="17E4C3C0" w14:textId="4AAABF93" w:rsidR="00A2010D" w:rsidRPr="00420CC5" w:rsidRDefault="00485AEC">
      <w:pPr>
        <w:pStyle w:val="TableofFigures"/>
        <w:tabs>
          <w:tab w:val="right" w:leader="dot" w:pos="9350"/>
        </w:tabs>
        <w:rPr>
          <w:rFonts w:asciiTheme="minorHAnsi" w:eastAsiaTheme="minorEastAsia" w:hAnsiTheme="minorHAnsi" w:cstheme="minorBidi"/>
          <w:noProof/>
          <w:sz w:val="24"/>
          <w:szCs w:val="24"/>
        </w:rPr>
      </w:pPr>
      <w:hyperlink w:anchor="_Toc64229318" w:history="1">
        <w:r w:rsidR="00420CC5">
          <w:rPr>
            <w:rStyle w:val="Hyperlink"/>
            <w:rFonts w:ascii="Times New Roman" w:hAnsi="Times New Roman" w:cs="Times New Roman"/>
            <w:noProof/>
            <w:sz w:val="24"/>
            <w:szCs w:val="24"/>
          </w:rPr>
          <w:t xml:space="preserve">Table 2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Summary statistics by site and bacteria species.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_Toc64229318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12</w:t>
        </w:r>
        <w:r w:rsidR="00A2010D" w:rsidRPr="00420CC5">
          <w:rPr>
            <w:noProof/>
            <w:webHidden/>
            <w:sz w:val="24"/>
            <w:szCs w:val="24"/>
          </w:rPr>
          <w:fldChar w:fldCharType="end"/>
        </w:r>
      </w:hyperlink>
    </w:p>
    <w:p w14:paraId="3E3648A9" w14:textId="540152C8" w:rsidR="00A2010D" w:rsidRPr="00420CC5" w:rsidRDefault="00485AEC">
      <w:pPr>
        <w:pStyle w:val="TableofFigures"/>
        <w:tabs>
          <w:tab w:val="right" w:leader="dot" w:pos="9350"/>
        </w:tabs>
        <w:rPr>
          <w:rFonts w:asciiTheme="minorHAnsi" w:eastAsiaTheme="minorEastAsia" w:hAnsiTheme="minorHAnsi" w:cstheme="minorBidi"/>
          <w:noProof/>
          <w:sz w:val="24"/>
          <w:szCs w:val="24"/>
        </w:rPr>
      </w:pPr>
      <w:hyperlink w:anchor="_Toc64229319" w:history="1">
        <w:r w:rsidR="00420CC5">
          <w:rPr>
            <w:rStyle w:val="Hyperlink"/>
            <w:rFonts w:ascii="Times New Roman" w:hAnsi="Times New Roman" w:cs="Times New Roman"/>
            <w:noProof/>
            <w:sz w:val="24"/>
            <w:szCs w:val="24"/>
          </w:rPr>
          <w:t xml:space="preserve">Table 3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Mean percent difference between replicate sample val</w:t>
        </w:r>
        <w:r w:rsidR="00420CC5">
          <w:rPr>
            <w:rStyle w:val="Hyperlink"/>
            <w:rFonts w:ascii="Times New Roman" w:hAnsi="Times New Roman" w:cs="Times New Roman"/>
            <w:noProof/>
            <w:sz w:val="24"/>
            <w:szCs w:val="24"/>
          </w:rPr>
          <w:t>ues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_Toc64229319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12</w:t>
        </w:r>
        <w:r w:rsidR="00A2010D" w:rsidRPr="00420CC5">
          <w:rPr>
            <w:noProof/>
            <w:webHidden/>
            <w:sz w:val="24"/>
            <w:szCs w:val="24"/>
          </w:rPr>
          <w:fldChar w:fldCharType="end"/>
        </w:r>
      </w:hyperlink>
    </w:p>
    <w:p w14:paraId="438E3FCE" w14:textId="7236BCC1" w:rsidR="00A2010D" w:rsidRPr="00420CC5" w:rsidRDefault="00485AEC">
      <w:pPr>
        <w:pStyle w:val="TableofFigures"/>
        <w:tabs>
          <w:tab w:val="right" w:leader="dot" w:pos="9350"/>
        </w:tabs>
        <w:rPr>
          <w:rFonts w:asciiTheme="minorHAnsi" w:eastAsiaTheme="minorEastAsia" w:hAnsiTheme="minorHAnsi" w:cstheme="minorBidi"/>
          <w:noProof/>
          <w:sz w:val="24"/>
          <w:szCs w:val="24"/>
        </w:rPr>
      </w:pPr>
      <w:hyperlink w:anchor="_Toc64229320" w:history="1">
        <w:r w:rsidR="00A2010D" w:rsidRPr="00420CC5">
          <w:rPr>
            <w:rStyle w:val="Hyperlink"/>
            <w:rFonts w:ascii="Times New Roman" w:hAnsi="Times New Roman" w:cs="Times New Roman"/>
            <w:noProof/>
            <w:sz w:val="24"/>
            <w:szCs w:val="24"/>
          </w:rPr>
          <w:t xml:space="preserve">Table 4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Overall seasonal criteria exceedances for fecal coliform and enterococci.</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_Toc64229320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14</w:t>
        </w:r>
        <w:r w:rsidR="00A2010D" w:rsidRPr="00420CC5">
          <w:rPr>
            <w:noProof/>
            <w:webHidden/>
            <w:sz w:val="24"/>
            <w:szCs w:val="24"/>
          </w:rPr>
          <w:fldChar w:fldCharType="end"/>
        </w:r>
      </w:hyperlink>
    </w:p>
    <w:p w14:paraId="43329575" w14:textId="0913705A" w:rsidR="00A2010D" w:rsidRPr="00420CC5" w:rsidRDefault="00485AEC">
      <w:pPr>
        <w:pStyle w:val="TableofFigures"/>
        <w:tabs>
          <w:tab w:val="right" w:leader="dot" w:pos="9350"/>
        </w:tabs>
        <w:rPr>
          <w:rFonts w:asciiTheme="minorHAnsi" w:eastAsiaTheme="minorEastAsia" w:hAnsiTheme="minorHAnsi" w:cstheme="minorBidi"/>
          <w:noProof/>
          <w:sz w:val="24"/>
          <w:szCs w:val="24"/>
        </w:rPr>
      </w:pPr>
      <w:hyperlink w:anchor="_Toc64229321" w:history="1">
        <w:r w:rsidR="00A2010D" w:rsidRPr="00420CC5">
          <w:rPr>
            <w:rStyle w:val="Hyperlink"/>
            <w:rFonts w:ascii="Times New Roman" w:hAnsi="Times New Roman" w:cs="Times New Roman"/>
            <w:noProof/>
            <w:sz w:val="24"/>
            <w:szCs w:val="24"/>
          </w:rPr>
          <w:t>Table 5 – Percent of fecal coliform samples exceeding seasonal criteria.</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_Toc64229321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16</w:t>
        </w:r>
        <w:r w:rsidR="00A2010D" w:rsidRPr="00420CC5">
          <w:rPr>
            <w:noProof/>
            <w:webHidden/>
            <w:sz w:val="24"/>
            <w:szCs w:val="24"/>
          </w:rPr>
          <w:fldChar w:fldCharType="end"/>
        </w:r>
      </w:hyperlink>
    </w:p>
    <w:p w14:paraId="069C7842" w14:textId="62E5CFEB" w:rsidR="00A2010D" w:rsidRPr="00420CC5" w:rsidRDefault="00485AEC">
      <w:pPr>
        <w:pStyle w:val="TableofFigures"/>
        <w:tabs>
          <w:tab w:val="right" w:leader="dot" w:pos="9350"/>
        </w:tabs>
        <w:rPr>
          <w:rFonts w:asciiTheme="minorHAnsi" w:eastAsiaTheme="minorEastAsia" w:hAnsiTheme="minorHAnsi" w:cstheme="minorBidi"/>
          <w:noProof/>
          <w:sz w:val="24"/>
          <w:szCs w:val="24"/>
        </w:rPr>
      </w:pPr>
      <w:hyperlink w:anchor="_Toc64229322" w:history="1">
        <w:r w:rsidR="00A2010D" w:rsidRPr="00420CC5">
          <w:rPr>
            <w:rStyle w:val="Hyperlink"/>
            <w:rFonts w:ascii="Times New Roman" w:hAnsi="Times New Roman" w:cs="Times New Roman"/>
            <w:noProof/>
            <w:sz w:val="24"/>
            <w:szCs w:val="24"/>
          </w:rPr>
          <w:t>Table 6 – Seasonal geomet</w:t>
        </w:r>
        <w:r w:rsidR="009E206F" w:rsidRPr="00420CC5">
          <w:rPr>
            <w:rStyle w:val="Hyperlink"/>
            <w:rFonts w:ascii="Times New Roman" w:hAnsi="Times New Roman" w:cs="Times New Roman"/>
            <w:noProof/>
            <w:sz w:val="24"/>
            <w:szCs w:val="24"/>
          </w:rPr>
          <w:t>ric mean values</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_Toc64229322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17</w:t>
        </w:r>
        <w:r w:rsidR="00A2010D" w:rsidRPr="00420CC5">
          <w:rPr>
            <w:noProof/>
            <w:webHidden/>
            <w:sz w:val="24"/>
            <w:szCs w:val="24"/>
          </w:rPr>
          <w:fldChar w:fldCharType="end"/>
        </w:r>
      </w:hyperlink>
    </w:p>
    <w:p w14:paraId="3BBE2BC8" w14:textId="62D754CF" w:rsidR="00A2010D" w:rsidRPr="00420CC5" w:rsidRDefault="00485AEC">
      <w:pPr>
        <w:pStyle w:val="TableofFigures"/>
        <w:tabs>
          <w:tab w:val="right" w:leader="dot" w:pos="9350"/>
        </w:tabs>
        <w:rPr>
          <w:rFonts w:asciiTheme="minorHAnsi" w:eastAsiaTheme="minorEastAsia" w:hAnsiTheme="minorHAnsi" w:cstheme="minorBidi"/>
          <w:noProof/>
          <w:sz w:val="24"/>
          <w:szCs w:val="24"/>
        </w:rPr>
      </w:pPr>
      <w:hyperlink w:anchor="_Toc64229323" w:history="1">
        <w:r w:rsidR="00420CC5">
          <w:rPr>
            <w:rStyle w:val="Hyperlink"/>
            <w:rFonts w:ascii="Times New Roman" w:hAnsi="Times New Roman" w:cs="Times New Roman"/>
            <w:noProof/>
            <w:sz w:val="24"/>
            <w:szCs w:val="24"/>
          </w:rPr>
          <w:t xml:space="preserve">Table 7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Percent of e</w:t>
        </w:r>
        <w:r w:rsidR="009E206F" w:rsidRPr="00420CC5">
          <w:rPr>
            <w:rStyle w:val="Hyperlink"/>
            <w:rFonts w:ascii="Times New Roman" w:hAnsi="Times New Roman" w:cs="Times New Roman"/>
            <w:noProof/>
            <w:sz w:val="24"/>
            <w:szCs w:val="24"/>
          </w:rPr>
          <w:t>nterococci samples exceeding seasonal criteria</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_Toc64229323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19</w:t>
        </w:r>
        <w:r w:rsidR="00A2010D" w:rsidRPr="00420CC5">
          <w:rPr>
            <w:noProof/>
            <w:webHidden/>
            <w:sz w:val="24"/>
            <w:szCs w:val="24"/>
          </w:rPr>
          <w:fldChar w:fldCharType="end"/>
        </w:r>
      </w:hyperlink>
    </w:p>
    <w:p w14:paraId="09A26D27" w14:textId="3F46D01F" w:rsidR="00A2010D" w:rsidRPr="00420CC5" w:rsidRDefault="00485AEC">
      <w:pPr>
        <w:pStyle w:val="TableofFigures"/>
        <w:tabs>
          <w:tab w:val="right" w:leader="dot" w:pos="9350"/>
        </w:tabs>
        <w:rPr>
          <w:rFonts w:asciiTheme="minorHAnsi" w:eastAsiaTheme="minorEastAsia" w:hAnsiTheme="minorHAnsi" w:cstheme="minorBidi"/>
          <w:noProof/>
          <w:sz w:val="24"/>
          <w:szCs w:val="24"/>
        </w:rPr>
      </w:pPr>
      <w:hyperlink w:anchor="_Toc64229324" w:history="1">
        <w:r w:rsidR="00D36CF0" w:rsidRPr="00420CC5">
          <w:rPr>
            <w:rStyle w:val="Hyperlink"/>
            <w:rFonts w:ascii="Times New Roman" w:hAnsi="Times New Roman" w:cs="Times New Roman"/>
            <w:noProof/>
            <w:sz w:val="24"/>
            <w:szCs w:val="24"/>
          </w:rPr>
          <w:t>Ta</w:t>
        </w:r>
        <w:r w:rsidR="00420CC5">
          <w:rPr>
            <w:rStyle w:val="Hyperlink"/>
            <w:rFonts w:ascii="Times New Roman" w:hAnsi="Times New Roman" w:cs="Times New Roman"/>
            <w:noProof/>
            <w:sz w:val="24"/>
            <w:szCs w:val="24"/>
          </w:rPr>
          <w:t xml:space="preserve">ble 8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Microbial source tracing data </w:t>
        </w:r>
        <w:r w:rsidR="009E206F" w:rsidRPr="00420CC5">
          <w:rPr>
            <w:rStyle w:val="Hyperlink"/>
            <w:rFonts w:ascii="Times New Roman" w:hAnsi="Times New Roman" w:cs="Times New Roman"/>
            <w:noProof/>
            <w:sz w:val="24"/>
            <w:szCs w:val="24"/>
          </w:rPr>
          <w:t>2019 – 2020</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_Toc64229324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47</w:t>
        </w:r>
        <w:r w:rsidR="00A2010D" w:rsidRPr="00420CC5">
          <w:rPr>
            <w:noProof/>
            <w:webHidden/>
            <w:sz w:val="24"/>
            <w:szCs w:val="24"/>
          </w:rPr>
          <w:fldChar w:fldCharType="end"/>
        </w:r>
      </w:hyperlink>
    </w:p>
    <w:p w14:paraId="7487A4E7" w14:textId="76917879" w:rsidR="00F777F8" w:rsidRPr="00BE57F3" w:rsidRDefault="00275A30" w:rsidP="00BE57F3">
      <w:pPr>
        <w:pStyle w:val="Heading1"/>
        <w:rPr>
          <w:rFonts w:ascii="Times New Roman" w:hAnsi="Times New Roman" w:cs="Times New Roman"/>
          <w:b/>
          <w:color w:val="2E74B5" w:themeColor="accent1" w:themeShade="BF"/>
        </w:rPr>
      </w:pPr>
      <w:r w:rsidRPr="00420CC5">
        <w:rPr>
          <w:b/>
          <w:color w:val="548DD4"/>
          <w:sz w:val="24"/>
          <w:szCs w:val="24"/>
        </w:rPr>
        <w:fldChar w:fldCharType="end"/>
      </w:r>
      <w:bookmarkStart w:id="8" w:name="_Toc64228857"/>
      <w:r w:rsidR="00A918E9" w:rsidRPr="00BE57F3">
        <w:rPr>
          <w:rFonts w:ascii="Times New Roman" w:hAnsi="Times New Roman" w:cs="Times New Roman"/>
          <w:b/>
          <w:color w:val="2E74B5" w:themeColor="accent1" w:themeShade="BF"/>
        </w:rPr>
        <w:t>List of Figures</w:t>
      </w:r>
      <w:bookmarkEnd w:id="8"/>
    </w:p>
    <w:p w14:paraId="2BCA3A17" w14:textId="142EEE40" w:rsidR="003B18E9" w:rsidRPr="00420CC5" w:rsidRDefault="00275A30">
      <w:pPr>
        <w:pStyle w:val="TableofFigures"/>
        <w:tabs>
          <w:tab w:val="right" w:leader="dot" w:pos="9350"/>
        </w:tabs>
        <w:rPr>
          <w:rFonts w:asciiTheme="minorHAnsi" w:eastAsiaTheme="minorEastAsia" w:hAnsiTheme="minorHAnsi" w:cstheme="minorBidi"/>
          <w:noProof/>
          <w:sz w:val="24"/>
          <w:szCs w:val="24"/>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"Figure" </w:instrText>
      </w:r>
      <w:r w:rsidRPr="00BE57F3">
        <w:rPr>
          <w:rFonts w:ascii="Times New Roman" w:hAnsi="Times New Roman" w:cs="Times New Roman"/>
          <w:b/>
          <w:color w:val="548DD4"/>
          <w:sz w:val="44"/>
          <w:szCs w:val="32"/>
        </w:rPr>
        <w:fldChar w:fldCharType="separate"/>
      </w:r>
      <w:hyperlink w:anchor="_Toc64229495" w:history="1">
        <w:r w:rsidR="00F249B7" w:rsidRPr="00420CC5">
          <w:rPr>
            <w:rStyle w:val="Hyperlink"/>
            <w:rFonts w:ascii="Times New Roman" w:hAnsi="Times New Roman" w:cs="Times New Roman"/>
            <w:noProof/>
            <w:sz w:val="24"/>
            <w:szCs w:val="24"/>
          </w:rPr>
          <w:t>Figure 1 –</w:t>
        </w:r>
        <w:r w:rsidR="003B18E9" w:rsidRPr="00420CC5">
          <w:rPr>
            <w:rStyle w:val="Hyperlink"/>
            <w:rFonts w:ascii="Times New Roman" w:hAnsi="Times New Roman" w:cs="Times New Roman"/>
            <w:noProof/>
            <w:sz w:val="24"/>
            <w:szCs w:val="24"/>
          </w:rPr>
          <w:t xml:space="preserve"> Kenai River and Kenai Beach dipnet personal use areas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_Toc64229495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2</w:t>
        </w:r>
        <w:r w:rsidR="003B18E9" w:rsidRPr="00420CC5">
          <w:rPr>
            <w:noProof/>
            <w:webHidden/>
            <w:sz w:val="24"/>
            <w:szCs w:val="24"/>
          </w:rPr>
          <w:fldChar w:fldCharType="end"/>
        </w:r>
      </w:hyperlink>
    </w:p>
    <w:p w14:paraId="08234AF1" w14:textId="504B4292" w:rsidR="003B18E9" w:rsidRPr="00420CC5" w:rsidRDefault="00485AEC">
      <w:pPr>
        <w:pStyle w:val="TableofFigures"/>
        <w:tabs>
          <w:tab w:val="right" w:leader="dot" w:pos="9350"/>
        </w:tabs>
        <w:rPr>
          <w:rFonts w:asciiTheme="minorHAnsi" w:eastAsiaTheme="minorEastAsia" w:hAnsiTheme="minorHAnsi" w:cstheme="minorBidi"/>
          <w:noProof/>
          <w:sz w:val="24"/>
          <w:szCs w:val="24"/>
        </w:rPr>
      </w:pPr>
      <w:hyperlink w:anchor="_Toc64229496" w:history="1">
        <w:r w:rsidR="00F249B7" w:rsidRPr="00420CC5">
          <w:rPr>
            <w:rStyle w:val="Hyperlink"/>
            <w:rFonts w:ascii="Times New Roman" w:hAnsi="Times New Roman" w:cs="Times New Roman"/>
            <w:noProof/>
            <w:sz w:val="24"/>
            <w:szCs w:val="24"/>
          </w:rPr>
          <w:t>Figure 2 –</w:t>
        </w:r>
        <w:r w:rsidR="003B18E9" w:rsidRPr="00420CC5">
          <w:rPr>
            <w:rStyle w:val="Hyperlink"/>
            <w:rFonts w:ascii="Times New Roman" w:hAnsi="Times New Roman" w:cs="Times New Roman"/>
            <w:noProof/>
            <w:sz w:val="24"/>
            <w:szCs w:val="24"/>
          </w:rPr>
          <w:t xml:space="preserve"> Kenai River beach sampling sites and general gull rookery area.</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_Toc64229496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6</w:t>
        </w:r>
        <w:r w:rsidR="003B18E9" w:rsidRPr="00420CC5">
          <w:rPr>
            <w:noProof/>
            <w:webHidden/>
            <w:sz w:val="24"/>
            <w:szCs w:val="24"/>
          </w:rPr>
          <w:fldChar w:fldCharType="end"/>
        </w:r>
      </w:hyperlink>
    </w:p>
    <w:p w14:paraId="4CFEB712" w14:textId="796C540F" w:rsidR="003B18E9" w:rsidRPr="00420CC5" w:rsidRDefault="00485AEC">
      <w:pPr>
        <w:pStyle w:val="TableofFigures"/>
        <w:tabs>
          <w:tab w:val="right" w:leader="dot" w:pos="9350"/>
        </w:tabs>
        <w:rPr>
          <w:rFonts w:asciiTheme="minorHAnsi" w:eastAsiaTheme="minorEastAsia" w:hAnsiTheme="minorHAnsi" w:cstheme="minorBidi"/>
          <w:noProof/>
          <w:sz w:val="24"/>
          <w:szCs w:val="24"/>
        </w:rPr>
      </w:pPr>
      <w:hyperlink w:anchor="_Toc64229497" w:history="1">
        <w:r w:rsidR="003B18E9" w:rsidRPr="00420CC5">
          <w:rPr>
            <w:rStyle w:val="Hyperlink"/>
            <w:rFonts w:ascii="Times New Roman" w:hAnsi="Times New Roman" w:cs="Times New Roman"/>
            <w:noProof/>
            <w:sz w:val="24"/>
            <w:szCs w:val="24"/>
          </w:rPr>
          <w:t>Figure 3 – Bacteria sample concentration values from 2019 and 2020.</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_Toc64229497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11</w:t>
        </w:r>
        <w:r w:rsidR="003B18E9" w:rsidRPr="00420CC5">
          <w:rPr>
            <w:noProof/>
            <w:webHidden/>
            <w:sz w:val="24"/>
            <w:szCs w:val="24"/>
          </w:rPr>
          <w:fldChar w:fldCharType="end"/>
        </w:r>
      </w:hyperlink>
    </w:p>
    <w:p w14:paraId="62C21E3B" w14:textId="2EBFB38E" w:rsidR="003B18E9" w:rsidRPr="00420CC5" w:rsidRDefault="00485AEC">
      <w:pPr>
        <w:pStyle w:val="TableofFigures"/>
        <w:tabs>
          <w:tab w:val="right" w:leader="dot" w:pos="9350"/>
        </w:tabs>
        <w:rPr>
          <w:rFonts w:asciiTheme="minorHAnsi" w:eastAsiaTheme="minorEastAsia" w:hAnsiTheme="minorHAnsi" w:cstheme="minorBidi"/>
          <w:noProof/>
          <w:sz w:val="24"/>
          <w:szCs w:val="24"/>
        </w:rPr>
      </w:pPr>
      <w:hyperlink w:anchor="_Toc64229498" w:history="1">
        <w:r w:rsidR="003B18E9" w:rsidRPr="00420CC5">
          <w:rPr>
            <w:rStyle w:val="Hyperlink"/>
            <w:rFonts w:ascii="Times New Roman" w:hAnsi="Times New Roman" w:cs="Times New Roman"/>
            <w:noProof/>
            <w:sz w:val="24"/>
            <w:szCs w:val="24"/>
          </w:rPr>
          <w:t>Figure 4 – Timing of fecal coliform and enteroco</w:t>
        </w:r>
        <w:r w:rsidR="00330D8D" w:rsidRPr="00420CC5">
          <w:rPr>
            <w:rStyle w:val="Hyperlink"/>
            <w:rFonts w:ascii="Times New Roman" w:hAnsi="Times New Roman" w:cs="Times New Roman"/>
            <w:noProof/>
            <w:sz w:val="24"/>
            <w:szCs w:val="24"/>
          </w:rPr>
          <w:t>cci sample exceedances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_Toc64229498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13</w:t>
        </w:r>
        <w:r w:rsidR="003B18E9" w:rsidRPr="00420CC5">
          <w:rPr>
            <w:noProof/>
            <w:webHidden/>
            <w:sz w:val="24"/>
            <w:szCs w:val="24"/>
          </w:rPr>
          <w:fldChar w:fldCharType="end"/>
        </w:r>
      </w:hyperlink>
    </w:p>
    <w:p w14:paraId="4C0E9E77" w14:textId="4DD1E943" w:rsidR="003B18E9" w:rsidRPr="00420CC5" w:rsidRDefault="00485AEC">
      <w:pPr>
        <w:pStyle w:val="TableofFigures"/>
        <w:tabs>
          <w:tab w:val="right" w:leader="dot" w:pos="9350"/>
        </w:tabs>
        <w:rPr>
          <w:rFonts w:asciiTheme="minorHAnsi" w:eastAsiaTheme="minorEastAsia" w:hAnsiTheme="minorHAnsi" w:cstheme="minorBidi"/>
          <w:noProof/>
          <w:sz w:val="24"/>
          <w:szCs w:val="24"/>
        </w:rPr>
      </w:pPr>
      <w:hyperlink w:anchor="_Toc64229499" w:history="1">
        <w:r w:rsidR="003B18E9" w:rsidRPr="00420CC5">
          <w:rPr>
            <w:rStyle w:val="Hyperlink"/>
            <w:rFonts w:ascii="Times New Roman" w:hAnsi="Times New Roman" w:cs="Times New Roman"/>
            <w:noProof/>
            <w:sz w:val="24"/>
            <w:szCs w:val="24"/>
          </w:rPr>
          <w:t xml:space="preserve">Figure 5 – Fecal coliform </w:t>
        </w:r>
        <w:r w:rsidR="00330D8D" w:rsidRPr="00420CC5">
          <w:rPr>
            <w:rStyle w:val="Hyperlink"/>
            <w:rFonts w:ascii="Times New Roman" w:hAnsi="Times New Roman" w:cs="Times New Roman"/>
            <w:noProof/>
            <w:sz w:val="24"/>
            <w:szCs w:val="24"/>
          </w:rPr>
          <w:t>sample valuesby site</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_Toc64229499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15</w:t>
        </w:r>
        <w:r w:rsidR="003B18E9" w:rsidRPr="00420CC5">
          <w:rPr>
            <w:noProof/>
            <w:webHidden/>
            <w:sz w:val="24"/>
            <w:szCs w:val="24"/>
          </w:rPr>
          <w:fldChar w:fldCharType="end"/>
        </w:r>
      </w:hyperlink>
    </w:p>
    <w:p w14:paraId="67E21DAF" w14:textId="456734F9" w:rsidR="003B18E9" w:rsidRPr="00420CC5" w:rsidRDefault="00485AEC">
      <w:pPr>
        <w:pStyle w:val="TableofFigures"/>
        <w:tabs>
          <w:tab w:val="right" w:leader="dot" w:pos="9350"/>
        </w:tabs>
        <w:rPr>
          <w:rFonts w:asciiTheme="minorHAnsi" w:eastAsiaTheme="minorEastAsia" w:hAnsiTheme="minorHAnsi" w:cstheme="minorBidi"/>
          <w:noProof/>
          <w:sz w:val="24"/>
          <w:szCs w:val="24"/>
        </w:rPr>
      </w:pPr>
      <w:hyperlink w:anchor="_Toc64229500" w:history="1">
        <w:r w:rsidR="003B18E9" w:rsidRPr="00420CC5">
          <w:rPr>
            <w:rStyle w:val="Hyperlink"/>
            <w:rFonts w:ascii="Times New Roman" w:hAnsi="Times New Roman" w:cs="Times New Roman"/>
            <w:noProof/>
            <w:sz w:val="24"/>
            <w:szCs w:val="24"/>
          </w:rPr>
          <w:t>Figur</w:t>
        </w:r>
        <w:r w:rsidR="00330D8D" w:rsidRPr="00420CC5">
          <w:rPr>
            <w:rStyle w:val="Hyperlink"/>
            <w:rFonts w:ascii="Times New Roman" w:hAnsi="Times New Roman" w:cs="Times New Roman"/>
            <w:noProof/>
            <w:sz w:val="24"/>
            <w:szCs w:val="24"/>
          </w:rPr>
          <w:t>e 6 – Thirty day geometric mean fecal coliform 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_Toc64229500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16</w:t>
        </w:r>
        <w:r w:rsidR="003B18E9" w:rsidRPr="00420CC5">
          <w:rPr>
            <w:noProof/>
            <w:webHidden/>
            <w:sz w:val="24"/>
            <w:szCs w:val="24"/>
          </w:rPr>
          <w:fldChar w:fldCharType="end"/>
        </w:r>
      </w:hyperlink>
    </w:p>
    <w:p w14:paraId="6899B656" w14:textId="6A74E5B8" w:rsidR="003B18E9" w:rsidRPr="00420CC5" w:rsidRDefault="00485AEC">
      <w:pPr>
        <w:pStyle w:val="TableofFigures"/>
        <w:tabs>
          <w:tab w:val="right" w:leader="dot" w:pos="9350"/>
        </w:tabs>
        <w:rPr>
          <w:rFonts w:asciiTheme="minorHAnsi" w:eastAsiaTheme="minorEastAsia" w:hAnsiTheme="minorHAnsi" w:cstheme="minorBidi"/>
          <w:noProof/>
          <w:sz w:val="24"/>
          <w:szCs w:val="24"/>
        </w:rPr>
      </w:pPr>
      <w:hyperlink w:anchor="_Toc64229501" w:history="1">
        <w:r w:rsidR="003B18E9" w:rsidRPr="00420CC5">
          <w:rPr>
            <w:rStyle w:val="Hyperlink"/>
            <w:rFonts w:ascii="Times New Roman" w:hAnsi="Times New Roman" w:cs="Times New Roman"/>
            <w:noProof/>
            <w:sz w:val="24"/>
            <w:szCs w:val="24"/>
          </w:rPr>
          <w:t>Figure 7 – E</w:t>
        </w:r>
        <w:r w:rsidR="00330D8D" w:rsidRPr="00420CC5">
          <w:rPr>
            <w:rStyle w:val="Hyperlink"/>
            <w:rFonts w:ascii="Times New Roman" w:hAnsi="Times New Roman" w:cs="Times New Roman"/>
            <w:noProof/>
            <w:sz w:val="24"/>
            <w:szCs w:val="24"/>
          </w:rPr>
          <w:t>nterococci sample values</w:t>
        </w:r>
        <w:r w:rsidR="003B18E9" w:rsidRPr="00420CC5">
          <w:rPr>
            <w:rStyle w:val="Hyperlink"/>
            <w:rFonts w:ascii="Times New Roman" w:hAnsi="Times New Roman" w:cs="Times New Roman"/>
            <w:noProof/>
            <w:sz w:val="24"/>
            <w:szCs w:val="24"/>
          </w:rPr>
          <w:t xml:space="preserve"> </w:t>
        </w:r>
        <w:r w:rsidR="00330D8D" w:rsidRPr="00420CC5">
          <w:rPr>
            <w:rStyle w:val="Hyperlink"/>
            <w:rFonts w:ascii="Times New Roman" w:hAnsi="Times New Roman" w:cs="Times New Roman"/>
            <w:noProof/>
            <w:sz w:val="24"/>
            <w:szCs w:val="24"/>
          </w:rPr>
          <w:t>by site</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_Toc64229501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18</w:t>
        </w:r>
        <w:r w:rsidR="003B18E9" w:rsidRPr="00420CC5">
          <w:rPr>
            <w:noProof/>
            <w:webHidden/>
            <w:sz w:val="24"/>
            <w:szCs w:val="24"/>
          </w:rPr>
          <w:fldChar w:fldCharType="end"/>
        </w:r>
      </w:hyperlink>
    </w:p>
    <w:p w14:paraId="6BF4F36E" w14:textId="38D65BCE" w:rsidR="003B18E9" w:rsidRPr="00420CC5" w:rsidRDefault="00485AEC">
      <w:pPr>
        <w:pStyle w:val="TableofFigures"/>
        <w:tabs>
          <w:tab w:val="right" w:leader="dot" w:pos="9350"/>
        </w:tabs>
        <w:rPr>
          <w:rFonts w:asciiTheme="minorHAnsi" w:eastAsiaTheme="minorEastAsia" w:hAnsiTheme="minorHAnsi" w:cstheme="minorBidi"/>
          <w:noProof/>
          <w:sz w:val="24"/>
          <w:szCs w:val="24"/>
        </w:rPr>
      </w:pPr>
      <w:hyperlink w:anchor="_Toc64229502" w:history="1">
        <w:r w:rsidR="00F249B7" w:rsidRPr="00420CC5">
          <w:rPr>
            <w:rStyle w:val="Hyperlink"/>
            <w:rFonts w:ascii="Times New Roman" w:hAnsi="Times New Roman" w:cs="Times New Roman"/>
            <w:noProof/>
            <w:sz w:val="24"/>
            <w:szCs w:val="24"/>
          </w:rPr>
          <w:t>Figure 8 –</w:t>
        </w:r>
        <w:r w:rsidR="003B18E9" w:rsidRPr="00420CC5">
          <w:rPr>
            <w:rStyle w:val="Hyperlink"/>
            <w:rFonts w:ascii="Times New Roman" w:hAnsi="Times New Roman" w:cs="Times New Roman"/>
            <w:noProof/>
            <w:sz w:val="24"/>
            <w:szCs w:val="24"/>
          </w:rPr>
          <w:t xml:space="preserve"> Thirty day geometric mean </w:t>
        </w:r>
        <w:r w:rsidR="00D36CF0" w:rsidRPr="00420CC5">
          <w:rPr>
            <w:rStyle w:val="Hyperlink"/>
            <w:rFonts w:ascii="Times New Roman" w:hAnsi="Times New Roman" w:cs="Times New Roman"/>
            <w:noProof/>
            <w:sz w:val="24"/>
            <w:szCs w:val="24"/>
          </w:rPr>
          <w:t xml:space="preserve">enterococci </w:t>
        </w:r>
        <w:r w:rsidR="003B18E9" w:rsidRPr="00420CC5">
          <w:rPr>
            <w:rStyle w:val="Hyperlink"/>
            <w:rFonts w:ascii="Times New Roman" w:hAnsi="Times New Roman" w:cs="Times New Roman"/>
            <w:noProof/>
            <w:sz w:val="24"/>
            <w:szCs w:val="24"/>
          </w:rPr>
          <w:t>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_Toc64229502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18</w:t>
        </w:r>
        <w:r w:rsidR="003B18E9" w:rsidRPr="00420CC5">
          <w:rPr>
            <w:noProof/>
            <w:webHidden/>
            <w:sz w:val="24"/>
            <w:szCs w:val="24"/>
          </w:rPr>
          <w:fldChar w:fldCharType="end"/>
        </w:r>
      </w:hyperlink>
    </w:p>
    <w:p w14:paraId="2F2BBC45" w14:textId="3C063E57" w:rsidR="003B18E9" w:rsidRPr="00420CC5" w:rsidRDefault="00485AEC">
      <w:pPr>
        <w:pStyle w:val="TableofFigures"/>
        <w:tabs>
          <w:tab w:val="right" w:leader="dot" w:pos="9350"/>
        </w:tabs>
        <w:rPr>
          <w:rFonts w:asciiTheme="minorHAnsi" w:eastAsiaTheme="minorEastAsia" w:hAnsiTheme="minorHAnsi" w:cstheme="minorBidi"/>
          <w:noProof/>
          <w:sz w:val="24"/>
          <w:szCs w:val="24"/>
        </w:rPr>
      </w:pPr>
      <w:hyperlink w:anchor="_Toc64229503" w:history="1">
        <w:r w:rsidR="00F249B7" w:rsidRPr="00420CC5">
          <w:rPr>
            <w:rStyle w:val="Hyperlink"/>
            <w:rFonts w:ascii="Times New Roman" w:hAnsi="Times New Roman" w:cs="Times New Roman"/>
            <w:noProof/>
            <w:sz w:val="24"/>
            <w:szCs w:val="24"/>
          </w:rPr>
          <w:t>Figure 9 –</w:t>
        </w:r>
        <w:r w:rsidR="00D36CF0" w:rsidRPr="00420CC5">
          <w:rPr>
            <w:rStyle w:val="Hyperlink"/>
            <w:rFonts w:ascii="Times New Roman" w:hAnsi="Times New Roman" w:cs="Times New Roman"/>
            <w:noProof/>
            <w:sz w:val="24"/>
            <w:szCs w:val="24"/>
          </w:rPr>
          <w:t xml:space="preserve"> M</w:t>
        </w:r>
        <w:r w:rsidR="003B18E9" w:rsidRPr="00420CC5">
          <w:rPr>
            <w:rStyle w:val="Hyperlink"/>
            <w:rFonts w:ascii="Times New Roman" w:hAnsi="Times New Roman" w:cs="Times New Roman"/>
            <w:noProof/>
            <w:sz w:val="24"/>
            <w:szCs w:val="24"/>
          </w:rPr>
          <w:t>icrobi</w:t>
        </w:r>
        <w:r w:rsidR="00D36CF0" w:rsidRPr="00420CC5">
          <w:rPr>
            <w:rStyle w:val="Hyperlink"/>
            <w:rFonts w:ascii="Times New Roman" w:hAnsi="Times New Roman" w:cs="Times New Roman"/>
            <w:noProof/>
            <w:sz w:val="24"/>
            <w:szCs w:val="24"/>
          </w:rPr>
          <w:t>al source tracing (MST) data by site and species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_Toc64229503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19</w:t>
        </w:r>
        <w:r w:rsidR="003B18E9" w:rsidRPr="00420CC5">
          <w:rPr>
            <w:noProof/>
            <w:webHidden/>
            <w:sz w:val="24"/>
            <w:szCs w:val="24"/>
          </w:rPr>
          <w:fldChar w:fldCharType="end"/>
        </w:r>
      </w:hyperlink>
    </w:p>
    <w:p w14:paraId="3BE27FE7" w14:textId="4B84D955" w:rsidR="003B18E9" w:rsidRPr="00420CC5" w:rsidRDefault="00485AEC">
      <w:pPr>
        <w:pStyle w:val="TableofFigures"/>
        <w:tabs>
          <w:tab w:val="right" w:leader="dot" w:pos="9350"/>
        </w:tabs>
        <w:rPr>
          <w:rFonts w:asciiTheme="minorHAnsi" w:eastAsiaTheme="minorEastAsia" w:hAnsiTheme="minorHAnsi" w:cstheme="minorBidi"/>
          <w:noProof/>
          <w:sz w:val="24"/>
          <w:szCs w:val="24"/>
        </w:rPr>
      </w:pPr>
      <w:hyperlink w:anchor="_Toc64229504" w:history="1">
        <w:r w:rsidR="001023EF" w:rsidRPr="00420CC5">
          <w:rPr>
            <w:rStyle w:val="Hyperlink"/>
            <w:rFonts w:ascii="Times New Roman" w:hAnsi="Times New Roman" w:cs="Times New Roman"/>
            <w:noProof/>
            <w:sz w:val="24"/>
            <w:szCs w:val="24"/>
          </w:rPr>
          <w:t>Figure 10</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Growth of the Kenai River personal use fishery</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_Toc64229504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21</w:t>
        </w:r>
        <w:r w:rsidR="003B18E9" w:rsidRPr="00420CC5">
          <w:rPr>
            <w:noProof/>
            <w:webHidden/>
            <w:sz w:val="24"/>
            <w:szCs w:val="24"/>
          </w:rPr>
          <w:fldChar w:fldCharType="end"/>
        </w:r>
      </w:hyperlink>
    </w:p>
    <w:p w14:paraId="7B519CC7" w14:textId="0899C83B" w:rsidR="003B18E9" w:rsidRPr="00420CC5" w:rsidRDefault="00485AEC">
      <w:pPr>
        <w:pStyle w:val="TableofFigures"/>
        <w:tabs>
          <w:tab w:val="right" w:leader="dot" w:pos="9350"/>
        </w:tabs>
        <w:rPr>
          <w:rFonts w:asciiTheme="minorHAnsi" w:eastAsiaTheme="minorEastAsia" w:hAnsiTheme="minorHAnsi" w:cstheme="minorBidi"/>
          <w:noProof/>
          <w:sz w:val="24"/>
          <w:szCs w:val="24"/>
        </w:rPr>
      </w:pPr>
      <w:hyperlink w:anchor="_Toc64229505" w:history="1">
        <w:r w:rsidR="001023EF" w:rsidRPr="00420CC5">
          <w:rPr>
            <w:rStyle w:val="Hyperlink"/>
            <w:rFonts w:ascii="Times New Roman" w:hAnsi="Times New Roman" w:cs="Times New Roman"/>
            <w:noProof/>
            <w:sz w:val="24"/>
            <w:szCs w:val="24"/>
          </w:rPr>
          <w:t>Figure 11</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2017 – 2020 late run sockeye salmon counts on the Kenai Rive</w:t>
        </w:r>
        <w:r w:rsidR="00252E84" w:rsidRPr="00420CC5">
          <w:rPr>
            <w:rStyle w:val="Hyperlink"/>
            <w:rFonts w:ascii="Times New Roman" w:hAnsi="Times New Roman" w:cs="Times New Roman"/>
            <w:noProof/>
            <w:sz w:val="24"/>
            <w:szCs w:val="24"/>
          </w:rPr>
          <w:t>r</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_Toc64229505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22</w:t>
        </w:r>
        <w:r w:rsidR="003B18E9" w:rsidRPr="00420CC5">
          <w:rPr>
            <w:noProof/>
            <w:webHidden/>
            <w:sz w:val="24"/>
            <w:szCs w:val="24"/>
          </w:rPr>
          <w:fldChar w:fldCharType="end"/>
        </w:r>
      </w:hyperlink>
    </w:p>
    <w:p w14:paraId="6FA2CC16" w14:textId="05551318" w:rsidR="0063019B" w:rsidRPr="00112AD3" w:rsidRDefault="00275A30" w:rsidP="0063019B">
      <w:pPr>
        <w:contextualSpacing w:val="0"/>
        <w:rPr>
          <w:rFonts w:ascii="Times New Roman" w:hAnsi="Times New Roman" w:cs="Times New Roman"/>
          <w:b/>
          <w:color w:val="548DD4"/>
          <w:sz w:val="4"/>
          <w:szCs w:val="4"/>
        </w:rPr>
      </w:pPr>
      <w:r w:rsidRPr="00BE57F3">
        <w:rPr>
          <w:rFonts w:ascii="Times New Roman" w:hAnsi="Times New Roman" w:cs="Times New Roman"/>
          <w:b/>
          <w:color w:val="548DD4"/>
          <w:sz w:val="44"/>
          <w:szCs w:val="32"/>
        </w:rPr>
        <w:fldChar w:fldCharType="end"/>
      </w:r>
      <w:bookmarkStart w:id="9" w:name="_Hlk529802749"/>
    </w:p>
    <w:p w14:paraId="14807E77" w14:textId="5757F7F2" w:rsidR="0063019B" w:rsidRPr="003C4B1C" w:rsidRDefault="003C4B1C" w:rsidP="003C4B1C">
      <w:pPr>
        <w:pStyle w:val="Heading1"/>
        <w:rPr>
          <w:rFonts w:ascii="Times New Roman" w:hAnsi="Times New Roman" w:cs="Times New Roman"/>
          <w:b/>
          <w:color w:val="2E74B5" w:themeColor="accent1" w:themeShade="BF"/>
        </w:rPr>
      </w:pPr>
      <w:bookmarkStart w:id="10" w:name="_Toc64228858"/>
      <w:r>
        <w:rPr>
          <w:rFonts w:ascii="Times New Roman" w:hAnsi="Times New Roman" w:cs="Times New Roman"/>
          <w:b/>
          <w:color w:val="2E74B5" w:themeColor="accent1" w:themeShade="BF"/>
        </w:rPr>
        <w:t>Acronyms</w:t>
      </w:r>
      <w:bookmarkEnd w:id="10"/>
    </w:p>
    <w:p w14:paraId="2A825D7C" w14:textId="258D37E2"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ADEC </w:t>
      </w:r>
      <w:r w:rsidRPr="00420CC5">
        <w:rPr>
          <w:rFonts w:ascii="Times New Roman" w:hAnsi="Times New Roman" w:cs="Times New Roman"/>
          <w:sz w:val="24"/>
          <w:szCs w:val="24"/>
        </w:rPr>
        <w:t xml:space="preserve">– </w:t>
      </w:r>
      <w:r w:rsidR="003C4B1C" w:rsidRPr="00420CC5">
        <w:rPr>
          <w:rFonts w:ascii="Times New Roman" w:hAnsi="Times New Roman" w:cs="Times New Roman"/>
          <w:sz w:val="24"/>
          <w:szCs w:val="24"/>
        </w:rPr>
        <w:t>Alaska Department of Environmental Conservation</w:t>
      </w:r>
    </w:p>
    <w:p w14:paraId="3C91943B" w14:textId="67582795" w:rsidR="003C4B1C" w:rsidRPr="00420CC5" w:rsidRDefault="003C4B1C"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ADF&amp;G </w:t>
      </w:r>
      <w:r w:rsidRPr="00420CC5">
        <w:rPr>
          <w:rFonts w:ascii="Times New Roman" w:hAnsi="Times New Roman" w:cs="Times New Roman"/>
          <w:sz w:val="24"/>
          <w:szCs w:val="24"/>
        </w:rPr>
        <w:t>– Alaska Department of Fish and Game</w:t>
      </w:r>
    </w:p>
    <w:p w14:paraId="3BF36123" w14:textId="130D664D" w:rsidR="000D38B5" w:rsidRPr="00420CC5" w:rsidRDefault="000D38B5" w:rsidP="0063019B">
      <w:pPr>
        <w:rPr>
          <w:rFonts w:ascii="Times New Roman" w:hAnsi="Times New Roman" w:cs="Times New Roman"/>
          <w:sz w:val="24"/>
          <w:szCs w:val="24"/>
        </w:rPr>
      </w:pPr>
      <w:r w:rsidRPr="00420CC5">
        <w:rPr>
          <w:rFonts w:ascii="Times New Roman" w:hAnsi="Times New Roman" w:cs="Times New Roman"/>
          <w:b/>
          <w:sz w:val="24"/>
          <w:szCs w:val="24"/>
        </w:rPr>
        <w:t>BEACH</w:t>
      </w:r>
      <w:r w:rsidR="00A420D0" w:rsidRPr="00420CC5">
        <w:rPr>
          <w:rFonts w:ascii="Times New Roman" w:hAnsi="Times New Roman" w:cs="Times New Roman"/>
          <w:sz w:val="24"/>
          <w:szCs w:val="24"/>
        </w:rPr>
        <w:t xml:space="preserve"> – </w:t>
      </w:r>
      <w:r w:rsidR="00A11807" w:rsidRPr="00420CC5">
        <w:rPr>
          <w:rFonts w:ascii="Times New Roman" w:hAnsi="Times New Roman" w:cs="Times New Roman"/>
          <w:sz w:val="24"/>
          <w:szCs w:val="24"/>
        </w:rPr>
        <w:t>Beaches Environmental Assessment and Coastal Health Act</w:t>
      </w:r>
    </w:p>
    <w:p w14:paraId="5215EC07" w14:textId="71A942C8"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BEACON</w:t>
      </w:r>
      <w:r w:rsidRPr="00420CC5">
        <w:rPr>
          <w:rFonts w:ascii="Times New Roman" w:hAnsi="Times New Roman" w:cs="Times New Roman"/>
          <w:sz w:val="24"/>
          <w:szCs w:val="24"/>
        </w:rPr>
        <w:t xml:space="preserve"> – Beach Advisory and Closing Online Notification system</w:t>
      </w:r>
    </w:p>
    <w:p w14:paraId="0E384E20" w14:textId="04FF9438"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BMP</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Best Management Practices</w:t>
      </w:r>
    </w:p>
    <w:p w14:paraId="5BE5CBB5" w14:textId="625A9ADD"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CFU</w:t>
      </w:r>
      <w:r w:rsidRPr="00420CC5">
        <w:rPr>
          <w:rFonts w:ascii="Times New Roman" w:hAnsi="Times New Roman" w:cs="Times New Roman"/>
          <w:sz w:val="24"/>
          <w:szCs w:val="24"/>
        </w:rPr>
        <w:t xml:space="preserve"> – Colony Forming Unit</w:t>
      </w:r>
    </w:p>
    <w:p w14:paraId="5066DC34" w14:textId="47816D61" w:rsidR="0063019B" w:rsidRPr="00420CC5" w:rsidRDefault="0063019B" w:rsidP="0063019B">
      <w:pPr>
        <w:rPr>
          <w:rFonts w:ascii="Times New Roman" w:hAnsi="Times New Roman" w:cs="Times New Roman"/>
          <w:sz w:val="24"/>
          <w:szCs w:val="24"/>
        </w:rPr>
      </w:pPr>
      <w:proofErr w:type="spellStart"/>
      <w:r w:rsidRPr="00420CC5">
        <w:rPr>
          <w:rFonts w:ascii="Times New Roman" w:hAnsi="Times New Roman" w:cs="Times New Roman"/>
          <w:b/>
          <w:sz w:val="24"/>
          <w:szCs w:val="24"/>
        </w:rPr>
        <w:t>CoK</w:t>
      </w:r>
      <w:proofErr w:type="spellEnd"/>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City of Kenai</w:t>
      </w:r>
    </w:p>
    <w:p w14:paraId="6F84D6CC" w14:textId="0B60F997"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EPA</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Environmental Protection Agency</w:t>
      </w:r>
    </w:p>
    <w:p w14:paraId="26F406DF" w14:textId="5534EF1D" w:rsidR="00A11807"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KWF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Kenai Watershed Forum</w:t>
      </w:r>
    </w:p>
    <w:p w14:paraId="4F705052" w14:textId="4417551E"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MST</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Microbial Source Tracking</w:t>
      </w:r>
    </w:p>
    <w:p w14:paraId="1ED92D5C" w14:textId="0573D9E9"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PUF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Personal Use Fishery</w:t>
      </w:r>
    </w:p>
    <w:p w14:paraId="693D30E8" w14:textId="45DD1C52" w:rsidR="0063019B" w:rsidRPr="00DC5BD7" w:rsidRDefault="00A11807" w:rsidP="0063019B">
      <w:pPr>
        <w:rPr>
          <w:rFonts w:ascii="Times New Roman" w:hAnsi="Times New Roman" w:cs="Times New Roman"/>
          <w:sz w:val="24"/>
          <w:szCs w:val="24"/>
        </w:rPr>
        <w:sectPr w:rsidR="0063019B" w:rsidRPr="00DC5BD7" w:rsidSect="00C211A5">
          <w:headerReference w:type="first" r:id="rId19"/>
          <w:footerReference w:type="first" r:id="rId20"/>
          <w:pgSz w:w="12240" w:h="15840"/>
          <w:pgMar w:top="1440" w:right="1440" w:bottom="1440" w:left="1440" w:header="0" w:footer="720" w:gutter="0"/>
          <w:pgNumType w:fmt="lowerRoman" w:start="1"/>
          <w:cols w:space="720"/>
          <w:titlePg/>
          <w:docGrid w:linePitch="299"/>
        </w:sectPr>
      </w:pPr>
      <w:r w:rsidRPr="00420CC5">
        <w:rPr>
          <w:rFonts w:ascii="Times New Roman" w:hAnsi="Times New Roman" w:cs="Times New Roman"/>
          <w:b/>
          <w:sz w:val="24"/>
          <w:szCs w:val="24"/>
        </w:rPr>
        <w:t xml:space="preserve">U.S. FWS </w:t>
      </w:r>
      <w:r w:rsidRPr="00420CC5">
        <w:rPr>
          <w:rFonts w:ascii="Times New Roman" w:hAnsi="Times New Roman" w:cs="Times New Roman"/>
          <w:sz w:val="24"/>
          <w:szCs w:val="24"/>
        </w:rPr>
        <w:t xml:space="preserve">– </w:t>
      </w:r>
      <w:r w:rsidR="00A420D0" w:rsidRPr="00420CC5">
        <w:rPr>
          <w:rFonts w:ascii="Times New Roman" w:hAnsi="Times New Roman" w:cs="Times New Roman"/>
          <w:sz w:val="24"/>
          <w:szCs w:val="24"/>
        </w:rPr>
        <w:t>United States Fish and Wildlife Service</w:t>
      </w:r>
    </w:p>
    <w:p w14:paraId="71E077A7" w14:textId="77777777" w:rsidR="00803BC6" w:rsidRPr="00BE57F3" w:rsidRDefault="007E3C50" w:rsidP="00AF26E5">
      <w:pPr>
        <w:pStyle w:val="Heading1"/>
        <w:rPr>
          <w:rFonts w:ascii="Times New Roman" w:hAnsi="Times New Roman" w:cs="Times New Roman"/>
          <w:b/>
          <w:color w:val="2E74B5" w:themeColor="accent1" w:themeShade="BF"/>
          <w:sz w:val="24"/>
          <w:szCs w:val="24"/>
        </w:rPr>
      </w:pPr>
      <w:bookmarkStart w:id="11" w:name="_Toc64228859"/>
      <w:r w:rsidRPr="00BE57F3">
        <w:rPr>
          <w:rFonts w:ascii="Times New Roman" w:hAnsi="Times New Roman" w:cs="Times New Roman"/>
          <w:b/>
          <w:color w:val="2E74B5" w:themeColor="accent1" w:themeShade="BF"/>
        </w:rPr>
        <w:lastRenderedPageBreak/>
        <w:t xml:space="preserve">Executive </w:t>
      </w:r>
      <w:commentRangeStart w:id="12"/>
      <w:commentRangeStart w:id="13"/>
      <w:r w:rsidRPr="00BE57F3">
        <w:rPr>
          <w:rFonts w:ascii="Times New Roman" w:hAnsi="Times New Roman" w:cs="Times New Roman"/>
          <w:b/>
          <w:color w:val="2E74B5" w:themeColor="accent1" w:themeShade="BF"/>
        </w:rPr>
        <w:t>summary</w:t>
      </w:r>
      <w:commentRangeEnd w:id="12"/>
      <w:r w:rsidR="00C60365">
        <w:rPr>
          <w:rStyle w:val="CommentReference"/>
        </w:rPr>
        <w:commentReference w:id="12"/>
      </w:r>
      <w:bookmarkEnd w:id="11"/>
      <w:commentRangeEnd w:id="13"/>
      <w:r w:rsidR="00FE5E48">
        <w:rPr>
          <w:rStyle w:val="CommentReference"/>
        </w:rPr>
        <w:commentReference w:id="13"/>
      </w:r>
    </w:p>
    <w:bookmarkEnd w:id="9"/>
    <w:p w14:paraId="48288C87" w14:textId="0CA14847" w:rsidR="00890BF4" w:rsidRDefault="00EF56AF">
      <w:pPr>
        <w:rPr>
          <w:rFonts w:ascii="Times New Roman" w:hAnsi="Times New Roman" w:cs="Times New Roman"/>
          <w:sz w:val="24"/>
          <w:szCs w:val="24"/>
        </w:rPr>
      </w:pPr>
      <w:r>
        <w:rPr>
          <w:rFonts w:ascii="Times New Roman" w:hAnsi="Times New Roman" w:cs="Times New Roman"/>
          <w:sz w:val="24"/>
          <w:szCs w:val="24"/>
        </w:rPr>
        <w:t>Under contra</w:t>
      </w:r>
      <w:r w:rsidR="00FD6F0D">
        <w:rPr>
          <w:rFonts w:ascii="Times New Roman" w:hAnsi="Times New Roman" w:cs="Times New Roman"/>
          <w:sz w:val="24"/>
          <w:szCs w:val="24"/>
        </w:rPr>
        <w:t>cts with the City of Kenai</w:t>
      </w:r>
      <w:r>
        <w:rPr>
          <w:rFonts w:ascii="Times New Roman" w:hAnsi="Times New Roman" w:cs="Times New Roman"/>
          <w:sz w:val="24"/>
          <w:szCs w:val="24"/>
        </w:rPr>
        <w:t>, t</w:t>
      </w:r>
      <w:r w:rsidR="007F73B5" w:rsidRPr="00BE57F3">
        <w:rPr>
          <w:rFonts w:ascii="Times New Roman" w:hAnsi="Times New Roman" w:cs="Times New Roman"/>
          <w:sz w:val="24"/>
          <w:szCs w:val="24"/>
        </w:rPr>
        <w:t>he Kenai Waters</w:t>
      </w:r>
      <w:r w:rsidR="00FD6F0D">
        <w:rPr>
          <w:rFonts w:ascii="Times New Roman" w:hAnsi="Times New Roman" w:cs="Times New Roman"/>
          <w:sz w:val="24"/>
          <w:szCs w:val="24"/>
        </w:rPr>
        <w:t>hed Forum</w:t>
      </w:r>
      <w:r w:rsidR="006C14E8">
        <w:rPr>
          <w:rFonts w:ascii="Times New Roman" w:hAnsi="Times New Roman" w:cs="Times New Roman"/>
          <w:sz w:val="24"/>
          <w:szCs w:val="24"/>
        </w:rPr>
        <w:t xml:space="preserve"> has worked</w:t>
      </w:r>
      <w:r w:rsidR="007F73B5" w:rsidRPr="00BE57F3">
        <w:rPr>
          <w:rFonts w:ascii="Times New Roman" w:hAnsi="Times New Roman" w:cs="Times New Roman"/>
          <w:sz w:val="24"/>
          <w:szCs w:val="24"/>
        </w:rPr>
        <w:t xml:space="preserve"> with the Alaska Department of Environmental Conservation</w:t>
      </w:r>
      <w:r w:rsidR="00164C03">
        <w:rPr>
          <w:rFonts w:ascii="Times New Roman" w:hAnsi="Times New Roman" w:cs="Times New Roman"/>
          <w:sz w:val="24"/>
          <w:szCs w:val="24"/>
        </w:rPr>
        <w:t>’s</w:t>
      </w:r>
      <w:r w:rsidR="00983DDF">
        <w:rPr>
          <w:rFonts w:ascii="Times New Roman" w:hAnsi="Times New Roman" w:cs="Times New Roman"/>
          <w:sz w:val="24"/>
          <w:szCs w:val="24"/>
        </w:rPr>
        <w:t xml:space="preserve"> Alaska Beach Program</w:t>
      </w:r>
      <w:r w:rsidR="00A420D0">
        <w:rPr>
          <w:rFonts w:ascii="Times New Roman" w:hAnsi="Times New Roman" w:cs="Times New Roman"/>
          <w:sz w:val="24"/>
          <w:szCs w:val="24"/>
        </w:rPr>
        <w:t xml:space="preserve"> </w:t>
      </w:r>
      <w:r w:rsidR="006C14E8">
        <w:rPr>
          <w:rFonts w:ascii="Times New Roman" w:hAnsi="Times New Roman" w:cs="Times New Roman"/>
          <w:sz w:val="24"/>
          <w:szCs w:val="24"/>
        </w:rPr>
        <w:t>since 2010</w:t>
      </w:r>
      <w:commentRangeStart w:id="14"/>
      <w:commentRangeStart w:id="15"/>
      <w:r w:rsidR="007F73B5" w:rsidRPr="00BE57F3">
        <w:rPr>
          <w:rFonts w:ascii="Times New Roman" w:hAnsi="Times New Roman" w:cs="Times New Roman"/>
          <w:sz w:val="24"/>
          <w:szCs w:val="24"/>
        </w:rPr>
        <w:t xml:space="preserve"> </w:t>
      </w:r>
      <w:commentRangeEnd w:id="14"/>
      <w:r w:rsidR="005434F2">
        <w:rPr>
          <w:rStyle w:val="CommentReference"/>
        </w:rPr>
        <w:commentReference w:id="14"/>
      </w:r>
      <w:commentRangeEnd w:id="15"/>
      <w:r w:rsidR="001C1E72">
        <w:rPr>
          <w:rStyle w:val="CommentReference"/>
        </w:rPr>
        <w:commentReference w:id="15"/>
      </w:r>
      <w:r w:rsidR="007F73B5" w:rsidRPr="00BE57F3">
        <w:rPr>
          <w:rFonts w:ascii="Times New Roman" w:hAnsi="Times New Roman" w:cs="Times New Roman"/>
          <w:sz w:val="24"/>
          <w:szCs w:val="24"/>
        </w:rPr>
        <w:t xml:space="preserve">to monitor bacteria </w:t>
      </w:r>
      <w:r w:rsidR="0008328D" w:rsidRPr="0008328D">
        <w:rPr>
          <w:rFonts w:ascii="Times New Roman" w:hAnsi="Times New Roman" w:cs="Times New Roman"/>
          <w:sz w:val="24"/>
          <w:szCs w:val="24"/>
        </w:rPr>
        <w:t xml:space="preserve">concentrations </w:t>
      </w:r>
      <w:r w:rsidR="007F73B5" w:rsidRPr="00BE57F3">
        <w:rPr>
          <w:rFonts w:ascii="Times New Roman" w:hAnsi="Times New Roman" w:cs="Times New Roman"/>
          <w:sz w:val="24"/>
          <w:szCs w:val="24"/>
        </w:rPr>
        <w:t xml:space="preserve">at </w:t>
      </w:r>
      <w:r w:rsidR="001C1E72">
        <w:rPr>
          <w:rFonts w:ascii="Times New Roman" w:hAnsi="Times New Roman" w:cs="Times New Roman"/>
          <w:sz w:val="24"/>
          <w:szCs w:val="24"/>
        </w:rPr>
        <w:t xml:space="preserve">public recreational </w:t>
      </w:r>
      <w:r w:rsidR="007F73B5" w:rsidRPr="00BE57F3">
        <w:rPr>
          <w:rFonts w:ascii="Times New Roman" w:hAnsi="Times New Roman" w:cs="Times New Roman"/>
          <w:sz w:val="24"/>
          <w:szCs w:val="24"/>
        </w:rPr>
        <w:t xml:space="preserve">beaches </w:t>
      </w:r>
      <w:r w:rsidR="001C1E72">
        <w:rPr>
          <w:rFonts w:ascii="Times New Roman" w:hAnsi="Times New Roman" w:cs="Times New Roman"/>
          <w:sz w:val="24"/>
          <w:szCs w:val="24"/>
        </w:rPr>
        <w:t>at the outlet</w:t>
      </w:r>
      <w:r w:rsidR="007F73B5" w:rsidRPr="00BE57F3">
        <w:rPr>
          <w:rFonts w:ascii="Times New Roman" w:hAnsi="Times New Roman" w:cs="Times New Roman"/>
          <w:sz w:val="24"/>
          <w:szCs w:val="24"/>
        </w:rPr>
        <w:t xml:space="preserve"> of th</w:t>
      </w:r>
      <w:r w:rsidR="00CD63E0">
        <w:rPr>
          <w:rFonts w:ascii="Times New Roman" w:hAnsi="Times New Roman" w:cs="Times New Roman"/>
          <w:sz w:val="24"/>
          <w:szCs w:val="24"/>
        </w:rPr>
        <w:t xml:space="preserve">e Kenai River in Kenai, Alaska. </w:t>
      </w:r>
      <w:r w:rsidR="007F73B5" w:rsidRPr="00BE57F3">
        <w:rPr>
          <w:rFonts w:ascii="Times New Roman" w:hAnsi="Times New Roman" w:cs="Times New Roman"/>
          <w:sz w:val="24"/>
          <w:szCs w:val="24"/>
        </w:rPr>
        <w:t xml:space="preserve">Bacteria monitored included fecal coliform and enterococci, both of which are </w:t>
      </w:r>
      <w:r w:rsidR="00FB2C04">
        <w:rPr>
          <w:rFonts w:ascii="Times New Roman" w:hAnsi="Times New Roman" w:cs="Times New Roman"/>
          <w:sz w:val="24"/>
          <w:szCs w:val="24"/>
        </w:rPr>
        <w:t xml:space="preserve">found in the </w:t>
      </w:r>
      <w:r w:rsidR="007F73B5" w:rsidRPr="00BE57F3">
        <w:rPr>
          <w:rFonts w:ascii="Times New Roman" w:hAnsi="Times New Roman" w:cs="Times New Roman"/>
          <w:sz w:val="24"/>
          <w:szCs w:val="24"/>
        </w:rPr>
        <w:t>excrement of warm-blooded animals such as gulls</w:t>
      </w:r>
      <w:ins w:id="16" w:author="Benjamin Meyer" w:date="2021-02-22T10:15:00Z">
        <w:r w:rsidR="00F0008E">
          <w:rPr>
            <w:rFonts w:ascii="Times New Roman" w:hAnsi="Times New Roman" w:cs="Times New Roman"/>
            <w:sz w:val="24"/>
            <w:szCs w:val="24"/>
          </w:rPr>
          <w:t>, which</w:t>
        </w:r>
      </w:ins>
      <w:del w:id="17" w:author="Benjamin Meyer" w:date="2021-02-22T10:15:00Z">
        <w:r w:rsidR="00FB2C04" w:rsidDel="00F0008E">
          <w:rPr>
            <w:rFonts w:ascii="Times New Roman" w:hAnsi="Times New Roman" w:cs="Times New Roman"/>
            <w:sz w:val="24"/>
            <w:szCs w:val="24"/>
          </w:rPr>
          <w:delText xml:space="preserve">. </w:delText>
        </w:r>
      </w:del>
      <w:del w:id="18" w:author="Benjamin Meyer" w:date="2021-02-11T07:01:00Z">
        <w:r w:rsidR="001C1E72" w:rsidDel="00FD6F0D">
          <w:rPr>
            <w:rFonts w:ascii="Times New Roman" w:hAnsi="Times New Roman" w:cs="Times New Roman"/>
            <w:sz w:val="24"/>
            <w:szCs w:val="24"/>
          </w:rPr>
          <w:delText>It is speculated that g</w:delText>
        </w:r>
      </w:del>
      <w:del w:id="19" w:author="Benjamin Meyer" w:date="2021-02-22T10:15:00Z">
        <w:r w:rsidR="00FB2C04" w:rsidDel="00F0008E">
          <w:rPr>
            <w:rFonts w:ascii="Times New Roman" w:hAnsi="Times New Roman" w:cs="Times New Roman"/>
            <w:sz w:val="24"/>
            <w:szCs w:val="24"/>
          </w:rPr>
          <w:delText>ulls</w:delText>
        </w:r>
      </w:del>
      <w:r w:rsidR="00FB2C04">
        <w:rPr>
          <w:rFonts w:ascii="Times New Roman" w:hAnsi="Times New Roman" w:cs="Times New Roman"/>
          <w:sz w:val="24"/>
          <w:szCs w:val="24"/>
        </w:rPr>
        <w:t xml:space="preserve"> are attracted to Kenai beaches by </w:t>
      </w:r>
      <w:r w:rsidR="007F73B5" w:rsidRPr="00BE57F3">
        <w:rPr>
          <w:rFonts w:ascii="Times New Roman" w:hAnsi="Times New Roman" w:cs="Times New Roman"/>
          <w:sz w:val="24"/>
          <w:szCs w:val="24"/>
        </w:rPr>
        <w:t>fish carcasses</w:t>
      </w:r>
      <w:r w:rsidR="00FB2C04">
        <w:rPr>
          <w:rFonts w:ascii="Times New Roman" w:hAnsi="Times New Roman" w:cs="Times New Roman"/>
          <w:sz w:val="24"/>
          <w:szCs w:val="24"/>
        </w:rPr>
        <w:t xml:space="preserve"> produced</w:t>
      </w:r>
      <w:r w:rsidR="007F73B5" w:rsidRPr="00BE57F3">
        <w:rPr>
          <w:rFonts w:ascii="Times New Roman" w:hAnsi="Times New Roman" w:cs="Times New Roman"/>
          <w:sz w:val="24"/>
          <w:szCs w:val="24"/>
        </w:rPr>
        <w:t xml:space="preserve"> during the p</w:t>
      </w:r>
      <w:r w:rsidR="00FD6F0D">
        <w:rPr>
          <w:rFonts w:ascii="Times New Roman" w:hAnsi="Times New Roman" w:cs="Times New Roman"/>
          <w:sz w:val="24"/>
          <w:szCs w:val="24"/>
        </w:rPr>
        <w:t xml:space="preserve">ersonal use </w:t>
      </w:r>
      <w:proofErr w:type="spellStart"/>
      <w:r w:rsidR="00FD6F0D">
        <w:rPr>
          <w:rFonts w:ascii="Times New Roman" w:hAnsi="Times New Roman" w:cs="Times New Roman"/>
          <w:sz w:val="24"/>
          <w:szCs w:val="24"/>
        </w:rPr>
        <w:t>dipnet</w:t>
      </w:r>
      <w:proofErr w:type="spellEnd"/>
      <w:r w:rsidR="00FD6F0D">
        <w:rPr>
          <w:rFonts w:ascii="Times New Roman" w:hAnsi="Times New Roman" w:cs="Times New Roman"/>
          <w:sz w:val="24"/>
          <w:szCs w:val="24"/>
        </w:rPr>
        <w:t xml:space="preserve"> fishery</w:t>
      </w:r>
      <w:r w:rsidR="007F73B5" w:rsidRPr="00BE57F3">
        <w:rPr>
          <w:rFonts w:ascii="Times New Roman" w:hAnsi="Times New Roman" w:cs="Times New Roman"/>
          <w:sz w:val="24"/>
          <w:szCs w:val="24"/>
        </w:rPr>
        <w:t xml:space="preserve">. </w:t>
      </w:r>
      <w:r w:rsidR="001C1E72" w:rsidRPr="00BE57F3">
        <w:rPr>
          <w:rFonts w:ascii="Times New Roman" w:hAnsi="Times New Roman" w:cs="Times New Roman"/>
          <w:sz w:val="24"/>
          <w:szCs w:val="24"/>
        </w:rPr>
        <w:t>To</w:t>
      </w:r>
      <w:r w:rsidR="007F73B5" w:rsidRPr="00BE57F3">
        <w:rPr>
          <w:rFonts w:ascii="Times New Roman" w:hAnsi="Times New Roman" w:cs="Times New Roman"/>
          <w:sz w:val="24"/>
          <w:szCs w:val="24"/>
        </w:rPr>
        <w:t xml:space="preserve"> establish a baseline for bacteria</w:t>
      </w:r>
      <w:ins w:id="20" w:author="Benjamin Meyer" w:date="2021-02-22T10:16:00Z">
        <w:r w:rsidR="00F0008E">
          <w:rPr>
            <w:rFonts w:ascii="Times New Roman" w:hAnsi="Times New Roman" w:cs="Times New Roman"/>
            <w:sz w:val="24"/>
            <w:szCs w:val="24"/>
          </w:rPr>
          <w:t xml:space="preserve"> concentrations</w:t>
        </w:r>
      </w:ins>
      <w:r w:rsidR="007F73B5" w:rsidRPr="00BE57F3">
        <w:rPr>
          <w:rFonts w:ascii="Times New Roman" w:hAnsi="Times New Roman" w:cs="Times New Roman"/>
          <w:sz w:val="24"/>
          <w:szCs w:val="24"/>
        </w:rPr>
        <w:t xml:space="preserve">, </w:t>
      </w:r>
      <w:r w:rsidR="001C1E72">
        <w:rPr>
          <w:rFonts w:ascii="Times New Roman" w:hAnsi="Times New Roman" w:cs="Times New Roman"/>
          <w:sz w:val="24"/>
          <w:szCs w:val="24"/>
        </w:rPr>
        <w:t xml:space="preserve">and inform the public when criteria are exceeded, </w:t>
      </w:r>
      <w:r w:rsidR="007F73B5" w:rsidRPr="00BE57F3">
        <w:rPr>
          <w:rFonts w:ascii="Times New Roman" w:hAnsi="Times New Roman" w:cs="Times New Roman"/>
          <w:sz w:val="24"/>
          <w:szCs w:val="24"/>
        </w:rPr>
        <w:t>K</w:t>
      </w:r>
      <w:r w:rsidR="00FD6F0D">
        <w:rPr>
          <w:rFonts w:ascii="Times New Roman" w:hAnsi="Times New Roman" w:cs="Times New Roman"/>
          <w:sz w:val="24"/>
          <w:szCs w:val="24"/>
        </w:rPr>
        <w:t>enai Watershed Forum</w:t>
      </w:r>
      <w:r w:rsidR="007F73B5" w:rsidRPr="00BE57F3">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began monitoring </w:t>
      </w:r>
      <w:r w:rsidR="001C1E72">
        <w:rPr>
          <w:rFonts w:ascii="Times New Roman" w:hAnsi="Times New Roman" w:cs="Times New Roman"/>
          <w:sz w:val="24"/>
          <w:szCs w:val="24"/>
        </w:rPr>
        <w:t>pathogens</w:t>
      </w:r>
      <w:r w:rsidR="0008328D" w:rsidRPr="0008328D">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from 2010-2014 at </w:t>
      </w:r>
      <w:r w:rsidR="00580141">
        <w:rPr>
          <w:rFonts w:ascii="Times New Roman" w:hAnsi="Times New Roman" w:cs="Times New Roman"/>
          <w:sz w:val="24"/>
          <w:szCs w:val="24"/>
        </w:rPr>
        <w:t>selected sites</w:t>
      </w:r>
      <w:r w:rsidR="00CD63E0">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In </w:t>
      </w:r>
      <w:commentRangeStart w:id="21"/>
      <w:commentRangeStart w:id="22"/>
      <w:r w:rsidR="00454912" w:rsidRPr="00BE57F3">
        <w:rPr>
          <w:rFonts w:ascii="Times New Roman" w:hAnsi="Times New Roman" w:cs="Times New Roman"/>
          <w:sz w:val="24"/>
          <w:szCs w:val="24"/>
        </w:rPr>
        <w:t>201</w:t>
      </w:r>
      <w:r>
        <w:rPr>
          <w:rFonts w:ascii="Times New Roman" w:hAnsi="Times New Roman" w:cs="Times New Roman"/>
          <w:sz w:val="24"/>
          <w:szCs w:val="24"/>
        </w:rPr>
        <w:t>5</w:t>
      </w:r>
      <w:commentRangeEnd w:id="21"/>
      <w:r w:rsidR="00596669">
        <w:rPr>
          <w:rStyle w:val="CommentReference"/>
        </w:rPr>
        <w:commentReference w:id="21"/>
      </w:r>
      <w:commentRangeEnd w:id="22"/>
      <w:r w:rsidR="00580141">
        <w:rPr>
          <w:rStyle w:val="CommentReference"/>
        </w:rPr>
        <w:commentReference w:id="22"/>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b</w:t>
      </w:r>
      <w:r w:rsidR="00454912" w:rsidRPr="00BE57F3">
        <w:rPr>
          <w:rFonts w:ascii="Times New Roman" w:hAnsi="Times New Roman" w:cs="Times New Roman"/>
          <w:sz w:val="24"/>
          <w:szCs w:val="24"/>
        </w:rPr>
        <w:t xml:space="preserve">est </w:t>
      </w:r>
      <w:r w:rsidR="00425CAE" w:rsidRPr="00BE57F3">
        <w:rPr>
          <w:rFonts w:ascii="Times New Roman" w:hAnsi="Times New Roman" w:cs="Times New Roman"/>
          <w:sz w:val="24"/>
          <w:szCs w:val="24"/>
        </w:rPr>
        <w:t>m</w:t>
      </w:r>
      <w:r w:rsidR="00454912" w:rsidRPr="00BE57F3">
        <w:rPr>
          <w:rFonts w:ascii="Times New Roman" w:hAnsi="Times New Roman" w:cs="Times New Roman"/>
          <w:sz w:val="24"/>
          <w:szCs w:val="24"/>
        </w:rPr>
        <w:t xml:space="preserve">anagement </w:t>
      </w:r>
      <w:r w:rsidR="00425CAE" w:rsidRPr="00BE57F3">
        <w:rPr>
          <w:rFonts w:ascii="Times New Roman" w:hAnsi="Times New Roman" w:cs="Times New Roman"/>
          <w:sz w:val="24"/>
          <w:szCs w:val="24"/>
        </w:rPr>
        <w:t>p</w:t>
      </w:r>
      <w:r w:rsidR="00454912" w:rsidRPr="00BE57F3">
        <w:rPr>
          <w:rFonts w:ascii="Times New Roman" w:hAnsi="Times New Roman" w:cs="Times New Roman"/>
          <w:sz w:val="24"/>
          <w:szCs w:val="24"/>
        </w:rPr>
        <w:t>ractices were implemented by the City of Kenai, which included clearing fish carcasses</w:t>
      </w:r>
      <w:r w:rsidR="00425CAE" w:rsidRPr="00BE57F3">
        <w:rPr>
          <w:rFonts w:ascii="Times New Roman" w:hAnsi="Times New Roman" w:cs="Times New Roman"/>
          <w:sz w:val="24"/>
          <w:szCs w:val="24"/>
        </w:rPr>
        <w:t xml:space="preserve"> from the beaches at night during the </w:t>
      </w:r>
      <w:r w:rsidR="00FD6F0D">
        <w:rPr>
          <w:rFonts w:ascii="Times New Roman" w:hAnsi="Times New Roman" w:cs="Times New Roman"/>
          <w:sz w:val="24"/>
          <w:szCs w:val="24"/>
        </w:rPr>
        <w:t>personal use fishery</w:t>
      </w:r>
      <w:commentRangeStart w:id="23"/>
      <w:r w:rsidR="00580141">
        <w:rPr>
          <w:rStyle w:val="CommentReference"/>
        </w:rPr>
        <w:commentReference w:id="24"/>
      </w:r>
      <w:commentRangeEnd w:id="23"/>
      <w:r w:rsidR="004C0BD2">
        <w:rPr>
          <w:rStyle w:val="CommentReference"/>
        </w:rPr>
        <w:commentReference w:id="23"/>
      </w:r>
      <w:r w:rsidR="00425CAE" w:rsidRPr="00BE57F3">
        <w:rPr>
          <w:rFonts w:ascii="Times New Roman" w:hAnsi="Times New Roman" w:cs="Times New Roman"/>
          <w:sz w:val="24"/>
          <w:szCs w:val="24"/>
        </w:rPr>
        <w:t xml:space="preserve"> to reduce</w:t>
      </w:r>
      <w:r w:rsidR="00580141">
        <w:rPr>
          <w:rFonts w:ascii="Times New Roman" w:hAnsi="Times New Roman" w:cs="Times New Roman"/>
          <w:sz w:val="24"/>
          <w:szCs w:val="24"/>
        </w:rPr>
        <w:t xml:space="preserve"> attractants to gulls</w:t>
      </w:r>
      <w:r w:rsidR="00425CAE" w:rsidRPr="00BE57F3">
        <w:rPr>
          <w:rFonts w:ascii="Times New Roman" w:hAnsi="Times New Roman" w:cs="Times New Roman"/>
          <w:sz w:val="24"/>
          <w:szCs w:val="24"/>
        </w:rPr>
        <w:t>.</w:t>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 xml:space="preserve">To assess changes in bacteria </w:t>
      </w:r>
      <w:r w:rsidR="0008328D" w:rsidRPr="0008328D">
        <w:rPr>
          <w:rFonts w:ascii="Times New Roman" w:hAnsi="Times New Roman" w:cs="Times New Roman"/>
          <w:sz w:val="24"/>
          <w:szCs w:val="24"/>
        </w:rPr>
        <w:t xml:space="preserve">concentrations </w:t>
      </w:r>
      <w:r w:rsidR="00FD6F0D">
        <w:rPr>
          <w:rFonts w:ascii="Times New Roman" w:hAnsi="Times New Roman" w:cs="Times New Roman"/>
          <w:sz w:val="24"/>
          <w:szCs w:val="24"/>
        </w:rPr>
        <w:t>post-</w:t>
      </w:r>
      <w:r w:rsidR="00425CAE" w:rsidRPr="00BE57F3">
        <w:rPr>
          <w:rFonts w:ascii="Times New Roman" w:hAnsi="Times New Roman" w:cs="Times New Roman"/>
          <w:sz w:val="24"/>
          <w:szCs w:val="24"/>
        </w:rPr>
        <w:t>implementation</w:t>
      </w:r>
      <w:r w:rsidR="00FD6F0D">
        <w:rPr>
          <w:rFonts w:ascii="Times New Roman" w:hAnsi="Times New Roman" w:cs="Times New Roman"/>
          <w:sz w:val="24"/>
          <w:szCs w:val="24"/>
        </w:rPr>
        <w:t xml:space="preserve"> </w:t>
      </w:r>
      <w:ins w:id="25" w:author="Benjamin Meyer" w:date="2021-02-11T07:02:00Z">
        <w:r w:rsidR="00FD6F0D">
          <w:rPr>
            <w:rFonts w:ascii="Times New Roman" w:hAnsi="Times New Roman" w:cs="Times New Roman"/>
            <w:sz w:val="24"/>
            <w:szCs w:val="24"/>
          </w:rPr>
          <w:t>of best management practices</w:t>
        </w:r>
      </w:ins>
      <w:r w:rsidR="005434F2">
        <w:rPr>
          <w:rFonts w:ascii="Times New Roman" w:hAnsi="Times New Roman" w:cs="Times New Roman"/>
          <w:sz w:val="24"/>
          <w:szCs w:val="24"/>
        </w:rPr>
        <w:t>, Kenai Watershed Forum</w:t>
      </w:r>
      <w:r w:rsidR="00425CAE" w:rsidRPr="00BE57F3">
        <w:rPr>
          <w:rFonts w:ascii="Times New Roman" w:hAnsi="Times New Roman" w:cs="Times New Roman"/>
          <w:sz w:val="24"/>
          <w:szCs w:val="24"/>
        </w:rPr>
        <w:t xml:space="preserve"> conducted monitoring</w:t>
      </w:r>
      <w:r w:rsidR="007F73B5"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from 2018-20</w:t>
      </w:r>
      <w:r w:rsidR="00596669">
        <w:rPr>
          <w:rFonts w:ascii="Times New Roman" w:hAnsi="Times New Roman" w:cs="Times New Roman"/>
          <w:sz w:val="24"/>
          <w:szCs w:val="24"/>
        </w:rPr>
        <w:t>20</w:t>
      </w:r>
      <w:r w:rsidR="00425CAE" w:rsidRPr="00BE57F3">
        <w:rPr>
          <w:rFonts w:ascii="Times New Roman" w:hAnsi="Times New Roman" w:cs="Times New Roman"/>
          <w:sz w:val="24"/>
          <w:szCs w:val="24"/>
        </w:rPr>
        <w:t xml:space="preserve"> at </w:t>
      </w:r>
      <w:r w:rsidR="007F73B5" w:rsidRPr="00BE57F3">
        <w:rPr>
          <w:rFonts w:ascii="Times New Roman" w:hAnsi="Times New Roman" w:cs="Times New Roman"/>
          <w:sz w:val="24"/>
          <w:szCs w:val="24"/>
        </w:rPr>
        <w:t xml:space="preserve">sites </w:t>
      </w:r>
      <w:r w:rsidR="00425CAE" w:rsidRPr="00BE57F3">
        <w:rPr>
          <w:rFonts w:ascii="Times New Roman" w:hAnsi="Times New Roman" w:cs="Times New Roman"/>
          <w:sz w:val="24"/>
          <w:szCs w:val="24"/>
        </w:rPr>
        <w:t xml:space="preserve">located at the North and South Kenai Beaches; Warren Ames Memorial Bridge; and upstream and downstream of the gull rookery. </w:t>
      </w:r>
      <w:r w:rsidR="00FD6F0D">
        <w:rPr>
          <w:rFonts w:ascii="Times New Roman" w:hAnsi="Times New Roman" w:cs="Times New Roman"/>
          <w:sz w:val="24"/>
          <w:szCs w:val="24"/>
        </w:rPr>
        <w:t>Microbial source tracking</w:t>
      </w:r>
      <w:r w:rsidR="009400CA" w:rsidRPr="00BE57F3">
        <w:rPr>
          <w:rFonts w:ascii="Times New Roman" w:hAnsi="Times New Roman" w:cs="Times New Roman"/>
          <w:sz w:val="24"/>
          <w:szCs w:val="24"/>
        </w:rPr>
        <w:t xml:space="preserve"> was condu</w:t>
      </w:r>
      <w:r w:rsidR="005434F2">
        <w:rPr>
          <w:rFonts w:ascii="Times New Roman" w:hAnsi="Times New Roman" w:cs="Times New Roman"/>
          <w:sz w:val="24"/>
          <w:szCs w:val="24"/>
        </w:rPr>
        <w:t xml:space="preserve">cted prior to and during the </w:t>
      </w:r>
      <w:r w:rsidR="009400CA" w:rsidRPr="00BE57F3">
        <w:rPr>
          <w:rFonts w:ascii="Times New Roman" w:hAnsi="Times New Roman" w:cs="Times New Roman"/>
          <w:sz w:val="24"/>
          <w:szCs w:val="24"/>
        </w:rPr>
        <w:t>in order to identify sources of these bacteria</w:t>
      </w:r>
      <w:r w:rsidR="00596669">
        <w:rPr>
          <w:rFonts w:ascii="Times New Roman" w:hAnsi="Times New Roman" w:cs="Times New Roman"/>
          <w:sz w:val="24"/>
          <w:szCs w:val="24"/>
        </w:rPr>
        <w:t xml:space="preserve"> </w:t>
      </w:r>
      <w:r w:rsidR="00580141">
        <w:rPr>
          <w:rFonts w:ascii="Times New Roman" w:hAnsi="Times New Roman" w:cs="Times New Roman"/>
          <w:sz w:val="24"/>
          <w:szCs w:val="24"/>
        </w:rPr>
        <w:t>in 2019 and 2020</w:t>
      </w:r>
      <w:r w:rsidR="009400CA" w:rsidRPr="00BE57F3">
        <w:rPr>
          <w:rFonts w:ascii="Times New Roman" w:hAnsi="Times New Roman" w:cs="Times New Roman"/>
          <w:sz w:val="24"/>
          <w:szCs w:val="24"/>
        </w:rPr>
        <w:t>.</w:t>
      </w:r>
      <w:r w:rsidR="005434F2">
        <w:rPr>
          <w:rFonts w:ascii="Times New Roman" w:hAnsi="Times New Roman" w:cs="Times New Roman"/>
          <w:sz w:val="24"/>
          <w:szCs w:val="24"/>
        </w:rPr>
        <w:t xml:space="preserve"> </w:t>
      </w:r>
    </w:p>
    <w:p w14:paraId="28E4E4FF" w14:textId="77777777" w:rsidR="00890BF4" w:rsidRDefault="00890BF4">
      <w:pPr>
        <w:rPr>
          <w:rFonts w:ascii="Times New Roman" w:hAnsi="Times New Roman" w:cs="Times New Roman"/>
          <w:sz w:val="24"/>
          <w:szCs w:val="24"/>
        </w:rPr>
      </w:pPr>
    </w:p>
    <w:p w14:paraId="1A136D20" w14:textId="569FB48D" w:rsidR="00F47E5A" w:rsidRDefault="00F0008E" w:rsidP="00F47E5A">
      <w:pPr>
        <w:rPr>
          <w:ins w:id="26" w:author="Benjamin Meyer" w:date="2021-02-14T21:40:00Z"/>
          <w:rFonts w:ascii="Times New Roman" w:hAnsi="Times New Roman" w:cs="Times New Roman"/>
          <w:sz w:val="24"/>
          <w:szCs w:val="24"/>
        </w:rPr>
      </w:pPr>
      <w:ins w:id="27" w:author="Benjamin Meyer" w:date="2021-02-22T10:16:00Z">
        <w:r>
          <w:rPr>
            <w:rFonts w:ascii="Times New Roman" w:hAnsi="Times New Roman" w:cs="Times New Roman"/>
            <w:sz w:val="24"/>
            <w:szCs w:val="24"/>
          </w:rPr>
          <w:t>In the</w:t>
        </w:r>
      </w:ins>
      <w:ins w:id="28" w:author="Benjamin Meyer" w:date="2021-02-14T21:40:00Z">
        <w:r>
          <w:rPr>
            <w:rFonts w:ascii="Times New Roman" w:hAnsi="Times New Roman" w:cs="Times New Roman"/>
            <w:sz w:val="24"/>
            <w:szCs w:val="24"/>
          </w:rPr>
          <w:t xml:space="preserve"> 2020 monitoring season, </w:t>
        </w:r>
        <w:r w:rsidR="00F47E5A">
          <w:rPr>
            <w:rFonts w:ascii="Times New Roman" w:hAnsi="Times New Roman" w:cs="Times New Roman"/>
            <w:sz w:val="24"/>
            <w:szCs w:val="24"/>
          </w:rPr>
          <w:t>data indicated instances of fecal coliform concentrations above advisory level for harvest of seafood for raw consumption at all sample sites, as well as</w:t>
        </w:r>
      </w:ins>
      <w:ins w:id="29" w:author="Benjamin Meyer" w:date="2021-02-22T10:17:00Z">
        <w:r w:rsidR="004A009C">
          <w:rPr>
            <w:rFonts w:ascii="Times New Roman" w:hAnsi="Times New Roman" w:cs="Times New Roman"/>
            <w:sz w:val="24"/>
            <w:szCs w:val="24"/>
          </w:rPr>
          <w:t xml:space="preserve"> some</w:t>
        </w:r>
      </w:ins>
      <w:ins w:id="30" w:author="Benjamin Meyer" w:date="2021-02-14T21:40:00Z">
        <w:r w:rsidR="00F47E5A">
          <w:rPr>
            <w:rFonts w:ascii="Times New Roman" w:hAnsi="Times New Roman" w:cs="Times New Roman"/>
            <w:sz w:val="24"/>
            <w:szCs w:val="24"/>
          </w:rPr>
          <w:t xml:space="preserve"> instances of enterococci concentrations above advisory level for contact recreation at South Kenai Beach.</w:t>
        </w:r>
      </w:ins>
      <w:ins w:id="31" w:author="Benjamin Meyer" w:date="2021-02-22T10:17:00Z">
        <w:r w:rsidR="004A009C">
          <w:rPr>
            <w:rFonts w:ascii="Times New Roman" w:hAnsi="Times New Roman" w:cs="Times New Roman"/>
            <w:sz w:val="24"/>
            <w:szCs w:val="24"/>
          </w:rPr>
          <w:t xml:space="preserve"> </w:t>
        </w:r>
      </w:ins>
      <w:ins w:id="32" w:author="Benjamin Meyer" w:date="2021-02-14T21:40:00Z">
        <w:r w:rsidR="00F47E5A">
          <w:rPr>
            <w:rFonts w:ascii="Times New Roman" w:hAnsi="Times New Roman" w:cs="Times New Roman"/>
            <w:sz w:val="24"/>
            <w:szCs w:val="24"/>
          </w:rPr>
          <w:t>The report makes recommendations for the continuation of successful beach monitoring efforts in conjunction with the use of the Environmental Protection Agency’s Virtual Beach Model.</w:t>
        </w:r>
      </w:ins>
    </w:p>
    <w:p w14:paraId="7EC49FC9" w14:textId="45BAC27E" w:rsidR="00AD5A0C" w:rsidRDefault="00AD5A0C">
      <w:pPr>
        <w:rPr>
          <w:rFonts w:ascii="Times New Roman" w:hAnsi="Times New Roman" w:cs="Times New Roman"/>
          <w:sz w:val="24"/>
          <w:szCs w:val="24"/>
        </w:rPr>
      </w:pPr>
    </w:p>
    <w:p w14:paraId="28C430F8" w14:textId="77777777" w:rsidR="00AD5A0C" w:rsidRPr="00BE57F3" w:rsidRDefault="00AD5A0C">
      <w:pPr>
        <w:rPr>
          <w:rFonts w:ascii="Times New Roman" w:hAnsi="Times New Roman" w:cs="Times New Roman"/>
          <w:sz w:val="24"/>
          <w:szCs w:val="24"/>
        </w:rPr>
      </w:pPr>
    </w:p>
    <w:p w14:paraId="0670DFF8" w14:textId="77777777" w:rsidR="00DE3C2F" w:rsidRPr="00BE57F3" w:rsidRDefault="00DE3C2F">
      <w:pPr>
        <w:rPr>
          <w:rFonts w:ascii="Times New Roman" w:hAnsi="Times New Roman" w:cs="Times New Roman"/>
          <w:sz w:val="24"/>
          <w:szCs w:val="24"/>
        </w:rPr>
      </w:pPr>
    </w:p>
    <w:p w14:paraId="334CED15" w14:textId="77777777" w:rsidR="00DE3C2F" w:rsidRPr="00BE57F3" w:rsidRDefault="00DE3C2F">
      <w:pPr>
        <w:rPr>
          <w:rFonts w:ascii="Times New Roman" w:hAnsi="Times New Roman" w:cs="Times New Roman"/>
          <w:sz w:val="24"/>
          <w:szCs w:val="24"/>
        </w:rPr>
      </w:pPr>
    </w:p>
    <w:p w14:paraId="29301D1D" w14:textId="77777777" w:rsidR="00DE3C2F" w:rsidRPr="00BE57F3" w:rsidRDefault="00DE3C2F">
      <w:pPr>
        <w:rPr>
          <w:rFonts w:ascii="Times New Roman" w:hAnsi="Times New Roman" w:cs="Times New Roman"/>
          <w:sz w:val="24"/>
          <w:szCs w:val="24"/>
        </w:rPr>
      </w:pPr>
    </w:p>
    <w:p w14:paraId="35D9BD40" w14:textId="77777777" w:rsidR="00DE3C2F" w:rsidRPr="00BE57F3" w:rsidRDefault="00DE3C2F">
      <w:pPr>
        <w:rPr>
          <w:rFonts w:ascii="Times New Roman" w:hAnsi="Times New Roman" w:cs="Times New Roman"/>
          <w:sz w:val="24"/>
          <w:szCs w:val="24"/>
        </w:rPr>
      </w:pPr>
    </w:p>
    <w:p w14:paraId="7D3E004F" w14:textId="77777777" w:rsidR="00DE3C2F" w:rsidRPr="00BE57F3" w:rsidRDefault="00DE3C2F">
      <w:pPr>
        <w:rPr>
          <w:rFonts w:ascii="Times New Roman" w:hAnsi="Times New Roman" w:cs="Times New Roman"/>
          <w:sz w:val="24"/>
          <w:szCs w:val="24"/>
        </w:rPr>
      </w:pPr>
    </w:p>
    <w:p w14:paraId="4E9EE284" w14:textId="77777777" w:rsidR="00DE3C2F" w:rsidRPr="00BE57F3" w:rsidRDefault="00DE3C2F">
      <w:pPr>
        <w:rPr>
          <w:rFonts w:ascii="Times New Roman" w:hAnsi="Times New Roman" w:cs="Times New Roman"/>
          <w:sz w:val="24"/>
          <w:szCs w:val="24"/>
        </w:rPr>
      </w:pPr>
    </w:p>
    <w:p w14:paraId="4064B9B2" w14:textId="77777777" w:rsidR="00DE3C2F" w:rsidRPr="00BE57F3" w:rsidRDefault="00DE3C2F">
      <w:pPr>
        <w:rPr>
          <w:rFonts w:ascii="Times New Roman" w:hAnsi="Times New Roman" w:cs="Times New Roman"/>
          <w:sz w:val="24"/>
          <w:szCs w:val="24"/>
        </w:rPr>
      </w:pPr>
    </w:p>
    <w:p w14:paraId="7334B009" w14:textId="77777777" w:rsidR="00DE3C2F" w:rsidRPr="00BE57F3" w:rsidRDefault="00DE3C2F">
      <w:pPr>
        <w:rPr>
          <w:rFonts w:ascii="Times New Roman" w:hAnsi="Times New Roman" w:cs="Times New Roman"/>
          <w:sz w:val="24"/>
          <w:szCs w:val="24"/>
        </w:rPr>
      </w:pPr>
    </w:p>
    <w:p w14:paraId="47524952" w14:textId="77777777" w:rsidR="00DE3C2F" w:rsidRPr="00BE57F3" w:rsidRDefault="00DE3C2F">
      <w:pPr>
        <w:rPr>
          <w:rFonts w:ascii="Times New Roman" w:hAnsi="Times New Roman" w:cs="Times New Roman"/>
          <w:sz w:val="24"/>
          <w:szCs w:val="24"/>
        </w:rPr>
      </w:pPr>
    </w:p>
    <w:p w14:paraId="3AD3B8F7" w14:textId="77777777" w:rsidR="00DE3C2F" w:rsidRPr="00BE57F3" w:rsidRDefault="00DE3C2F">
      <w:pPr>
        <w:rPr>
          <w:rFonts w:ascii="Times New Roman" w:hAnsi="Times New Roman" w:cs="Times New Roman"/>
          <w:sz w:val="24"/>
          <w:szCs w:val="24"/>
        </w:rPr>
      </w:pPr>
    </w:p>
    <w:p w14:paraId="1AD1F1A4" w14:textId="77777777" w:rsidR="00DE3C2F" w:rsidRPr="00BE57F3" w:rsidRDefault="00DE3C2F">
      <w:pPr>
        <w:rPr>
          <w:rFonts w:ascii="Times New Roman" w:hAnsi="Times New Roman" w:cs="Times New Roman"/>
          <w:sz w:val="24"/>
          <w:szCs w:val="24"/>
        </w:rPr>
      </w:pPr>
    </w:p>
    <w:p w14:paraId="7ED62A36" w14:textId="2E280DF5" w:rsidR="00803BC6" w:rsidRPr="00B231A7" w:rsidRDefault="00DC2A08" w:rsidP="00AF26E5">
      <w:pPr>
        <w:pStyle w:val="Heading1"/>
        <w:rPr>
          <w:rFonts w:ascii="Times New Roman" w:hAnsi="Times New Roman" w:cs="Times New Roman"/>
          <w:b/>
          <w:color w:val="FF0000"/>
        </w:rPr>
      </w:pPr>
      <w:bookmarkStart w:id="33" w:name="_Toc64228860"/>
      <w:r w:rsidRPr="00BE57F3">
        <w:rPr>
          <w:rFonts w:ascii="Times New Roman" w:hAnsi="Times New Roman" w:cs="Times New Roman"/>
          <w:b/>
          <w:color w:val="2E74B5" w:themeColor="accent1" w:themeShade="BF"/>
        </w:rPr>
        <w:lastRenderedPageBreak/>
        <w:t>Introduction</w:t>
      </w:r>
      <w:bookmarkEnd w:id="33"/>
      <w:r w:rsidR="00B231A7">
        <w:rPr>
          <w:rFonts w:ascii="Times New Roman" w:hAnsi="Times New Roman" w:cs="Times New Roman"/>
          <w:b/>
          <w:color w:val="2E74B5" w:themeColor="accent1" w:themeShade="BF"/>
        </w:rPr>
        <w:t xml:space="preserve"> </w:t>
      </w:r>
    </w:p>
    <w:p w14:paraId="791E4D14" w14:textId="59B40891"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The Kenai River is a glacially-</w:t>
      </w:r>
      <w:r w:rsidR="00665522">
        <w:rPr>
          <w:rFonts w:ascii="Times New Roman" w:hAnsi="Times New Roman" w:cs="Times New Roman"/>
          <w:sz w:val="24"/>
          <w:szCs w:val="24"/>
        </w:rPr>
        <w:t>fed</w:t>
      </w:r>
      <w:r w:rsidRPr="00BE57F3">
        <w:rPr>
          <w:rFonts w:ascii="Times New Roman" w:hAnsi="Times New Roman" w:cs="Times New Roman"/>
          <w:sz w:val="24"/>
          <w:szCs w:val="24"/>
        </w:rPr>
        <w:t xml:space="preserve"> river located on Alaska’s Kenai Peninsula that begins at the outlet of Kenai Lake and flows into</w:t>
      </w:r>
      <w:r w:rsidR="00665522">
        <w:rPr>
          <w:rFonts w:ascii="Times New Roman" w:hAnsi="Times New Roman" w:cs="Times New Roman"/>
          <w:sz w:val="24"/>
          <w:szCs w:val="24"/>
        </w:rPr>
        <w:t xml:space="preserve"> Cook Inlet,</w:t>
      </w:r>
      <w:r w:rsidRPr="00BE57F3">
        <w:rPr>
          <w:rFonts w:ascii="Times New Roman" w:hAnsi="Times New Roman" w:cs="Times New Roman"/>
          <w:sz w:val="24"/>
          <w:szCs w:val="24"/>
        </w:rPr>
        <w:t xml:space="preserve"> a branch of the Gulf of </w:t>
      </w:r>
      <w:r w:rsidR="00150F7C" w:rsidRPr="00BE57F3">
        <w:rPr>
          <w:rFonts w:ascii="Times New Roman" w:hAnsi="Times New Roman" w:cs="Times New Roman"/>
          <w:sz w:val="24"/>
          <w:szCs w:val="24"/>
        </w:rPr>
        <w:t>Alaska</w:t>
      </w:r>
      <w:r w:rsidR="00150F7C">
        <w:rPr>
          <w:rFonts w:ascii="Times New Roman" w:hAnsi="Times New Roman" w:cs="Times New Roman"/>
          <w:sz w:val="24"/>
          <w:szCs w:val="24"/>
        </w:rPr>
        <w:t>.</w:t>
      </w:r>
      <w:r w:rsidR="005C5931">
        <w:rPr>
          <w:rFonts w:ascii="Times New Roman" w:hAnsi="Times New Roman" w:cs="Times New Roman"/>
          <w:sz w:val="24"/>
          <w:szCs w:val="24"/>
        </w:rPr>
        <w:t xml:space="preserve"> K</w:t>
      </w:r>
      <w:r w:rsidRPr="00BE57F3">
        <w:rPr>
          <w:rFonts w:ascii="Times New Roman" w:hAnsi="Times New Roman" w:cs="Times New Roman"/>
          <w:sz w:val="24"/>
          <w:szCs w:val="24"/>
        </w:rPr>
        <w:t>nown internationally for its prolific fisheries,</w:t>
      </w:r>
      <w:r w:rsidR="005C5931">
        <w:rPr>
          <w:rFonts w:ascii="Times New Roman" w:hAnsi="Times New Roman" w:cs="Times New Roman"/>
          <w:sz w:val="24"/>
          <w:szCs w:val="24"/>
        </w:rPr>
        <w:t xml:space="preserve"> the Kenai River</w:t>
      </w:r>
      <w:r w:rsidRPr="00BE57F3">
        <w:rPr>
          <w:rFonts w:ascii="Times New Roman" w:hAnsi="Times New Roman" w:cs="Times New Roman"/>
          <w:sz w:val="24"/>
          <w:szCs w:val="24"/>
        </w:rPr>
        <w:t xml:space="preserve"> </w:t>
      </w:r>
      <w:r w:rsidR="005C5931">
        <w:rPr>
          <w:rFonts w:ascii="Times New Roman" w:hAnsi="Times New Roman" w:cs="Times New Roman"/>
          <w:sz w:val="24"/>
          <w:szCs w:val="24"/>
        </w:rPr>
        <w:t xml:space="preserve">supports the Cook Inlet’s largest population of wild </w:t>
      </w:r>
      <w:r w:rsidRPr="00BE57F3">
        <w:rPr>
          <w:rFonts w:ascii="Times New Roman" w:hAnsi="Times New Roman" w:cs="Times New Roman"/>
          <w:sz w:val="24"/>
          <w:szCs w:val="24"/>
        </w:rPr>
        <w:t xml:space="preserve">Pacific Salmon. Each summer, thousands of </w:t>
      </w:r>
      <w:r w:rsidRPr="00BE57F3">
        <w:rPr>
          <w:rFonts w:ascii="Times New Roman" w:eastAsia="Times New Roman" w:hAnsi="Times New Roman" w:cs="Times New Roman"/>
          <w:color w:val="000000"/>
          <w:sz w:val="24"/>
          <w:szCs w:val="24"/>
        </w:rPr>
        <w:t xml:space="preserve">recreationists </w:t>
      </w:r>
      <w:r w:rsidRPr="00BE57F3">
        <w:rPr>
          <w:rFonts w:ascii="Times New Roman" w:hAnsi="Times New Roman" w:cs="Times New Roman"/>
          <w:sz w:val="24"/>
          <w:szCs w:val="24"/>
        </w:rPr>
        <w:t xml:space="preserve">participate in the Kenai River </w:t>
      </w:r>
      <w:r w:rsidR="00CE3874" w:rsidRPr="00BE57F3">
        <w:rPr>
          <w:rFonts w:ascii="Times New Roman" w:hAnsi="Times New Roman" w:cs="Times New Roman"/>
          <w:sz w:val="24"/>
          <w:szCs w:val="24"/>
        </w:rPr>
        <w:t xml:space="preserve">sport </w:t>
      </w:r>
      <w:r w:rsidR="00CE3874">
        <w:rPr>
          <w:rFonts w:ascii="Times New Roman" w:hAnsi="Times New Roman" w:cs="Times New Roman"/>
          <w:sz w:val="24"/>
          <w:szCs w:val="24"/>
        </w:rPr>
        <w:t>fishing</w:t>
      </w:r>
      <w:r w:rsidR="005C5931">
        <w:rPr>
          <w:rFonts w:ascii="Times New Roman" w:hAnsi="Times New Roman" w:cs="Times New Roman"/>
          <w:sz w:val="24"/>
          <w:szCs w:val="24"/>
        </w:rPr>
        <w:t xml:space="preserve"> season, which includes an Alaska resident-only </w:t>
      </w:r>
      <w:r w:rsidR="004C0BD2">
        <w:rPr>
          <w:rFonts w:ascii="Times New Roman" w:hAnsi="Times New Roman" w:cs="Times New Roman"/>
          <w:sz w:val="24"/>
          <w:szCs w:val="24"/>
        </w:rPr>
        <w:t>personal use fishery (</w:t>
      </w:r>
      <w:r w:rsidR="008A3093">
        <w:rPr>
          <w:rFonts w:ascii="Times New Roman" w:hAnsi="Times New Roman" w:cs="Times New Roman"/>
          <w:sz w:val="24"/>
          <w:szCs w:val="24"/>
        </w:rPr>
        <w:t>PUF</w:t>
      </w:r>
      <w:r w:rsidR="004C0BD2">
        <w:rPr>
          <w:rFonts w:ascii="Times New Roman" w:hAnsi="Times New Roman" w:cs="Times New Roman"/>
          <w:sz w:val="24"/>
          <w:szCs w:val="24"/>
        </w:rPr>
        <w:t>)</w:t>
      </w:r>
      <w:r w:rsidR="008A3093">
        <w:rPr>
          <w:rFonts w:ascii="Times New Roman" w:hAnsi="Times New Roman" w:cs="Times New Roman"/>
          <w:sz w:val="24"/>
          <w:szCs w:val="24"/>
        </w:rPr>
        <w:t xml:space="preserve"> </w:t>
      </w:r>
      <w:r w:rsidRPr="00BE57F3">
        <w:rPr>
          <w:rFonts w:ascii="Times New Roman" w:hAnsi="Times New Roman" w:cs="Times New Roman"/>
          <w:sz w:val="24"/>
          <w:szCs w:val="24"/>
        </w:rPr>
        <w:t>during much of July.</w:t>
      </w:r>
    </w:p>
    <w:p w14:paraId="1A7FF506" w14:textId="77777777" w:rsidR="007F73B5" w:rsidRPr="00BE57F3" w:rsidRDefault="007F73B5" w:rsidP="007F73B5">
      <w:pPr>
        <w:rPr>
          <w:rFonts w:ascii="Times New Roman" w:hAnsi="Times New Roman" w:cs="Times New Roman"/>
          <w:sz w:val="24"/>
          <w:szCs w:val="24"/>
        </w:rPr>
      </w:pPr>
    </w:p>
    <w:p w14:paraId="39E7AB4A" w14:textId="22F85B3D" w:rsidR="000A79D4"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Since 1996, the Alaska Department of Fish and Game (</w:t>
      </w:r>
      <w:r w:rsidR="005C5931">
        <w:rPr>
          <w:rFonts w:ascii="Times New Roman" w:hAnsi="Times New Roman" w:cs="Times New Roman"/>
          <w:sz w:val="24"/>
          <w:szCs w:val="24"/>
        </w:rPr>
        <w:t xml:space="preserve">ADFG) has managed the </w:t>
      </w:r>
      <w:proofErr w:type="spellStart"/>
      <w:r w:rsidR="005C5931">
        <w:rPr>
          <w:rFonts w:ascii="Times New Roman" w:hAnsi="Times New Roman" w:cs="Times New Roman"/>
          <w:sz w:val="24"/>
          <w:szCs w:val="24"/>
        </w:rPr>
        <w:t>dipnet</w:t>
      </w:r>
      <w:proofErr w:type="spellEnd"/>
      <w:r w:rsidR="005C5931">
        <w:rPr>
          <w:rFonts w:ascii="Times New Roman" w:hAnsi="Times New Roman" w:cs="Times New Roman"/>
          <w:sz w:val="24"/>
          <w:szCs w:val="24"/>
        </w:rPr>
        <w:t xml:space="preserve"> </w:t>
      </w:r>
      <w:r w:rsidR="004A3C15">
        <w:rPr>
          <w:rFonts w:ascii="Times New Roman" w:hAnsi="Times New Roman" w:cs="Times New Roman"/>
          <w:sz w:val="24"/>
          <w:szCs w:val="24"/>
        </w:rPr>
        <w:t>PUF</w:t>
      </w:r>
      <w:r w:rsidRPr="00BE57F3">
        <w:rPr>
          <w:rFonts w:ascii="Times New Roman" w:hAnsi="Times New Roman" w:cs="Times New Roman"/>
          <w:sz w:val="24"/>
          <w:szCs w:val="24"/>
        </w:rPr>
        <w:t xml:space="preserve"> for Alaska residents under the Kenai River Late-Run Sockeye Salmon Management Plan</w:t>
      </w:r>
      <w:r w:rsidR="005C5931">
        <w:rPr>
          <w:rFonts w:ascii="Times New Roman" w:hAnsi="Times New Roman" w:cs="Times New Roman"/>
          <w:sz w:val="24"/>
          <w:szCs w:val="24"/>
        </w:rPr>
        <w:t xml:space="preserve"> (5 AAC 21.350</w:t>
      </w:r>
      <w:r w:rsidR="00960837">
        <w:rPr>
          <w:rFonts w:ascii="Times New Roman" w:hAnsi="Times New Roman" w:cs="Times New Roman"/>
          <w:sz w:val="24"/>
          <w:szCs w:val="24"/>
        </w:rPr>
        <w:t xml:space="preserve">, 2020). The </w:t>
      </w:r>
      <w:r w:rsidR="00D30AA3">
        <w:rPr>
          <w:rFonts w:ascii="Times New Roman" w:hAnsi="Times New Roman" w:cs="Times New Roman"/>
          <w:sz w:val="24"/>
          <w:szCs w:val="24"/>
        </w:rPr>
        <w:t>PUF</w:t>
      </w:r>
      <w:r w:rsidRPr="00BE57F3">
        <w:rPr>
          <w:rFonts w:ascii="Times New Roman" w:hAnsi="Times New Roman" w:cs="Times New Roman"/>
          <w:sz w:val="24"/>
          <w:szCs w:val="24"/>
        </w:rPr>
        <w:t xml:space="preserve"> is </w:t>
      </w:r>
      <w:r w:rsidR="00665522">
        <w:rPr>
          <w:rFonts w:ascii="Times New Roman" w:hAnsi="Times New Roman" w:cs="Times New Roman"/>
          <w:sz w:val="24"/>
          <w:szCs w:val="24"/>
        </w:rPr>
        <w:t xml:space="preserve">generally </w:t>
      </w:r>
      <w:r w:rsidRPr="00BE57F3">
        <w:rPr>
          <w:rFonts w:ascii="Times New Roman" w:hAnsi="Times New Roman" w:cs="Times New Roman"/>
          <w:sz w:val="24"/>
          <w:szCs w:val="24"/>
        </w:rPr>
        <w:t xml:space="preserve">open from July 10th to July 31st </w:t>
      </w:r>
      <w:r w:rsidR="00665522">
        <w:rPr>
          <w:rFonts w:ascii="Times New Roman" w:hAnsi="Times New Roman" w:cs="Times New Roman"/>
          <w:sz w:val="24"/>
          <w:szCs w:val="24"/>
        </w:rPr>
        <w:t xml:space="preserve">starting </w:t>
      </w:r>
      <w:r w:rsidRPr="00BE57F3">
        <w:rPr>
          <w:rFonts w:ascii="Times New Roman" w:hAnsi="Times New Roman" w:cs="Times New Roman"/>
          <w:sz w:val="24"/>
          <w:szCs w:val="24"/>
        </w:rPr>
        <w:t xml:space="preserve">from the Warren Ames Memorial Bridge between </w:t>
      </w:r>
      <w:r w:rsidR="00934B5D" w:rsidRPr="00BE57F3">
        <w:rPr>
          <w:rFonts w:ascii="Times New Roman" w:hAnsi="Times New Roman" w:cs="Times New Roman"/>
          <w:sz w:val="24"/>
          <w:szCs w:val="24"/>
        </w:rPr>
        <w:t>miles</w:t>
      </w:r>
      <w:r w:rsidRPr="00BE57F3">
        <w:rPr>
          <w:rFonts w:ascii="Times New Roman" w:hAnsi="Times New Roman" w:cs="Times New Roman"/>
          <w:sz w:val="24"/>
          <w:szCs w:val="24"/>
        </w:rPr>
        <w:t xml:space="preserve"> five and six of the Kenai River</w:t>
      </w:r>
      <w:r w:rsidR="00665522">
        <w:rPr>
          <w:rFonts w:ascii="Times New Roman" w:hAnsi="Times New Roman" w:cs="Times New Roman"/>
          <w:sz w:val="24"/>
          <w:szCs w:val="24"/>
        </w:rPr>
        <w:t>,</w:t>
      </w:r>
      <w:r w:rsidRPr="00BE57F3">
        <w:rPr>
          <w:rFonts w:ascii="Times New Roman" w:hAnsi="Times New Roman" w:cs="Times New Roman"/>
          <w:sz w:val="24"/>
          <w:szCs w:val="24"/>
        </w:rPr>
        <w:t xml:space="preserve"> to the mouth of the river, where the boundary extends along the North and South Kenai Beaches</w:t>
      </w:r>
      <w:r w:rsidR="001674A1">
        <w:rPr>
          <w:rFonts w:ascii="Times New Roman" w:hAnsi="Times New Roman" w:cs="Times New Roman"/>
          <w:sz w:val="24"/>
          <w:szCs w:val="24"/>
        </w:rPr>
        <w:t xml:space="preserve"> (</w:t>
      </w:r>
      <w:r w:rsidR="001674A1">
        <w:rPr>
          <w:rFonts w:ascii="Times New Roman" w:hAnsi="Times New Roman" w:cs="Times New Roman"/>
          <w:sz w:val="24"/>
          <w:szCs w:val="24"/>
        </w:rPr>
        <w:fldChar w:fldCharType="begin"/>
      </w:r>
      <w:r w:rsidR="001674A1">
        <w:rPr>
          <w:rFonts w:ascii="Times New Roman" w:hAnsi="Times New Roman" w:cs="Times New Roman"/>
          <w:sz w:val="24"/>
          <w:szCs w:val="24"/>
        </w:rPr>
        <w:instrText xml:space="preserve"> REF _Ref61425460 \h </w:instrText>
      </w:r>
      <w:r w:rsidR="001674A1">
        <w:rPr>
          <w:rFonts w:ascii="Times New Roman" w:hAnsi="Times New Roman" w:cs="Times New Roman"/>
          <w:sz w:val="24"/>
          <w:szCs w:val="24"/>
        </w:rPr>
      </w:r>
      <w:r w:rsidR="001674A1">
        <w:rPr>
          <w:rFonts w:ascii="Times New Roman" w:hAnsi="Times New Roman" w:cs="Times New Roman"/>
          <w:sz w:val="24"/>
          <w:szCs w:val="24"/>
        </w:rPr>
        <w:fldChar w:fldCharType="separate"/>
      </w:r>
      <w:r w:rsidR="00C873D4" w:rsidRPr="001674A1">
        <w:rPr>
          <w:rFonts w:ascii="Times New Roman" w:hAnsi="Times New Roman" w:cs="Times New Roman"/>
          <w:sz w:val="24"/>
          <w:szCs w:val="24"/>
        </w:rPr>
        <w:t xml:space="preserve">Figure </w:t>
      </w:r>
      <w:r w:rsidR="00C873D4">
        <w:rPr>
          <w:rFonts w:ascii="Times New Roman" w:hAnsi="Times New Roman" w:cs="Times New Roman"/>
          <w:noProof/>
          <w:sz w:val="24"/>
          <w:szCs w:val="24"/>
        </w:rPr>
        <w:t>1</w:t>
      </w:r>
      <w:r w:rsidR="001674A1">
        <w:rPr>
          <w:rFonts w:ascii="Times New Roman" w:hAnsi="Times New Roman" w:cs="Times New Roman"/>
          <w:sz w:val="24"/>
          <w:szCs w:val="24"/>
        </w:rPr>
        <w:fldChar w:fldCharType="end"/>
      </w:r>
      <w:r w:rsidR="001674A1">
        <w:rPr>
          <w:rFonts w:ascii="Times New Roman" w:hAnsi="Times New Roman" w:cs="Times New Roman"/>
          <w:sz w:val="24"/>
          <w:szCs w:val="24"/>
        </w:rPr>
        <w:t>).</w:t>
      </w:r>
      <w:r w:rsidR="00D30AA3">
        <w:rPr>
          <w:rFonts w:ascii="Times New Roman" w:hAnsi="Times New Roman" w:cs="Times New Roman"/>
          <w:sz w:val="24"/>
          <w:szCs w:val="24"/>
        </w:rPr>
        <w:t xml:space="preserve"> </w:t>
      </w:r>
      <w:r w:rsidRPr="00BE57F3">
        <w:rPr>
          <w:rFonts w:ascii="Times New Roman" w:hAnsi="Times New Roman" w:cs="Times New Roman"/>
          <w:sz w:val="24"/>
          <w:szCs w:val="24"/>
        </w:rPr>
        <w:t xml:space="preserve">While providing ample fishing and recreational opportunities for </w:t>
      </w:r>
      <w:r w:rsidR="00B562FD">
        <w:rPr>
          <w:rFonts w:ascii="Times New Roman" w:hAnsi="Times New Roman" w:cs="Times New Roman"/>
          <w:sz w:val="24"/>
          <w:szCs w:val="24"/>
        </w:rPr>
        <w:t xml:space="preserve">state </w:t>
      </w:r>
      <w:r w:rsidRPr="00BE57F3">
        <w:rPr>
          <w:rFonts w:ascii="Times New Roman" w:hAnsi="Times New Roman" w:cs="Times New Roman"/>
          <w:sz w:val="24"/>
          <w:szCs w:val="24"/>
        </w:rPr>
        <w:t xml:space="preserve">resident </w:t>
      </w:r>
      <w:r w:rsidRPr="00BE57F3">
        <w:rPr>
          <w:rFonts w:ascii="Times New Roman" w:eastAsia="Times New Roman" w:hAnsi="Times New Roman" w:cs="Times New Roman"/>
          <w:color w:val="000000"/>
          <w:sz w:val="24"/>
          <w:szCs w:val="24"/>
        </w:rPr>
        <w:t>recreationists</w:t>
      </w:r>
      <w:r w:rsidR="00B562FD">
        <w:rPr>
          <w:rFonts w:ascii="Times New Roman" w:hAnsi="Times New Roman" w:cs="Times New Roman"/>
          <w:sz w:val="24"/>
          <w:szCs w:val="24"/>
        </w:rPr>
        <w:t xml:space="preserve">, the </w:t>
      </w:r>
      <w:r w:rsidR="00D30AA3">
        <w:rPr>
          <w:rFonts w:ascii="Times New Roman" w:hAnsi="Times New Roman" w:cs="Times New Roman"/>
          <w:sz w:val="24"/>
          <w:szCs w:val="24"/>
        </w:rPr>
        <w:t>PUF</w:t>
      </w:r>
      <w:r w:rsidRPr="00BE57F3">
        <w:rPr>
          <w:rFonts w:ascii="Times New Roman" w:hAnsi="Times New Roman" w:cs="Times New Roman"/>
          <w:sz w:val="24"/>
          <w:szCs w:val="24"/>
        </w:rPr>
        <w:t xml:space="preserve"> also </w:t>
      </w:r>
      <w:r w:rsidR="005246CC">
        <w:rPr>
          <w:rFonts w:ascii="Times New Roman" w:hAnsi="Times New Roman" w:cs="Times New Roman"/>
          <w:sz w:val="24"/>
          <w:szCs w:val="24"/>
        </w:rPr>
        <w:t>bolsters</w:t>
      </w:r>
      <w:r w:rsidR="00665522">
        <w:rPr>
          <w:rFonts w:ascii="Times New Roman" w:hAnsi="Times New Roman" w:cs="Times New Roman"/>
          <w:sz w:val="24"/>
          <w:szCs w:val="24"/>
        </w:rPr>
        <w:t xml:space="preserve"> </w:t>
      </w:r>
      <w:r w:rsidRPr="00BE57F3">
        <w:rPr>
          <w:rFonts w:ascii="Times New Roman" w:hAnsi="Times New Roman" w:cs="Times New Roman"/>
          <w:sz w:val="24"/>
          <w:szCs w:val="24"/>
        </w:rPr>
        <w:t>the local economy and is highly valued by many throughout the</w:t>
      </w:r>
      <w:r w:rsidR="00B562FD">
        <w:rPr>
          <w:rFonts w:ascii="Times New Roman" w:hAnsi="Times New Roman" w:cs="Times New Roman"/>
          <w:sz w:val="24"/>
          <w:szCs w:val="24"/>
        </w:rPr>
        <w:t xml:space="preserve"> state. However, the fishery annually results</w:t>
      </w:r>
      <w:r w:rsidRPr="00BE57F3">
        <w:rPr>
          <w:rFonts w:ascii="Times New Roman" w:hAnsi="Times New Roman" w:cs="Times New Roman"/>
          <w:sz w:val="24"/>
          <w:szCs w:val="24"/>
        </w:rPr>
        <w:t xml:space="preserve"> in accumulation of fish carcass waste along the North and South Kenai beaches</w:t>
      </w:r>
      <w:r w:rsidR="00665522">
        <w:rPr>
          <w:rFonts w:ascii="Times New Roman" w:hAnsi="Times New Roman" w:cs="Times New Roman"/>
          <w:sz w:val="24"/>
          <w:szCs w:val="24"/>
        </w:rPr>
        <w:t xml:space="preserve"> </w:t>
      </w:r>
      <w:r w:rsidR="00B562FD">
        <w:rPr>
          <w:rFonts w:ascii="Times New Roman" w:hAnsi="Times New Roman" w:cs="Times New Roman"/>
          <w:sz w:val="24"/>
          <w:szCs w:val="24"/>
        </w:rPr>
        <w:t>from fish cleaned on site by users</w:t>
      </w:r>
      <w:r w:rsidRPr="00BE57F3">
        <w:rPr>
          <w:rFonts w:ascii="Times New Roman" w:hAnsi="Times New Roman" w:cs="Times New Roman"/>
          <w:sz w:val="24"/>
          <w:szCs w:val="24"/>
        </w:rPr>
        <w:t>.</w:t>
      </w:r>
    </w:p>
    <w:p w14:paraId="07A313FF" w14:textId="77777777" w:rsidR="000A79D4" w:rsidRPr="00BE57F3" w:rsidRDefault="000A79D4" w:rsidP="000A79D4">
      <w:pPr>
        <w:contextualSpacing w:val="0"/>
        <w:jc w:val="center"/>
        <w:rPr>
          <w:rFonts w:ascii="Times New Roman" w:hAnsi="Times New Roman" w:cs="Times New Roman"/>
        </w:rPr>
      </w:pPr>
      <w:r w:rsidRPr="00BE57F3">
        <w:rPr>
          <w:rFonts w:ascii="Times New Roman" w:hAnsi="Times New Roman" w:cs="Times New Roman"/>
          <w:noProof/>
          <w:sz w:val="24"/>
          <w:szCs w:val="24"/>
        </w:rPr>
        <w:drawing>
          <wp:inline distT="114300" distB="114300" distL="114300" distR="114300" wp14:anchorId="3C92B21E" wp14:editId="62C8097B">
            <wp:extent cx="3310890" cy="3523580"/>
            <wp:effectExtent l="76200" t="76200" r="137160" b="134620"/>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cstate="print"/>
                    <a:srcRect/>
                    <a:stretch>
                      <a:fillRect/>
                    </a:stretch>
                  </pic:blipFill>
                  <pic:spPr>
                    <a:xfrm>
                      <a:off x="0" y="0"/>
                      <a:ext cx="3345342" cy="35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2DC5E" w14:textId="7A2454F8" w:rsidR="001674A1" w:rsidRDefault="001674A1" w:rsidP="001674A1">
      <w:pPr>
        <w:pStyle w:val="Caption"/>
        <w:jc w:val="center"/>
        <w:rPr>
          <w:rFonts w:ascii="Times New Roman" w:hAnsi="Times New Roman" w:cs="Times New Roman"/>
          <w:sz w:val="24"/>
          <w:szCs w:val="24"/>
        </w:rPr>
      </w:pPr>
      <w:bookmarkStart w:id="34" w:name="_Ref61425460"/>
      <w:bookmarkStart w:id="35" w:name="_Ref61429707"/>
      <w:bookmarkStart w:id="36" w:name="_Toc64229495"/>
      <w:r w:rsidRPr="001674A1">
        <w:rPr>
          <w:rFonts w:ascii="Times New Roman" w:hAnsi="Times New Roman" w:cs="Times New Roman"/>
          <w:sz w:val="24"/>
          <w:szCs w:val="24"/>
        </w:rPr>
        <w:t xml:space="preserve">Figure </w:t>
      </w:r>
      <w:r w:rsidRPr="001674A1">
        <w:rPr>
          <w:rFonts w:ascii="Times New Roman" w:hAnsi="Times New Roman" w:cs="Times New Roman"/>
          <w:sz w:val="24"/>
          <w:szCs w:val="24"/>
        </w:rPr>
        <w:fldChar w:fldCharType="begin"/>
      </w:r>
      <w:r w:rsidRPr="001674A1">
        <w:rPr>
          <w:rFonts w:ascii="Times New Roman" w:hAnsi="Times New Roman" w:cs="Times New Roman"/>
          <w:sz w:val="24"/>
          <w:szCs w:val="24"/>
        </w:rPr>
        <w:instrText xml:space="preserve"> SEQ Figure \* ARABIC </w:instrText>
      </w:r>
      <w:r w:rsidRPr="001674A1">
        <w:rPr>
          <w:rFonts w:ascii="Times New Roman" w:hAnsi="Times New Roman" w:cs="Times New Roman"/>
          <w:sz w:val="24"/>
          <w:szCs w:val="24"/>
        </w:rPr>
        <w:fldChar w:fldCharType="separate"/>
      </w:r>
      <w:r w:rsidR="00C873D4">
        <w:rPr>
          <w:rFonts w:ascii="Times New Roman" w:hAnsi="Times New Roman" w:cs="Times New Roman"/>
          <w:noProof/>
          <w:sz w:val="24"/>
          <w:szCs w:val="24"/>
        </w:rPr>
        <w:t>1</w:t>
      </w:r>
      <w:r w:rsidRPr="001674A1">
        <w:rPr>
          <w:rFonts w:ascii="Times New Roman" w:hAnsi="Times New Roman" w:cs="Times New Roman"/>
          <w:sz w:val="24"/>
          <w:szCs w:val="24"/>
        </w:rPr>
        <w:fldChar w:fldCharType="end"/>
      </w:r>
      <w:bookmarkEnd w:id="34"/>
      <w:r w:rsidR="00890BF4">
        <w:rPr>
          <w:rFonts w:ascii="Times New Roman" w:hAnsi="Times New Roman" w:cs="Times New Roman"/>
          <w:sz w:val="24"/>
          <w:szCs w:val="24"/>
        </w:rPr>
        <w:t xml:space="preserve"> -</w:t>
      </w:r>
      <w:r>
        <w:rPr>
          <w:rFonts w:ascii="Times New Roman" w:hAnsi="Times New Roman" w:cs="Times New Roman"/>
          <w:sz w:val="24"/>
          <w:szCs w:val="24"/>
        </w:rPr>
        <w:t xml:space="preserve"> Kenai River and Kenai Beach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w:t>
      </w:r>
      <w:bookmarkEnd w:id="35"/>
      <w:bookmarkEnd w:id="36"/>
      <w:r>
        <w:rPr>
          <w:rFonts w:ascii="Times New Roman" w:hAnsi="Times New Roman" w:cs="Times New Roman"/>
          <w:sz w:val="24"/>
          <w:szCs w:val="24"/>
        </w:rPr>
        <w:t xml:space="preserve"> </w:t>
      </w:r>
    </w:p>
    <w:p w14:paraId="3E1DEDC6" w14:textId="2F0D586A" w:rsidR="007F73B5" w:rsidRPr="00BE57F3" w:rsidRDefault="001674A1" w:rsidP="001674A1">
      <w:pPr>
        <w:pStyle w:val="Caption"/>
        <w:jc w:val="center"/>
        <w:rPr>
          <w:rFonts w:ascii="Times New Roman" w:hAnsi="Times New Roman" w:cs="Times New Roman"/>
          <w:sz w:val="24"/>
          <w:szCs w:val="24"/>
        </w:rPr>
      </w:pPr>
      <w:proofErr w:type="gramStart"/>
      <w:r>
        <w:rPr>
          <w:rFonts w:ascii="Times New Roman" w:hAnsi="Times New Roman" w:cs="Times New Roman"/>
          <w:sz w:val="24"/>
          <w:szCs w:val="24"/>
        </w:rPr>
        <w:t>fishery</w:t>
      </w:r>
      <w:proofErr w:type="gramEnd"/>
      <w:r>
        <w:rPr>
          <w:rFonts w:ascii="Times New Roman" w:hAnsi="Times New Roman" w:cs="Times New Roman"/>
          <w:sz w:val="24"/>
          <w:szCs w:val="24"/>
        </w:rPr>
        <w:t xml:space="preserve"> access locations (Alaska Department of Fish and Game, 2018).</w:t>
      </w:r>
    </w:p>
    <w:p w14:paraId="1D3787C5" w14:textId="07F640E5" w:rsidR="005D79DC" w:rsidRPr="0008328D" w:rsidRDefault="007F73B5" w:rsidP="007F73B5">
      <w:pPr>
        <w:rPr>
          <w:rFonts w:ascii="Times New Roman" w:hAnsi="Times New Roman" w:cs="Times New Roman"/>
          <w:sz w:val="24"/>
          <w:szCs w:val="24"/>
        </w:rPr>
      </w:pPr>
      <w:r w:rsidRPr="00BE57F3">
        <w:rPr>
          <w:rFonts w:ascii="Times New Roman" w:hAnsi="Times New Roman" w:cs="Times New Roman"/>
          <w:sz w:val="24"/>
          <w:szCs w:val="24"/>
        </w:rPr>
        <w:lastRenderedPageBreak/>
        <w:t>Common practice of recr</w:t>
      </w:r>
      <w:r w:rsidR="00B562FD">
        <w:rPr>
          <w:rFonts w:ascii="Times New Roman" w:hAnsi="Times New Roman" w:cs="Times New Roman"/>
          <w:sz w:val="24"/>
          <w:szCs w:val="24"/>
        </w:rPr>
        <w:t xml:space="preserve">eationists within the </w:t>
      </w:r>
      <w:proofErr w:type="spellStart"/>
      <w:r w:rsidR="00B562FD">
        <w:rPr>
          <w:rFonts w:ascii="Times New Roman" w:hAnsi="Times New Roman" w:cs="Times New Roman"/>
          <w:sz w:val="24"/>
          <w:szCs w:val="24"/>
        </w:rPr>
        <w:t>dipnet</w:t>
      </w:r>
      <w:proofErr w:type="spellEnd"/>
      <w:r w:rsidR="00B562FD">
        <w:rPr>
          <w:rFonts w:ascii="Times New Roman" w:hAnsi="Times New Roman" w:cs="Times New Roman"/>
          <w:sz w:val="24"/>
          <w:szCs w:val="24"/>
        </w:rPr>
        <w:t xml:space="preserve"> </w:t>
      </w:r>
      <w:r w:rsidR="004A3C15">
        <w:rPr>
          <w:rFonts w:ascii="Times New Roman" w:hAnsi="Times New Roman" w:cs="Times New Roman"/>
          <w:sz w:val="24"/>
          <w:szCs w:val="24"/>
        </w:rPr>
        <w:t>PUF</w:t>
      </w:r>
      <w:r w:rsidRPr="00BE57F3">
        <w:rPr>
          <w:rFonts w:ascii="Times New Roman" w:hAnsi="Times New Roman" w:cs="Times New Roman"/>
          <w:sz w:val="24"/>
          <w:szCs w:val="24"/>
        </w:rPr>
        <w:t xml:space="preserve"> involves processing fish and discarding the waste along the beaches or within nearshore ocean water. It is also common to store </w:t>
      </w:r>
      <w:r w:rsidR="001E763C" w:rsidRPr="00BE57F3">
        <w:rPr>
          <w:rFonts w:ascii="Times New Roman" w:hAnsi="Times New Roman" w:cs="Times New Roman"/>
          <w:sz w:val="24"/>
          <w:szCs w:val="24"/>
        </w:rPr>
        <w:t>freshly caught</w:t>
      </w:r>
      <w:r w:rsidRPr="00BE57F3">
        <w:rPr>
          <w:rFonts w:ascii="Times New Roman" w:hAnsi="Times New Roman" w:cs="Times New Roman"/>
          <w:sz w:val="24"/>
          <w:szCs w:val="24"/>
        </w:rPr>
        <w:t xml:space="preserve"> fish on the beaches before processing them. The fish and resulting waste exposed along the beaches draws thousands of gulls from an established upstream gull rookery to the area each day to feed. The excrement from these gulls carries bacteria including fecal coliform </w:t>
      </w:r>
      <w:r w:rsidR="00B562FD">
        <w:rPr>
          <w:rFonts w:ascii="Times New Roman" w:hAnsi="Times New Roman" w:cs="Times New Roman"/>
          <w:sz w:val="24"/>
          <w:szCs w:val="24"/>
        </w:rPr>
        <w:t>bacteria and enterococci, which affect</w:t>
      </w:r>
      <w:r w:rsidRPr="00BE57F3">
        <w:rPr>
          <w:rFonts w:ascii="Times New Roman" w:hAnsi="Times New Roman" w:cs="Times New Roman"/>
          <w:sz w:val="24"/>
          <w:szCs w:val="24"/>
        </w:rPr>
        <w:t xml:space="preserve"> </w:t>
      </w:r>
      <w:r w:rsidRPr="00C32EF9">
        <w:rPr>
          <w:rFonts w:ascii="Times New Roman" w:hAnsi="Times New Roman" w:cs="Times New Roman"/>
          <w:sz w:val="24"/>
          <w:szCs w:val="24"/>
        </w:rPr>
        <w:t xml:space="preserve">water quality along the North and South Kenai Beaches. When in exceedance of </w:t>
      </w:r>
      <w:r w:rsidR="00983DDF" w:rsidRPr="00C32EF9">
        <w:rPr>
          <w:rFonts w:ascii="Times New Roman" w:hAnsi="Times New Roman" w:cs="Times New Roman"/>
          <w:sz w:val="24"/>
          <w:szCs w:val="24"/>
        </w:rPr>
        <w:t xml:space="preserve">State of Alaska </w:t>
      </w:r>
      <w:commentRangeStart w:id="37"/>
      <w:commentRangeStart w:id="38"/>
      <w:r w:rsidR="00983DDF" w:rsidRPr="00C32EF9">
        <w:rPr>
          <w:rFonts w:ascii="Times New Roman" w:hAnsi="Times New Roman" w:cs="Times New Roman"/>
          <w:sz w:val="24"/>
          <w:szCs w:val="24"/>
        </w:rPr>
        <w:t>W</w:t>
      </w:r>
      <w:r w:rsidRPr="00C32EF9">
        <w:rPr>
          <w:rFonts w:ascii="Times New Roman" w:hAnsi="Times New Roman" w:cs="Times New Roman"/>
          <w:sz w:val="24"/>
          <w:szCs w:val="24"/>
        </w:rPr>
        <w:t xml:space="preserve">ater </w:t>
      </w:r>
      <w:r w:rsidR="00983DDF" w:rsidRPr="00C32EF9">
        <w:rPr>
          <w:rFonts w:ascii="Times New Roman" w:hAnsi="Times New Roman" w:cs="Times New Roman"/>
          <w:sz w:val="24"/>
          <w:szCs w:val="24"/>
        </w:rPr>
        <w:t>Q</w:t>
      </w:r>
      <w:r w:rsidRPr="00C32EF9">
        <w:rPr>
          <w:rFonts w:ascii="Times New Roman" w:hAnsi="Times New Roman" w:cs="Times New Roman"/>
          <w:sz w:val="24"/>
          <w:szCs w:val="24"/>
        </w:rPr>
        <w:t xml:space="preserve">uality </w:t>
      </w:r>
      <w:r w:rsidR="00983DDF" w:rsidRPr="00C32EF9">
        <w:rPr>
          <w:rFonts w:ascii="Times New Roman" w:hAnsi="Times New Roman" w:cs="Times New Roman"/>
          <w:sz w:val="24"/>
          <w:szCs w:val="24"/>
        </w:rPr>
        <w:t>S</w:t>
      </w:r>
      <w:r w:rsidRPr="00C32EF9">
        <w:rPr>
          <w:rFonts w:ascii="Times New Roman" w:hAnsi="Times New Roman" w:cs="Times New Roman"/>
          <w:sz w:val="24"/>
          <w:szCs w:val="24"/>
        </w:rPr>
        <w:t>tandards</w:t>
      </w:r>
      <w:commentRangeEnd w:id="37"/>
      <w:r w:rsidR="00983DDF" w:rsidRPr="00C32EF9">
        <w:rPr>
          <w:rStyle w:val="CommentReference"/>
          <w:rFonts w:ascii="Times New Roman" w:hAnsi="Times New Roman" w:cs="Times New Roman"/>
          <w:sz w:val="24"/>
          <w:szCs w:val="24"/>
        </w:rPr>
        <w:commentReference w:id="37"/>
      </w:r>
      <w:commentRangeEnd w:id="38"/>
      <w:r w:rsidR="004A3C15">
        <w:rPr>
          <w:rStyle w:val="CommentReference"/>
        </w:rPr>
        <w:commentReference w:id="38"/>
      </w:r>
      <w:r w:rsidR="00C32EF9" w:rsidRPr="00C32EF9">
        <w:rPr>
          <w:rFonts w:ascii="Times New Roman" w:hAnsi="Times New Roman" w:cs="Times New Roman"/>
          <w:sz w:val="24"/>
          <w:szCs w:val="24"/>
        </w:rPr>
        <w:t xml:space="preserve"> (18 AAC 70)</w:t>
      </w:r>
      <w:r w:rsidRPr="00C32EF9">
        <w:rPr>
          <w:rFonts w:ascii="Times New Roman" w:hAnsi="Times New Roman" w:cs="Times New Roman"/>
          <w:sz w:val="24"/>
          <w:szCs w:val="24"/>
        </w:rPr>
        <w:t xml:space="preserve">, these bacteria can be indicative of water containing </w:t>
      </w:r>
      <w:r w:rsidR="0008328D" w:rsidRPr="00C32EF9">
        <w:rPr>
          <w:rFonts w:ascii="Times New Roman" w:hAnsi="Times New Roman" w:cs="Times New Roman"/>
          <w:sz w:val="24"/>
          <w:szCs w:val="24"/>
        </w:rPr>
        <w:t xml:space="preserve">concentrations </w:t>
      </w:r>
      <w:r w:rsidRPr="00C32EF9">
        <w:rPr>
          <w:rFonts w:ascii="Times New Roman" w:hAnsi="Times New Roman" w:cs="Times New Roman"/>
          <w:sz w:val="24"/>
          <w:szCs w:val="24"/>
        </w:rPr>
        <w:t xml:space="preserve">of other bacteria that </w:t>
      </w:r>
      <w:r w:rsidR="0008328D" w:rsidRPr="00C32EF9">
        <w:rPr>
          <w:rFonts w:ascii="Times New Roman" w:hAnsi="Times New Roman" w:cs="Times New Roman"/>
          <w:sz w:val="24"/>
          <w:szCs w:val="24"/>
        </w:rPr>
        <w:t>could</w:t>
      </w:r>
      <w:r w:rsidR="0008328D">
        <w:rPr>
          <w:rFonts w:ascii="Times New Roman" w:hAnsi="Times New Roman" w:cs="Times New Roman"/>
          <w:sz w:val="24"/>
          <w:szCs w:val="24"/>
        </w:rPr>
        <w:t xml:space="preserve"> induce </w:t>
      </w:r>
      <w:r w:rsidR="00C32EF9">
        <w:rPr>
          <w:rFonts w:ascii="Times New Roman" w:hAnsi="Times New Roman" w:cs="Times New Roman"/>
          <w:sz w:val="24"/>
          <w:szCs w:val="24"/>
        </w:rPr>
        <w:t>human illness.</w:t>
      </w:r>
    </w:p>
    <w:p w14:paraId="766044F0" w14:textId="77777777" w:rsidR="005D79DC" w:rsidRPr="00BE57F3" w:rsidRDefault="005D79DC" w:rsidP="007F73B5">
      <w:pPr>
        <w:rPr>
          <w:rFonts w:ascii="Times New Roman" w:hAnsi="Times New Roman" w:cs="Times New Roman"/>
          <w:sz w:val="24"/>
          <w:szCs w:val="24"/>
        </w:rPr>
      </w:pPr>
    </w:p>
    <w:p w14:paraId="6641AA1D" w14:textId="395FA39F" w:rsidR="005D79DC" w:rsidRPr="00BE57F3" w:rsidRDefault="00C7354D" w:rsidP="007F73B5">
      <w:pPr>
        <w:rPr>
          <w:rFonts w:ascii="Times New Roman" w:hAnsi="Times New Roman" w:cs="Times New Roman"/>
          <w:sz w:val="24"/>
          <w:szCs w:val="24"/>
        </w:rPr>
      </w:pPr>
      <w:r>
        <w:rPr>
          <w:rFonts w:ascii="Times New Roman" w:hAnsi="Times New Roman" w:cs="Times New Roman"/>
          <w:sz w:val="24"/>
          <w:szCs w:val="24"/>
        </w:rPr>
        <w:t xml:space="preserve">Monitoring for fecal </w:t>
      </w:r>
      <w:r w:rsidRPr="00C32EF9">
        <w:rPr>
          <w:rFonts w:ascii="Times New Roman" w:hAnsi="Times New Roman" w:cs="Times New Roman"/>
          <w:sz w:val="24"/>
          <w:szCs w:val="24"/>
        </w:rPr>
        <w:t>colifor</w:t>
      </w:r>
      <w:r w:rsidR="00FB2C04" w:rsidRPr="00C32EF9">
        <w:rPr>
          <w:rFonts w:ascii="Times New Roman" w:hAnsi="Times New Roman" w:cs="Times New Roman"/>
          <w:sz w:val="24"/>
          <w:szCs w:val="24"/>
        </w:rPr>
        <w:t>m and enterococci bacteria was initiated in</w:t>
      </w:r>
      <w:r w:rsidR="00150F7C" w:rsidRPr="00C32EF9">
        <w:rPr>
          <w:rFonts w:ascii="Times New Roman" w:hAnsi="Times New Roman" w:cs="Times New Roman"/>
          <w:sz w:val="24"/>
          <w:szCs w:val="24"/>
        </w:rPr>
        <w:t xml:space="preserve"> 2010</w:t>
      </w:r>
      <w:r w:rsidR="00983DDF" w:rsidRPr="00C32EF9">
        <w:rPr>
          <w:rFonts w:ascii="Times New Roman" w:hAnsi="Times New Roman" w:cs="Times New Roman"/>
          <w:sz w:val="24"/>
          <w:szCs w:val="24"/>
        </w:rPr>
        <w:t xml:space="preserve"> as part of the Alaska Beach Monitoring Program</w:t>
      </w:r>
      <w:r w:rsidR="000E77E1" w:rsidRPr="00C32EF9">
        <w:rPr>
          <w:rFonts w:ascii="Times New Roman" w:hAnsi="Times New Roman" w:cs="Times New Roman"/>
          <w:sz w:val="24"/>
          <w:szCs w:val="24"/>
        </w:rPr>
        <w:t xml:space="preserve">, </w:t>
      </w:r>
      <w:commentRangeStart w:id="39"/>
      <w:commentRangeStart w:id="40"/>
      <w:r w:rsidR="000E77E1" w:rsidRPr="00C32EF9">
        <w:rPr>
          <w:rFonts w:ascii="Times New Roman" w:hAnsi="Times New Roman" w:cs="Times New Roman"/>
          <w:sz w:val="24"/>
          <w:szCs w:val="24"/>
        </w:rPr>
        <w:t>p</w:t>
      </w:r>
      <w:r w:rsidR="00D30AA3">
        <w:rPr>
          <w:rFonts w:ascii="Times New Roman" w:hAnsi="Times New Roman" w:cs="Times New Roman"/>
          <w:sz w:val="24"/>
          <w:szCs w:val="24"/>
        </w:rPr>
        <w:t>art of the Environmental Protection Agency’s (EPA)</w:t>
      </w:r>
      <w:r w:rsidR="000E77E1" w:rsidRPr="00C32EF9">
        <w:rPr>
          <w:rFonts w:ascii="Times New Roman" w:hAnsi="Times New Roman" w:cs="Times New Roman"/>
          <w:sz w:val="24"/>
          <w:szCs w:val="24"/>
        </w:rPr>
        <w:t xml:space="preserve"> BEACH Program</w:t>
      </w:r>
      <w:commentRangeEnd w:id="39"/>
      <w:r w:rsidR="000E77E1" w:rsidRPr="00C32EF9">
        <w:rPr>
          <w:rStyle w:val="CommentReference"/>
          <w:rFonts w:ascii="Times New Roman" w:hAnsi="Times New Roman" w:cs="Times New Roman"/>
          <w:sz w:val="24"/>
          <w:szCs w:val="24"/>
        </w:rPr>
        <w:commentReference w:id="39"/>
      </w:r>
      <w:commentRangeEnd w:id="40"/>
      <w:r w:rsidR="00C32EF9">
        <w:rPr>
          <w:rStyle w:val="CommentReference"/>
        </w:rPr>
        <w:commentReference w:id="40"/>
      </w:r>
      <w:r w:rsidR="00C32EF9" w:rsidRPr="00C32EF9">
        <w:rPr>
          <w:rFonts w:ascii="Times New Roman" w:hAnsi="Times New Roman" w:cs="Times New Roman"/>
          <w:sz w:val="24"/>
          <w:szCs w:val="24"/>
        </w:rPr>
        <w:t>, a national effort to decrease the incidence of water-born</w:t>
      </w:r>
      <w:r w:rsidR="009730F4">
        <w:rPr>
          <w:rFonts w:ascii="Times New Roman" w:hAnsi="Times New Roman" w:cs="Times New Roman"/>
          <w:sz w:val="24"/>
          <w:szCs w:val="24"/>
        </w:rPr>
        <w:t>e</w:t>
      </w:r>
      <w:r w:rsidR="00C32EF9" w:rsidRPr="00C32EF9">
        <w:rPr>
          <w:rFonts w:ascii="Times New Roman" w:hAnsi="Times New Roman" w:cs="Times New Roman"/>
          <w:sz w:val="24"/>
          <w:szCs w:val="24"/>
        </w:rPr>
        <w:t xml:space="preserve"> illnesses at public beaches under the federal Beaches Environmental Assessment and Coastal Health Act (BEACH)</w:t>
      </w:r>
      <w:r w:rsidR="00C32EF9">
        <w:rPr>
          <w:rFonts w:ascii="Times New Roman" w:hAnsi="Times New Roman" w:cs="Times New Roman"/>
          <w:sz w:val="24"/>
          <w:szCs w:val="24"/>
        </w:rPr>
        <w:t>.</w:t>
      </w:r>
      <w:del w:id="41" w:author="Benjamin Meyer" w:date="2021-02-22T10:19:00Z">
        <w:r w:rsidR="00C32EF9" w:rsidDel="00F12A12">
          <w:rPr>
            <w:rFonts w:ascii="Times New Roman" w:hAnsi="Times New Roman" w:cs="Times New Roman"/>
            <w:sz w:val="24"/>
            <w:szCs w:val="24"/>
          </w:rPr>
          <w:delText xml:space="preserve">  </w:delText>
        </w:r>
      </w:del>
      <w:ins w:id="42" w:author="Benjamin Meyer" w:date="2021-02-22T10:19:00Z">
        <w:r w:rsidR="00F12A12">
          <w:rPr>
            <w:rFonts w:ascii="Times New Roman" w:hAnsi="Times New Roman" w:cs="Times New Roman"/>
            <w:sz w:val="24"/>
            <w:szCs w:val="24"/>
          </w:rPr>
          <w:t xml:space="preserve"> </w:t>
        </w:r>
      </w:ins>
      <w:r w:rsidR="00D83E72">
        <w:rPr>
          <w:rFonts w:ascii="Times New Roman" w:hAnsi="Times New Roman" w:cs="Times New Roman"/>
          <w:sz w:val="24"/>
          <w:szCs w:val="24"/>
        </w:rPr>
        <w:t>Throughout the 2010-2014 monitoring seasons, b</w:t>
      </w:r>
      <w:r w:rsidR="005D79DC" w:rsidRPr="00BE57F3">
        <w:rPr>
          <w:rFonts w:ascii="Times New Roman" w:hAnsi="Times New Roman" w:cs="Times New Roman"/>
          <w:sz w:val="24"/>
          <w:szCs w:val="24"/>
        </w:rPr>
        <w:t xml:space="preserve">acteria </w:t>
      </w:r>
      <w:r w:rsidR="0008328D" w:rsidRPr="0008328D">
        <w:rPr>
          <w:rFonts w:ascii="Times New Roman" w:hAnsi="Times New Roman" w:cs="Times New Roman"/>
          <w:sz w:val="24"/>
          <w:szCs w:val="24"/>
        </w:rPr>
        <w:t xml:space="preserve">concentrations </w:t>
      </w:r>
      <w:r w:rsidR="005D79DC" w:rsidRPr="00BE57F3">
        <w:rPr>
          <w:rFonts w:ascii="Times New Roman" w:hAnsi="Times New Roman" w:cs="Times New Roman"/>
          <w:sz w:val="24"/>
          <w:szCs w:val="24"/>
        </w:rPr>
        <w:t>were found to periodically exceed</w:t>
      </w:r>
      <w:r w:rsidR="001F090B" w:rsidRPr="00BE57F3">
        <w:rPr>
          <w:rFonts w:ascii="Times New Roman" w:hAnsi="Times New Roman" w:cs="Times New Roman"/>
          <w:sz w:val="24"/>
          <w:szCs w:val="24"/>
        </w:rPr>
        <w:t xml:space="preserve"> the state standards throughout this</w:t>
      </w:r>
      <w:r w:rsidR="00B562FD">
        <w:rPr>
          <w:rFonts w:ascii="Times New Roman" w:hAnsi="Times New Roman" w:cs="Times New Roman"/>
          <w:sz w:val="24"/>
          <w:szCs w:val="24"/>
        </w:rPr>
        <w:t xml:space="preserve"> timeframe</w:t>
      </w:r>
      <w:r w:rsidR="008A3093">
        <w:rPr>
          <w:rFonts w:ascii="Times New Roman" w:hAnsi="Times New Roman" w:cs="Times New Roman"/>
          <w:sz w:val="24"/>
          <w:szCs w:val="24"/>
        </w:rPr>
        <w:t>. I</w:t>
      </w:r>
      <w:r w:rsidR="00B562FD">
        <w:rPr>
          <w:rFonts w:ascii="Times New Roman" w:hAnsi="Times New Roman" w:cs="Times New Roman"/>
          <w:sz w:val="24"/>
          <w:szCs w:val="24"/>
        </w:rPr>
        <w:t xml:space="preserve">n response, the </w:t>
      </w:r>
      <w:r w:rsidR="00D30AA3">
        <w:rPr>
          <w:rFonts w:ascii="Times New Roman" w:hAnsi="Times New Roman" w:cs="Times New Roman"/>
          <w:sz w:val="24"/>
          <w:szCs w:val="24"/>
        </w:rPr>
        <w:t>City of Kenai</w:t>
      </w:r>
      <w:r w:rsidR="00DA3F96">
        <w:rPr>
          <w:rFonts w:ascii="Times New Roman" w:hAnsi="Times New Roman" w:cs="Times New Roman"/>
          <w:sz w:val="24"/>
          <w:szCs w:val="24"/>
        </w:rPr>
        <w:t xml:space="preserve"> </w:t>
      </w:r>
      <w:r w:rsidR="00D30AA3">
        <w:rPr>
          <w:rFonts w:ascii="Times New Roman" w:hAnsi="Times New Roman" w:cs="Times New Roman"/>
          <w:sz w:val="24"/>
          <w:szCs w:val="24"/>
        </w:rPr>
        <w:t>(</w:t>
      </w:r>
      <w:proofErr w:type="spellStart"/>
      <w:r w:rsidR="00D30AA3">
        <w:rPr>
          <w:rFonts w:ascii="Times New Roman" w:hAnsi="Times New Roman" w:cs="Times New Roman"/>
          <w:sz w:val="24"/>
          <w:szCs w:val="24"/>
        </w:rPr>
        <w:t>CoK</w:t>
      </w:r>
      <w:proofErr w:type="spellEnd"/>
      <w:r w:rsidR="00D30AA3">
        <w:rPr>
          <w:rFonts w:ascii="Times New Roman" w:hAnsi="Times New Roman" w:cs="Times New Roman"/>
          <w:sz w:val="24"/>
          <w:szCs w:val="24"/>
        </w:rPr>
        <w:t xml:space="preserve">) </w:t>
      </w:r>
      <w:r w:rsidR="008A3093">
        <w:rPr>
          <w:rFonts w:ascii="Times New Roman" w:hAnsi="Times New Roman" w:cs="Times New Roman"/>
          <w:sz w:val="24"/>
          <w:szCs w:val="24"/>
        </w:rPr>
        <w:t xml:space="preserve">developed </w:t>
      </w:r>
      <w:r w:rsidR="00D30AA3">
        <w:rPr>
          <w:rFonts w:ascii="Times New Roman" w:hAnsi="Times New Roman" w:cs="Times New Roman"/>
          <w:sz w:val="24"/>
          <w:szCs w:val="24"/>
        </w:rPr>
        <w:t>best management practice</w:t>
      </w:r>
      <w:r w:rsidR="001F090B" w:rsidRPr="00BE57F3">
        <w:rPr>
          <w:rFonts w:ascii="Times New Roman" w:hAnsi="Times New Roman" w:cs="Times New Roman"/>
          <w:sz w:val="24"/>
          <w:szCs w:val="24"/>
        </w:rPr>
        <w:t>s</w:t>
      </w:r>
      <w:r w:rsidR="00D30AA3">
        <w:rPr>
          <w:rFonts w:ascii="Times New Roman" w:hAnsi="Times New Roman" w:cs="Times New Roman"/>
          <w:sz w:val="24"/>
          <w:szCs w:val="24"/>
        </w:rPr>
        <w:t xml:space="preserve"> (BMPs)</w:t>
      </w:r>
      <w:r w:rsidR="001F090B" w:rsidRPr="00BE57F3">
        <w:rPr>
          <w:rFonts w:ascii="Times New Roman" w:hAnsi="Times New Roman" w:cs="Times New Roman"/>
          <w:sz w:val="24"/>
          <w:szCs w:val="24"/>
        </w:rPr>
        <w:t xml:space="preserve"> in </w:t>
      </w:r>
      <w:commentRangeStart w:id="43"/>
      <w:r w:rsidR="001F090B" w:rsidRPr="00BE57F3">
        <w:rPr>
          <w:rFonts w:ascii="Times New Roman" w:hAnsi="Times New Roman" w:cs="Times New Roman"/>
          <w:sz w:val="24"/>
          <w:szCs w:val="24"/>
        </w:rPr>
        <w:t>2014</w:t>
      </w:r>
      <w:commentRangeEnd w:id="43"/>
      <w:r w:rsidR="005246CC">
        <w:rPr>
          <w:rStyle w:val="CommentReference"/>
        </w:rPr>
        <w:commentReference w:id="43"/>
      </w:r>
      <w:r w:rsidR="008A3093">
        <w:rPr>
          <w:rFonts w:ascii="Times New Roman" w:hAnsi="Times New Roman" w:cs="Times New Roman"/>
          <w:sz w:val="24"/>
          <w:szCs w:val="24"/>
        </w:rPr>
        <w:t>, and implemented them during the 2015 recreational season</w:t>
      </w:r>
      <w:r w:rsidR="001F090B" w:rsidRPr="00BE57F3">
        <w:rPr>
          <w:rFonts w:ascii="Times New Roman" w:hAnsi="Times New Roman" w:cs="Times New Roman"/>
          <w:sz w:val="24"/>
          <w:szCs w:val="24"/>
        </w:rPr>
        <w:t>. The</w:t>
      </w:r>
      <w:r w:rsidR="001E763C">
        <w:rPr>
          <w:rFonts w:ascii="Times New Roman" w:hAnsi="Times New Roman" w:cs="Times New Roman"/>
          <w:sz w:val="24"/>
          <w:szCs w:val="24"/>
        </w:rPr>
        <w:t>se</w:t>
      </w:r>
      <w:r w:rsidR="008A3093">
        <w:rPr>
          <w:rFonts w:ascii="Times New Roman" w:hAnsi="Times New Roman" w:cs="Times New Roman"/>
          <w:sz w:val="24"/>
          <w:szCs w:val="24"/>
        </w:rPr>
        <w:t xml:space="preserve"> BMPs included </w:t>
      </w:r>
      <w:r w:rsidR="001F090B" w:rsidRPr="00BE57F3">
        <w:rPr>
          <w:rFonts w:ascii="Times New Roman" w:hAnsi="Times New Roman" w:cs="Times New Roman"/>
          <w:sz w:val="24"/>
          <w:szCs w:val="24"/>
        </w:rPr>
        <w:t>nightly clearing of fish carcasses from North and South Kenai Beaches and installing</w:t>
      </w:r>
      <w:r w:rsidR="00B562FD">
        <w:rPr>
          <w:rFonts w:ascii="Times New Roman" w:hAnsi="Times New Roman" w:cs="Times New Roman"/>
          <w:sz w:val="24"/>
          <w:szCs w:val="24"/>
        </w:rPr>
        <w:t xml:space="preserve"> portable toilets during the </w:t>
      </w:r>
      <w:r w:rsidR="00D30AA3">
        <w:rPr>
          <w:rFonts w:ascii="Times New Roman" w:hAnsi="Times New Roman" w:cs="Times New Roman"/>
          <w:sz w:val="24"/>
          <w:szCs w:val="24"/>
        </w:rPr>
        <w:t>PUF</w:t>
      </w:r>
      <w:r w:rsidR="00B562FD">
        <w:rPr>
          <w:rFonts w:ascii="Times New Roman" w:hAnsi="Times New Roman" w:cs="Times New Roman"/>
          <w:sz w:val="24"/>
          <w:szCs w:val="24"/>
        </w:rPr>
        <w:t xml:space="preserve"> season</w:t>
      </w:r>
      <w:r w:rsidR="001F090B" w:rsidRPr="00BE57F3">
        <w:rPr>
          <w:rFonts w:ascii="Times New Roman" w:hAnsi="Times New Roman" w:cs="Times New Roman"/>
          <w:sz w:val="24"/>
          <w:szCs w:val="24"/>
        </w:rPr>
        <w:t>. Such practices were executed with the</w:t>
      </w:r>
      <w:r w:rsidR="00D83E72">
        <w:rPr>
          <w:rFonts w:ascii="Times New Roman" w:hAnsi="Times New Roman" w:cs="Times New Roman"/>
          <w:sz w:val="24"/>
          <w:szCs w:val="24"/>
        </w:rPr>
        <w:t xml:space="preserve"> </w:t>
      </w:r>
      <w:r w:rsidR="001F090B" w:rsidRPr="00BE57F3">
        <w:rPr>
          <w:rFonts w:ascii="Times New Roman" w:hAnsi="Times New Roman" w:cs="Times New Roman"/>
          <w:sz w:val="24"/>
          <w:szCs w:val="24"/>
        </w:rPr>
        <w:t xml:space="preserve">goal of reducing sources of bacteria, thereby </w:t>
      </w:r>
      <w:r w:rsidR="00E705B9" w:rsidRPr="00BE57F3">
        <w:rPr>
          <w:rFonts w:ascii="Times New Roman" w:hAnsi="Times New Roman" w:cs="Times New Roman"/>
          <w:sz w:val="24"/>
          <w:szCs w:val="24"/>
        </w:rPr>
        <w:t>minimizing</w:t>
      </w:r>
      <w:r w:rsidR="001F090B" w:rsidRPr="00BE57F3">
        <w:rPr>
          <w:rFonts w:ascii="Times New Roman" w:hAnsi="Times New Roman" w:cs="Times New Roman"/>
          <w:sz w:val="24"/>
          <w:szCs w:val="24"/>
        </w:rPr>
        <w:t xml:space="preserve"> t</w:t>
      </w:r>
      <w:r w:rsidR="00AA4C41" w:rsidRPr="00BE57F3">
        <w:rPr>
          <w:rFonts w:ascii="Times New Roman" w:hAnsi="Times New Roman" w:cs="Times New Roman"/>
          <w:sz w:val="24"/>
          <w:szCs w:val="24"/>
        </w:rPr>
        <w:t>he exposure of recreationists</w:t>
      </w:r>
      <w:r w:rsidR="00E705B9" w:rsidRPr="00BE57F3">
        <w:rPr>
          <w:rFonts w:ascii="Times New Roman" w:hAnsi="Times New Roman" w:cs="Times New Roman"/>
          <w:sz w:val="24"/>
          <w:szCs w:val="24"/>
        </w:rPr>
        <w:t xml:space="preserve"> and fishermen</w:t>
      </w:r>
      <w:r w:rsidR="00AA4C41" w:rsidRPr="00BE57F3">
        <w:rPr>
          <w:rFonts w:ascii="Times New Roman" w:hAnsi="Times New Roman" w:cs="Times New Roman"/>
          <w:sz w:val="24"/>
          <w:szCs w:val="24"/>
        </w:rPr>
        <w:t>.</w:t>
      </w:r>
      <w:r w:rsidR="001E763C">
        <w:rPr>
          <w:rFonts w:ascii="Times New Roman" w:hAnsi="Times New Roman" w:cs="Times New Roman"/>
          <w:sz w:val="24"/>
          <w:szCs w:val="24"/>
        </w:rPr>
        <w:t xml:space="preserve"> </w:t>
      </w:r>
      <w:commentRangeStart w:id="44"/>
      <w:r w:rsidR="001E763C">
        <w:rPr>
          <w:rFonts w:ascii="Times New Roman" w:hAnsi="Times New Roman" w:cs="Times New Roman"/>
          <w:sz w:val="24"/>
          <w:szCs w:val="24"/>
        </w:rPr>
        <w:t>Bacteria monitoring was paused during this period to allow for the implementation of BMPs.</w:t>
      </w:r>
      <w:commentRangeEnd w:id="44"/>
      <w:r w:rsidR="00A420D0">
        <w:rPr>
          <w:rStyle w:val="CommentReference"/>
        </w:rPr>
        <w:commentReference w:id="44"/>
      </w:r>
    </w:p>
    <w:p w14:paraId="00280F5A" w14:textId="77777777" w:rsidR="005D79DC" w:rsidRPr="00BE57F3" w:rsidRDefault="005D79DC" w:rsidP="007F73B5">
      <w:pPr>
        <w:rPr>
          <w:rFonts w:ascii="Times New Roman" w:hAnsi="Times New Roman" w:cs="Times New Roman"/>
          <w:sz w:val="24"/>
          <w:szCs w:val="24"/>
        </w:rPr>
      </w:pPr>
    </w:p>
    <w:p w14:paraId="3E1E7873" w14:textId="39EE8504" w:rsidR="00122169" w:rsidRDefault="00D30AA3" w:rsidP="007F73B5">
      <w:pPr>
        <w:rPr>
          <w:rFonts w:ascii="Times New Roman" w:hAnsi="Times New Roman" w:cs="Times New Roman"/>
          <w:sz w:val="24"/>
          <w:szCs w:val="24"/>
        </w:rPr>
      </w:pPr>
      <w:r>
        <w:rPr>
          <w:rFonts w:ascii="Times New Roman" w:hAnsi="Times New Roman" w:cs="Times New Roman"/>
          <w:sz w:val="24"/>
          <w:szCs w:val="24"/>
        </w:rPr>
        <w:t>Starting in 2018, Kenai Watershed Forum (KWF</w:t>
      </w:r>
      <w:r w:rsidR="007916BE">
        <w:rPr>
          <w:rFonts w:ascii="Times New Roman" w:hAnsi="Times New Roman" w:cs="Times New Roman"/>
          <w:sz w:val="24"/>
          <w:szCs w:val="24"/>
        </w:rPr>
        <w:t>)</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contracted </w:t>
      </w:r>
      <w:r w:rsidR="009426ED">
        <w:rPr>
          <w:rFonts w:ascii="Times New Roman" w:hAnsi="Times New Roman" w:cs="Times New Roman"/>
          <w:sz w:val="24"/>
          <w:szCs w:val="24"/>
        </w:rPr>
        <w:t>through the</w:t>
      </w:r>
      <w:r w:rsidR="007F73B5" w:rsidRPr="00BE57F3">
        <w:rPr>
          <w:rFonts w:ascii="Times New Roman" w:hAnsi="Times New Roman" w:cs="Times New Roman"/>
          <w:sz w:val="24"/>
          <w:szCs w:val="24"/>
        </w:rPr>
        <w:t xml:space="preserve"> </w:t>
      </w:r>
      <w:proofErr w:type="spellStart"/>
      <w:r w:rsidR="001E763C">
        <w:rPr>
          <w:rFonts w:ascii="Times New Roman" w:hAnsi="Times New Roman" w:cs="Times New Roman"/>
          <w:sz w:val="24"/>
          <w:szCs w:val="24"/>
        </w:rPr>
        <w:t>CoK</w:t>
      </w:r>
      <w:proofErr w:type="spellEnd"/>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work</w:t>
      </w:r>
      <w:r w:rsidR="001E763C">
        <w:rPr>
          <w:rFonts w:ascii="Times New Roman" w:hAnsi="Times New Roman" w:cs="Times New Roman"/>
          <w:sz w:val="24"/>
          <w:szCs w:val="24"/>
        </w:rPr>
        <w:t>ed</w:t>
      </w:r>
      <w:r w:rsidR="007F73B5" w:rsidRPr="00BE57F3">
        <w:rPr>
          <w:rFonts w:ascii="Times New Roman" w:hAnsi="Times New Roman" w:cs="Times New Roman"/>
          <w:sz w:val="24"/>
          <w:szCs w:val="24"/>
        </w:rPr>
        <w:t xml:space="preserve"> with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to </w:t>
      </w:r>
      <w:r w:rsidR="009426ED">
        <w:rPr>
          <w:rFonts w:ascii="Times New Roman" w:hAnsi="Times New Roman" w:cs="Times New Roman"/>
          <w:sz w:val="24"/>
          <w:szCs w:val="24"/>
        </w:rPr>
        <w:t>sample</w:t>
      </w:r>
      <w:r w:rsidR="007F73B5" w:rsidRPr="00BE57F3">
        <w:rPr>
          <w:rFonts w:ascii="Times New Roman" w:hAnsi="Times New Roman" w:cs="Times New Roman"/>
          <w:sz w:val="24"/>
          <w:szCs w:val="24"/>
        </w:rPr>
        <w:t xml:space="preserve"> for fecal coliform bacteria and enterococci </w:t>
      </w:r>
      <w:r w:rsidR="009426ED">
        <w:rPr>
          <w:rFonts w:ascii="Times New Roman" w:hAnsi="Times New Roman" w:cs="Times New Roman"/>
          <w:sz w:val="24"/>
          <w:szCs w:val="24"/>
        </w:rPr>
        <w:t>concentrations</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The</w:t>
      </w:r>
      <w:r w:rsidR="00F174C9" w:rsidRPr="00BE57F3">
        <w:rPr>
          <w:rFonts w:ascii="Times New Roman" w:hAnsi="Times New Roman" w:cs="Times New Roman"/>
          <w:sz w:val="24"/>
          <w:szCs w:val="24"/>
        </w:rPr>
        <w:t xml:space="preserve"> sampling objective was to monitor changes in these bacteria </w:t>
      </w:r>
      <w:r w:rsidR="0008328D" w:rsidRPr="0008328D">
        <w:rPr>
          <w:rFonts w:ascii="Times New Roman" w:hAnsi="Times New Roman" w:cs="Times New Roman"/>
          <w:sz w:val="24"/>
          <w:szCs w:val="24"/>
        </w:rPr>
        <w:t xml:space="preserve">concentrations </w:t>
      </w:r>
      <w:r w:rsidR="00F174C9" w:rsidRPr="00BE57F3">
        <w:rPr>
          <w:rFonts w:ascii="Times New Roman" w:hAnsi="Times New Roman" w:cs="Times New Roman"/>
          <w:sz w:val="24"/>
          <w:szCs w:val="24"/>
        </w:rPr>
        <w:t xml:space="preserve">post-BMP implementation. </w:t>
      </w:r>
      <w:r w:rsidR="001E763C">
        <w:rPr>
          <w:rFonts w:ascii="Times New Roman" w:hAnsi="Times New Roman" w:cs="Times New Roman"/>
          <w:sz w:val="24"/>
          <w:szCs w:val="24"/>
        </w:rPr>
        <w:t>W</w:t>
      </w:r>
      <w:r w:rsidR="007F73B5" w:rsidRPr="00BE57F3">
        <w:rPr>
          <w:rFonts w:ascii="Times New Roman" w:hAnsi="Times New Roman" w:cs="Times New Roman"/>
          <w:sz w:val="24"/>
          <w:szCs w:val="24"/>
        </w:rPr>
        <w:t>eekly bacteria</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sampling </w:t>
      </w:r>
      <w:r w:rsidR="001E763C">
        <w:rPr>
          <w:rFonts w:ascii="Times New Roman" w:hAnsi="Times New Roman" w:cs="Times New Roman"/>
          <w:sz w:val="24"/>
          <w:szCs w:val="24"/>
        </w:rPr>
        <w:t xml:space="preserve">was conducted </w:t>
      </w:r>
      <w:r w:rsidR="007F73B5" w:rsidRPr="00BE57F3">
        <w:rPr>
          <w:rFonts w:ascii="Times New Roman" w:hAnsi="Times New Roman" w:cs="Times New Roman"/>
          <w:sz w:val="24"/>
          <w:szCs w:val="24"/>
        </w:rPr>
        <w:t xml:space="preserve">from </w:t>
      </w:r>
      <w:r w:rsidR="005246CC">
        <w:rPr>
          <w:rFonts w:ascii="Times New Roman" w:hAnsi="Times New Roman" w:cs="Times New Roman"/>
          <w:sz w:val="24"/>
          <w:szCs w:val="24"/>
        </w:rPr>
        <w:t>May-</w:t>
      </w:r>
      <w:r w:rsidR="007F73B5" w:rsidRPr="00BE57F3">
        <w:rPr>
          <w:rFonts w:ascii="Times New Roman" w:hAnsi="Times New Roman" w:cs="Times New Roman"/>
          <w:sz w:val="24"/>
          <w:szCs w:val="24"/>
        </w:rPr>
        <w:t>September 201</w:t>
      </w:r>
      <w:r w:rsidR="005246CC">
        <w:rPr>
          <w:rFonts w:ascii="Times New Roman" w:hAnsi="Times New Roman" w:cs="Times New Roman"/>
          <w:sz w:val="24"/>
          <w:szCs w:val="24"/>
        </w:rPr>
        <w:t>9</w:t>
      </w:r>
      <w:r w:rsidR="006F0F99">
        <w:rPr>
          <w:rFonts w:ascii="Times New Roman" w:hAnsi="Times New Roman" w:cs="Times New Roman"/>
          <w:sz w:val="24"/>
          <w:szCs w:val="24"/>
        </w:rPr>
        <w:t xml:space="preserve"> and 2020 </w:t>
      </w:r>
      <w:r w:rsidR="007F73B5" w:rsidRPr="00BE57F3">
        <w:rPr>
          <w:rFonts w:ascii="Times New Roman" w:hAnsi="Times New Roman" w:cs="Times New Roman"/>
          <w:sz w:val="24"/>
          <w:szCs w:val="24"/>
        </w:rPr>
        <w:t>at the North and South Kenai Beaches</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two sites near the upriver gull rookery</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and </w:t>
      </w:r>
      <w:r w:rsidR="00F174C9" w:rsidRPr="00BE57F3">
        <w:rPr>
          <w:rFonts w:ascii="Times New Roman" w:hAnsi="Times New Roman" w:cs="Times New Roman"/>
          <w:sz w:val="24"/>
          <w:szCs w:val="24"/>
        </w:rPr>
        <w:t>near</w:t>
      </w:r>
      <w:r w:rsidR="007F73B5" w:rsidRPr="00BE57F3">
        <w:rPr>
          <w:rFonts w:ascii="Times New Roman" w:hAnsi="Times New Roman" w:cs="Times New Roman"/>
          <w:sz w:val="24"/>
          <w:szCs w:val="24"/>
        </w:rPr>
        <w:t xml:space="preserve"> the Warren Ames Memorial Bridge</w:t>
      </w:r>
      <w:r w:rsidR="00F174C9" w:rsidRPr="00BE57F3">
        <w:rPr>
          <w:rFonts w:ascii="Times New Roman" w:hAnsi="Times New Roman" w:cs="Times New Roman"/>
          <w:sz w:val="24"/>
          <w:szCs w:val="24"/>
        </w:rPr>
        <w:t xml:space="preserve"> (</w:t>
      </w:r>
      <w:r w:rsidR="0008328D">
        <w:fldChar w:fldCharType="begin"/>
      </w:r>
      <w:r w:rsidR="0008328D">
        <w:instrText xml:space="preserve"> REF _Ref29890297 \h  \* MERGEFORMAT </w:instrText>
      </w:r>
      <w:r w:rsidR="0008328D">
        <w:fldChar w:fldCharType="separate"/>
      </w:r>
      <w:r w:rsidR="00C873D4" w:rsidRPr="00BE57F3">
        <w:rPr>
          <w:rFonts w:ascii="Times New Roman" w:hAnsi="Times New Roman" w:cs="Times New Roman"/>
          <w:sz w:val="24"/>
          <w:szCs w:val="24"/>
        </w:rPr>
        <w:t xml:space="preserve">Figure </w:t>
      </w:r>
      <w:r w:rsidR="00C873D4">
        <w:rPr>
          <w:rFonts w:ascii="Times New Roman" w:hAnsi="Times New Roman" w:cs="Times New Roman"/>
          <w:sz w:val="24"/>
          <w:szCs w:val="24"/>
        </w:rPr>
        <w:t>2</w:t>
      </w:r>
      <w:r w:rsidR="0008328D">
        <w:fldChar w:fldCharType="end"/>
      </w:r>
      <w:r w:rsidR="005246CC">
        <w:t>)</w:t>
      </w:r>
      <w:r w:rsidR="005246CC">
        <w:rPr>
          <w:rFonts w:ascii="Times New Roman" w:hAnsi="Times New Roman" w:cs="Times New Roman"/>
          <w:sz w:val="24"/>
          <w:szCs w:val="24"/>
        </w:rPr>
        <w:t>.</w:t>
      </w:r>
    </w:p>
    <w:p w14:paraId="35E5B699" w14:textId="77777777" w:rsidR="00122169" w:rsidRDefault="00122169" w:rsidP="007F73B5">
      <w:pPr>
        <w:rPr>
          <w:rFonts w:ascii="Times New Roman" w:hAnsi="Times New Roman" w:cs="Times New Roman"/>
          <w:sz w:val="24"/>
          <w:szCs w:val="24"/>
        </w:rPr>
      </w:pPr>
    </w:p>
    <w:p w14:paraId="1BE1A9FE" w14:textId="4D1EB190" w:rsidR="002C6A21" w:rsidRDefault="001E763C" w:rsidP="007F73B5">
      <w:pPr>
        <w:rPr>
          <w:rFonts w:ascii="Times New Roman" w:hAnsi="Times New Roman" w:cs="Times New Roman"/>
          <w:sz w:val="24"/>
          <w:szCs w:val="24"/>
        </w:rPr>
      </w:pPr>
      <w:r>
        <w:rPr>
          <w:rFonts w:ascii="Times New Roman" w:hAnsi="Times New Roman" w:cs="Times New Roman"/>
          <w:sz w:val="24"/>
          <w:szCs w:val="24"/>
        </w:rPr>
        <w:t>P</w:t>
      </w:r>
      <w:r w:rsidR="00122169">
        <w:rPr>
          <w:rFonts w:ascii="Times New Roman" w:hAnsi="Times New Roman" w:cs="Times New Roman"/>
          <w:sz w:val="24"/>
          <w:szCs w:val="24"/>
        </w:rPr>
        <w:t>otential sources of terrestrial feces (gull, human, and dog)</w:t>
      </w:r>
      <w:r>
        <w:rPr>
          <w:rFonts w:ascii="Times New Roman" w:hAnsi="Times New Roman" w:cs="Times New Roman"/>
          <w:sz w:val="24"/>
          <w:szCs w:val="24"/>
        </w:rPr>
        <w:t xml:space="preserve"> were examined using </w:t>
      </w:r>
      <w:r w:rsidR="00517C61">
        <w:rPr>
          <w:rFonts w:ascii="Times New Roman" w:hAnsi="Times New Roman" w:cs="Times New Roman"/>
          <w:sz w:val="24"/>
          <w:szCs w:val="24"/>
        </w:rPr>
        <w:t>microbial source tracking (</w:t>
      </w:r>
      <w:r w:rsidR="00B81F2C" w:rsidRPr="00BE57F3">
        <w:rPr>
          <w:rFonts w:ascii="Times New Roman" w:hAnsi="Times New Roman" w:cs="Times New Roman"/>
          <w:sz w:val="24"/>
          <w:szCs w:val="24"/>
        </w:rPr>
        <w:t>MST</w:t>
      </w:r>
      <w:r w:rsidR="00517C61">
        <w:rPr>
          <w:rFonts w:ascii="Times New Roman" w:hAnsi="Times New Roman" w:cs="Times New Roman"/>
          <w:sz w:val="24"/>
          <w:szCs w:val="24"/>
        </w:rPr>
        <w:t>)</w:t>
      </w:r>
      <w:r w:rsidR="004A6FF7">
        <w:rPr>
          <w:rFonts w:ascii="Times New Roman" w:hAnsi="Times New Roman" w:cs="Times New Roman"/>
          <w:sz w:val="24"/>
          <w:szCs w:val="24"/>
        </w:rPr>
        <w:t xml:space="preserve"> (Green et al., 2019)</w:t>
      </w:r>
      <w:r w:rsidR="00E43388">
        <w:rPr>
          <w:rFonts w:ascii="Times New Roman" w:hAnsi="Times New Roman" w:cs="Times New Roman"/>
          <w:sz w:val="24"/>
          <w:szCs w:val="24"/>
        </w:rPr>
        <w:t xml:space="preserve">, </w:t>
      </w:r>
      <w:ins w:id="45" w:author="Benjamin Meyer" w:date="2021-02-22T10:25:00Z">
        <w:r w:rsidR="00DC5BD7">
          <w:rPr>
            <w:rFonts w:ascii="Times New Roman" w:hAnsi="Times New Roman" w:cs="Times New Roman"/>
            <w:sz w:val="24"/>
            <w:szCs w:val="24"/>
          </w:rPr>
          <w:t xml:space="preserve">a method used to identify sources of fecal contamination based on species-specific genetic markers (e.g. DNA) present in samples.  MST analysis is able to detect trace amounts of DNA in a sample, and in this study was used to quantify the proportional contribution from each animal species to fecal matter concentrations. </w:t>
        </w:r>
      </w:ins>
      <w:r w:rsidR="00E43388">
        <w:rPr>
          <w:rFonts w:ascii="Times New Roman" w:hAnsi="Times New Roman" w:cs="Times New Roman"/>
          <w:sz w:val="24"/>
          <w:szCs w:val="24"/>
        </w:rPr>
        <w:t xml:space="preserve">MST </w:t>
      </w:r>
      <w:r w:rsidR="00DB6A83">
        <w:rPr>
          <w:rFonts w:ascii="Times New Roman" w:hAnsi="Times New Roman" w:cs="Times New Roman"/>
          <w:sz w:val="24"/>
          <w:szCs w:val="24"/>
        </w:rPr>
        <w:t xml:space="preserve">analyses </w:t>
      </w:r>
      <w:r w:rsidR="0063019B">
        <w:rPr>
          <w:rFonts w:ascii="Times New Roman" w:hAnsi="Times New Roman" w:cs="Times New Roman"/>
          <w:sz w:val="24"/>
          <w:szCs w:val="24"/>
        </w:rPr>
        <w:t>were</w:t>
      </w:r>
      <w:r w:rsidR="005246CC">
        <w:rPr>
          <w:rFonts w:ascii="Times New Roman" w:hAnsi="Times New Roman" w:cs="Times New Roman"/>
          <w:sz w:val="24"/>
          <w:szCs w:val="24"/>
        </w:rPr>
        <w:t xml:space="preserve"> </w:t>
      </w:r>
      <w:r w:rsidR="00B81F2C" w:rsidRPr="00BE57F3">
        <w:rPr>
          <w:rFonts w:ascii="Times New Roman" w:hAnsi="Times New Roman" w:cs="Times New Roman"/>
          <w:sz w:val="24"/>
          <w:szCs w:val="24"/>
        </w:rPr>
        <w:t xml:space="preserve">conducted </w:t>
      </w:r>
      <w:r w:rsidR="005246CC">
        <w:rPr>
          <w:rFonts w:ascii="Times New Roman" w:hAnsi="Times New Roman" w:cs="Times New Roman"/>
          <w:sz w:val="24"/>
          <w:szCs w:val="24"/>
        </w:rPr>
        <w:t xml:space="preserve">in </w:t>
      </w:r>
      <w:commentRangeStart w:id="46"/>
      <w:commentRangeStart w:id="47"/>
      <w:r w:rsidR="005246CC">
        <w:rPr>
          <w:rFonts w:ascii="Times New Roman" w:hAnsi="Times New Roman" w:cs="Times New Roman"/>
          <w:sz w:val="24"/>
          <w:szCs w:val="24"/>
        </w:rPr>
        <w:t xml:space="preserve">2019 and 2020 </w:t>
      </w:r>
      <w:r w:rsidR="00B81F2C" w:rsidRPr="00BE57F3">
        <w:rPr>
          <w:rFonts w:ascii="Times New Roman" w:hAnsi="Times New Roman" w:cs="Times New Roman"/>
          <w:sz w:val="24"/>
          <w:szCs w:val="24"/>
        </w:rPr>
        <w:t>before a</w:t>
      </w:r>
      <w:r w:rsidR="00122169">
        <w:rPr>
          <w:rFonts w:ascii="Times New Roman" w:hAnsi="Times New Roman" w:cs="Times New Roman"/>
          <w:sz w:val="24"/>
          <w:szCs w:val="24"/>
        </w:rPr>
        <w:t xml:space="preserve">nd during the </w:t>
      </w:r>
      <w:r>
        <w:rPr>
          <w:rFonts w:ascii="Times New Roman" w:hAnsi="Times New Roman" w:cs="Times New Roman"/>
          <w:sz w:val="24"/>
          <w:szCs w:val="24"/>
        </w:rPr>
        <w:t>PUF.</w:t>
      </w:r>
      <w:commentRangeEnd w:id="46"/>
      <w:r>
        <w:rPr>
          <w:rStyle w:val="CommentReference"/>
        </w:rPr>
        <w:commentReference w:id="46"/>
      </w:r>
      <w:commentRangeEnd w:id="47"/>
      <w:r w:rsidR="006C14E8">
        <w:rPr>
          <w:rStyle w:val="CommentReference"/>
        </w:rPr>
        <w:commentReference w:id="47"/>
      </w:r>
    </w:p>
    <w:p w14:paraId="3B4334E4" w14:textId="77777777" w:rsidR="002C6A21" w:rsidRDefault="002C6A21" w:rsidP="007F73B5">
      <w:pPr>
        <w:rPr>
          <w:rFonts w:ascii="Times New Roman" w:hAnsi="Times New Roman" w:cs="Times New Roman"/>
          <w:sz w:val="24"/>
          <w:szCs w:val="24"/>
        </w:rPr>
      </w:pPr>
    </w:p>
    <w:p w14:paraId="1C50D8DC" w14:textId="5B7213D5" w:rsidR="007F73B5" w:rsidRDefault="001E763C" w:rsidP="007F73B5">
      <w:pPr>
        <w:rPr>
          <w:rFonts w:ascii="Times New Roman" w:hAnsi="Times New Roman" w:cs="Times New Roman"/>
          <w:sz w:val="24"/>
          <w:szCs w:val="24"/>
        </w:rPr>
      </w:pPr>
      <w:r>
        <w:rPr>
          <w:rFonts w:ascii="Times New Roman" w:hAnsi="Times New Roman" w:cs="Times New Roman"/>
          <w:sz w:val="24"/>
          <w:szCs w:val="24"/>
        </w:rPr>
        <w:t xml:space="preserve">Water </w:t>
      </w:r>
      <w:r w:rsidR="007F73B5" w:rsidRPr="00BE57F3">
        <w:rPr>
          <w:rFonts w:ascii="Times New Roman" w:hAnsi="Times New Roman" w:cs="Times New Roman"/>
          <w:sz w:val="24"/>
          <w:szCs w:val="24"/>
        </w:rPr>
        <w:t xml:space="preserve">quality exceedances of </w:t>
      </w:r>
      <w:r w:rsidR="00F174C9" w:rsidRPr="00BE57F3">
        <w:rPr>
          <w:rFonts w:ascii="Times New Roman" w:hAnsi="Times New Roman" w:cs="Times New Roman"/>
          <w:sz w:val="24"/>
          <w:szCs w:val="24"/>
        </w:rPr>
        <w:t>both fecal coliform and enterococci</w:t>
      </w:r>
      <w:r w:rsidR="007F73B5" w:rsidRPr="00BE57F3">
        <w:rPr>
          <w:rFonts w:ascii="Times New Roman" w:hAnsi="Times New Roman" w:cs="Times New Roman"/>
          <w:sz w:val="24"/>
          <w:szCs w:val="24"/>
        </w:rPr>
        <w:t xml:space="preserve"> were identified</w:t>
      </w:r>
      <w:r>
        <w:rPr>
          <w:rFonts w:ascii="Times New Roman" w:hAnsi="Times New Roman" w:cs="Times New Roman"/>
          <w:sz w:val="24"/>
          <w:szCs w:val="24"/>
        </w:rPr>
        <w:t xml:space="preserve"> throughout the 2018-2020 recreational seasons</w:t>
      </w:r>
      <w:r w:rsidR="00DB6A83">
        <w:rPr>
          <w:rFonts w:ascii="Times New Roman" w:hAnsi="Times New Roman" w:cs="Times New Roman"/>
          <w:sz w:val="24"/>
          <w:szCs w:val="24"/>
        </w:rPr>
        <w:t>, particularly at the North and South Kenai Beach sampling locations</w:t>
      </w:r>
      <w:r w:rsidR="007F73B5" w:rsidRPr="00BE57F3">
        <w:rPr>
          <w:rFonts w:ascii="Times New Roman" w:hAnsi="Times New Roman" w:cs="Times New Roman"/>
          <w:sz w:val="24"/>
          <w:szCs w:val="24"/>
        </w:rPr>
        <w:t xml:space="preserve">. </w:t>
      </w:r>
      <w:r w:rsidR="00517C61">
        <w:rPr>
          <w:rFonts w:ascii="Times New Roman" w:hAnsi="Times New Roman" w:cs="Times New Roman"/>
          <w:sz w:val="24"/>
          <w:szCs w:val="24"/>
        </w:rPr>
        <w:t>In response, K</w:t>
      </w:r>
      <w:r>
        <w:rPr>
          <w:rFonts w:ascii="Times New Roman" w:hAnsi="Times New Roman" w:cs="Times New Roman"/>
          <w:sz w:val="24"/>
          <w:szCs w:val="24"/>
        </w:rPr>
        <w:t>WF</w:t>
      </w:r>
      <w:r w:rsidR="00517C61">
        <w:rPr>
          <w:rFonts w:ascii="Times New Roman" w:hAnsi="Times New Roman" w:cs="Times New Roman"/>
          <w:sz w:val="24"/>
          <w:szCs w:val="24"/>
        </w:rPr>
        <w:t xml:space="preserve"> collaborated with the </w:t>
      </w:r>
      <w:proofErr w:type="spellStart"/>
      <w:r w:rsidR="00517C61">
        <w:rPr>
          <w:rFonts w:ascii="Times New Roman" w:hAnsi="Times New Roman" w:cs="Times New Roman"/>
          <w:sz w:val="24"/>
          <w:szCs w:val="24"/>
        </w:rPr>
        <w:t>C</w:t>
      </w:r>
      <w:r>
        <w:rPr>
          <w:rFonts w:ascii="Times New Roman" w:hAnsi="Times New Roman" w:cs="Times New Roman"/>
          <w:sz w:val="24"/>
          <w:szCs w:val="24"/>
        </w:rPr>
        <w:t>oK</w:t>
      </w:r>
      <w:proofErr w:type="spellEnd"/>
      <w:r w:rsidR="007F73B5" w:rsidRPr="00BE57F3">
        <w:rPr>
          <w:rFonts w:ascii="Times New Roman" w:hAnsi="Times New Roman" w:cs="Times New Roman"/>
          <w:sz w:val="24"/>
          <w:szCs w:val="24"/>
        </w:rPr>
        <w:t xml:space="preserve"> and </w:t>
      </w:r>
      <w:r w:rsidR="00D47126" w:rsidRPr="00BE57F3">
        <w:rPr>
          <w:rFonts w:ascii="Times New Roman" w:hAnsi="Times New Roman" w:cs="Times New Roman"/>
          <w:sz w:val="24"/>
          <w:szCs w:val="24"/>
        </w:rPr>
        <w:t>A</w:t>
      </w:r>
      <w:r>
        <w:rPr>
          <w:rFonts w:ascii="Times New Roman" w:hAnsi="Times New Roman" w:cs="Times New Roman"/>
          <w:sz w:val="24"/>
          <w:szCs w:val="24"/>
        </w:rPr>
        <w:t>DEC</w:t>
      </w:r>
      <w:r w:rsidR="007F73B5" w:rsidRPr="00BE57F3">
        <w:rPr>
          <w:rFonts w:ascii="Times New Roman" w:hAnsi="Times New Roman" w:cs="Times New Roman"/>
          <w:sz w:val="24"/>
          <w:szCs w:val="24"/>
        </w:rPr>
        <w:t xml:space="preserve"> to conduct public outreach </w:t>
      </w:r>
      <w:r w:rsidR="007F73B5" w:rsidRPr="00BE57F3">
        <w:rPr>
          <w:rFonts w:ascii="Times New Roman" w:hAnsi="Times New Roman" w:cs="Times New Roman"/>
          <w:sz w:val="24"/>
          <w:szCs w:val="24"/>
        </w:rPr>
        <w:lastRenderedPageBreak/>
        <w:t xml:space="preserve">and education centered </w:t>
      </w:r>
      <w:r w:rsidR="00260F5E">
        <w:rPr>
          <w:rFonts w:ascii="Times New Roman" w:hAnsi="Times New Roman" w:cs="Times New Roman"/>
          <w:sz w:val="24"/>
          <w:szCs w:val="24"/>
        </w:rPr>
        <w:t>on</w:t>
      </w:r>
      <w:r w:rsidR="007F73B5" w:rsidRPr="00BE57F3">
        <w:rPr>
          <w:rFonts w:ascii="Times New Roman" w:hAnsi="Times New Roman" w:cs="Times New Roman"/>
          <w:sz w:val="24"/>
          <w:szCs w:val="24"/>
        </w:rPr>
        <w:t xml:space="preserve"> preventative </w:t>
      </w:r>
      <w:r w:rsidR="00DB6A83">
        <w:rPr>
          <w:rFonts w:ascii="Times New Roman" w:hAnsi="Times New Roman" w:cs="Times New Roman"/>
          <w:sz w:val="24"/>
          <w:szCs w:val="24"/>
        </w:rPr>
        <w:t>measures</w:t>
      </w:r>
      <w:r w:rsidR="007F73B5" w:rsidRPr="00BE57F3">
        <w:rPr>
          <w:rFonts w:ascii="Times New Roman" w:hAnsi="Times New Roman" w:cs="Times New Roman"/>
          <w:sz w:val="24"/>
          <w:szCs w:val="24"/>
        </w:rPr>
        <w:t xml:space="preserve"> the public could </w:t>
      </w:r>
      <w:r w:rsidR="00DB6A83">
        <w:rPr>
          <w:rFonts w:ascii="Times New Roman" w:hAnsi="Times New Roman" w:cs="Times New Roman"/>
          <w:sz w:val="24"/>
          <w:szCs w:val="24"/>
        </w:rPr>
        <w:t>take in order</w:t>
      </w:r>
      <w:r w:rsidR="007F73B5" w:rsidRPr="00BE57F3">
        <w:rPr>
          <w:rFonts w:ascii="Times New Roman" w:hAnsi="Times New Roman" w:cs="Times New Roman"/>
          <w:sz w:val="24"/>
          <w:szCs w:val="24"/>
        </w:rPr>
        <w:t xml:space="preserve"> to avoid contact with contaminated water.</w:t>
      </w:r>
    </w:p>
    <w:p w14:paraId="6D2E634F" w14:textId="6C379342" w:rsidR="00F67CDF" w:rsidRDefault="00F67CDF" w:rsidP="007F73B5">
      <w:pPr>
        <w:rPr>
          <w:rFonts w:ascii="Times New Roman" w:hAnsi="Times New Roman" w:cs="Times New Roman"/>
          <w:sz w:val="24"/>
          <w:szCs w:val="24"/>
        </w:rPr>
      </w:pPr>
    </w:p>
    <w:p w14:paraId="2B194A48" w14:textId="65B139A5" w:rsidR="00F67CDF" w:rsidRPr="00BE57F3" w:rsidRDefault="00F67CDF" w:rsidP="007F73B5">
      <w:pPr>
        <w:rPr>
          <w:rFonts w:ascii="Times New Roman" w:hAnsi="Times New Roman" w:cs="Times New Roman"/>
          <w:sz w:val="24"/>
          <w:szCs w:val="24"/>
        </w:rPr>
      </w:pPr>
      <w:r>
        <w:rPr>
          <w:rFonts w:ascii="Times New Roman" w:hAnsi="Times New Roman" w:cs="Times New Roman"/>
          <w:sz w:val="24"/>
          <w:szCs w:val="24"/>
        </w:rPr>
        <w:t xml:space="preserve">This report focuses on the </w:t>
      </w:r>
      <w:r w:rsidR="00B425BD">
        <w:rPr>
          <w:rFonts w:ascii="Times New Roman" w:hAnsi="Times New Roman" w:cs="Times New Roman"/>
          <w:sz w:val="24"/>
          <w:szCs w:val="24"/>
        </w:rPr>
        <w:t>2020 monitoring season</w:t>
      </w:r>
      <w:r>
        <w:rPr>
          <w:rFonts w:ascii="Times New Roman" w:hAnsi="Times New Roman" w:cs="Times New Roman"/>
          <w:sz w:val="24"/>
          <w:szCs w:val="24"/>
        </w:rPr>
        <w:t>.</w:t>
      </w:r>
      <w:r w:rsidR="00F12A12">
        <w:rPr>
          <w:rFonts w:ascii="Times New Roman" w:hAnsi="Times New Roman" w:cs="Times New Roman"/>
          <w:sz w:val="24"/>
          <w:szCs w:val="24"/>
        </w:rPr>
        <w:t xml:space="preserve"> </w:t>
      </w:r>
      <w:r w:rsidR="00CD63E0">
        <w:rPr>
          <w:rFonts w:ascii="Times New Roman" w:hAnsi="Times New Roman" w:cs="Times New Roman"/>
          <w:sz w:val="24"/>
          <w:szCs w:val="24"/>
        </w:rPr>
        <w:t>Some</w:t>
      </w:r>
      <w:r w:rsidR="00695CD3">
        <w:rPr>
          <w:rFonts w:ascii="Times New Roman" w:hAnsi="Times New Roman" w:cs="Times New Roman"/>
          <w:sz w:val="24"/>
          <w:szCs w:val="24"/>
        </w:rPr>
        <w:t xml:space="preserve"> r</w:t>
      </w:r>
      <w:r>
        <w:rPr>
          <w:rFonts w:ascii="Times New Roman" w:hAnsi="Times New Roman" w:cs="Times New Roman"/>
          <w:sz w:val="24"/>
          <w:szCs w:val="24"/>
        </w:rPr>
        <w:t xml:space="preserve">esults from the </w:t>
      </w:r>
      <w:r w:rsidR="00632EC9">
        <w:rPr>
          <w:rFonts w:ascii="Times New Roman" w:hAnsi="Times New Roman" w:cs="Times New Roman"/>
          <w:sz w:val="24"/>
          <w:szCs w:val="24"/>
        </w:rPr>
        <w:t>2019</w:t>
      </w:r>
      <w:r w:rsidR="000E77E1">
        <w:rPr>
          <w:rFonts w:ascii="Times New Roman" w:hAnsi="Times New Roman" w:cs="Times New Roman"/>
          <w:sz w:val="24"/>
          <w:szCs w:val="24"/>
        </w:rPr>
        <w:t xml:space="preserve"> are included for comparison. A complete analysis of the 2019</w:t>
      </w:r>
      <w:r w:rsidR="00632EC9">
        <w:rPr>
          <w:rFonts w:ascii="Times New Roman" w:hAnsi="Times New Roman" w:cs="Times New Roman"/>
          <w:sz w:val="24"/>
          <w:szCs w:val="24"/>
        </w:rPr>
        <w:t xml:space="preserve"> and </w:t>
      </w:r>
      <w:r>
        <w:rPr>
          <w:rFonts w:ascii="Times New Roman" w:hAnsi="Times New Roman" w:cs="Times New Roman"/>
          <w:sz w:val="24"/>
          <w:szCs w:val="24"/>
        </w:rPr>
        <w:t>2018</w:t>
      </w:r>
      <w:r w:rsidR="00113036">
        <w:rPr>
          <w:rFonts w:ascii="Times New Roman" w:hAnsi="Times New Roman" w:cs="Times New Roman"/>
          <w:sz w:val="24"/>
          <w:szCs w:val="24"/>
        </w:rPr>
        <w:t xml:space="preserve"> field season</w:t>
      </w:r>
      <w:r w:rsidR="00632EC9">
        <w:rPr>
          <w:rFonts w:ascii="Times New Roman" w:hAnsi="Times New Roman" w:cs="Times New Roman"/>
          <w:sz w:val="24"/>
          <w:szCs w:val="24"/>
        </w:rPr>
        <w:t>s</w:t>
      </w:r>
      <w:r w:rsidR="00113036">
        <w:rPr>
          <w:rFonts w:ascii="Times New Roman" w:hAnsi="Times New Roman" w:cs="Times New Roman"/>
          <w:sz w:val="24"/>
          <w:szCs w:val="24"/>
        </w:rPr>
        <w:t xml:space="preserve"> are included </w:t>
      </w:r>
      <w:r w:rsidR="00C708EE">
        <w:rPr>
          <w:rFonts w:ascii="Times New Roman" w:hAnsi="Times New Roman" w:cs="Times New Roman"/>
          <w:sz w:val="24"/>
          <w:szCs w:val="24"/>
        </w:rPr>
        <w:t>in a previously published report</w:t>
      </w:r>
      <w:r w:rsidR="00113036">
        <w:rPr>
          <w:rFonts w:ascii="Times New Roman" w:hAnsi="Times New Roman" w:cs="Times New Roman"/>
          <w:sz w:val="24"/>
          <w:szCs w:val="24"/>
        </w:rPr>
        <w:t xml:space="preserve"> (</w:t>
      </w:r>
      <w:proofErr w:type="spellStart"/>
      <w:r w:rsidR="00113036">
        <w:rPr>
          <w:rFonts w:ascii="Times New Roman" w:hAnsi="Times New Roman" w:cs="Times New Roman"/>
          <w:sz w:val="24"/>
          <w:szCs w:val="24"/>
        </w:rPr>
        <w:t>Harings</w:t>
      </w:r>
      <w:proofErr w:type="spellEnd"/>
      <w:r w:rsidR="00113036">
        <w:rPr>
          <w:rFonts w:ascii="Times New Roman" w:hAnsi="Times New Roman" w:cs="Times New Roman"/>
          <w:sz w:val="24"/>
          <w:szCs w:val="24"/>
        </w:rPr>
        <w:t>, 2020</w:t>
      </w:r>
      <w:r w:rsidR="00C708EE">
        <w:rPr>
          <w:rFonts w:ascii="Times New Roman" w:hAnsi="Times New Roman" w:cs="Times New Roman"/>
          <w:sz w:val="24"/>
          <w:szCs w:val="24"/>
        </w:rPr>
        <w:t>).</w:t>
      </w:r>
    </w:p>
    <w:p w14:paraId="57AD3334" w14:textId="58EDBF16" w:rsidR="00AF26E5" w:rsidRPr="00BE57F3" w:rsidRDefault="00C104B4" w:rsidP="00AF26E5">
      <w:pPr>
        <w:pStyle w:val="Heading1"/>
        <w:rPr>
          <w:rFonts w:ascii="Times New Roman" w:hAnsi="Times New Roman" w:cs="Times New Roman"/>
          <w:b/>
          <w:color w:val="2E74B5" w:themeColor="accent1" w:themeShade="BF"/>
        </w:rPr>
      </w:pPr>
      <w:bookmarkStart w:id="48" w:name="_Toc64228861"/>
      <w:r w:rsidRPr="00BE57F3">
        <w:rPr>
          <w:rFonts w:ascii="Times New Roman" w:hAnsi="Times New Roman" w:cs="Times New Roman"/>
          <w:b/>
          <w:color w:val="2E74B5" w:themeColor="accent1" w:themeShade="BF"/>
        </w:rPr>
        <w:t>Methods</w:t>
      </w:r>
      <w:bookmarkEnd w:id="48"/>
    </w:p>
    <w:p w14:paraId="2A924428" w14:textId="2DD948E2"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Prior to monitoring</w:t>
      </w:r>
      <w:r w:rsidR="004E08EB" w:rsidRPr="00BE57F3">
        <w:rPr>
          <w:rFonts w:ascii="Times New Roman" w:hAnsi="Times New Roman" w:cs="Times New Roman"/>
          <w:sz w:val="24"/>
          <w:szCs w:val="24"/>
        </w:rPr>
        <w:t xml:space="preserve"> </w:t>
      </w:r>
      <w:r w:rsidR="00E25C45">
        <w:rPr>
          <w:rFonts w:ascii="Times New Roman" w:hAnsi="Times New Roman" w:cs="Times New Roman"/>
          <w:sz w:val="24"/>
          <w:szCs w:val="24"/>
        </w:rPr>
        <w:t>each sampling season</w:t>
      </w:r>
      <w:r w:rsidRPr="00BE57F3">
        <w:rPr>
          <w:rFonts w:ascii="Times New Roman" w:hAnsi="Times New Roman" w:cs="Times New Roman"/>
          <w:sz w:val="24"/>
          <w:szCs w:val="24"/>
        </w:rPr>
        <w:t xml:space="preserve">, the </w:t>
      </w:r>
      <w:r w:rsidR="00D47126" w:rsidRPr="00BE57F3">
        <w:rPr>
          <w:rFonts w:ascii="Times New Roman" w:hAnsi="Times New Roman" w:cs="Times New Roman"/>
          <w:sz w:val="24"/>
          <w:szCs w:val="24"/>
        </w:rPr>
        <w:t>A</w:t>
      </w:r>
      <w:r w:rsidR="00024295">
        <w:rPr>
          <w:rFonts w:ascii="Times New Roman" w:hAnsi="Times New Roman" w:cs="Times New Roman"/>
          <w:sz w:val="24"/>
          <w:szCs w:val="24"/>
        </w:rPr>
        <w:t>laska Department of Environmental Conservation’s (ADEC)</w:t>
      </w:r>
      <w:r w:rsidRPr="00BE57F3">
        <w:rPr>
          <w:rFonts w:ascii="Times New Roman" w:hAnsi="Times New Roman" w:cs="Times New Roman"/>
          <w:sz w:val="24"/>
          <w:szCs w:val="24"/>
        </w:rPr>
        <w:t xml:space="preserve"> BEACH Water Quality Monitoring and Pathogen Detection Quality Assurance Project Plan (QAPP) was revised for sampling </w:t>
      </w:r>
      <w:r w:rsidR="00E25C45">
        <w:rPr>
          <w:rFonts w:ascii="Times New Roman" w:hAnsi="Times New Roman" w:cs="Times New Roman"/>
          <w:sz w:val="24"/>
          <w:szCs w:val="24"/>
        </w:rPr>
        <w:t xml:space="preserve">at </w:t>
      </w:r>
      <w:r w:rsidRPr="00BE57F3">
        <w:rPr>
          <w:rFonts w:ascii="Times New Roman" w:hAnsi="Times New Roman" w:cs="Times New Roman"/>
          <w:sz w:val="24"/>
          <w:szCs w:val="24"/>
        </w:rPr>
        <w:t>five predetermined sites within the lower reaches of the Kenai River as well as along the No</w:t>
      </w:r>
      <w:r w:rsidR="00D401C6">
        <w:rPr>
          <w:rFonts w:ascii="Times New Roman" w:hAnsi="Times New Roman" w:cs="Times New Roman"/>
          <w:sz w:val="24"/>
          <w:szCs w:val="24"/>
        </w:rPr>
        <w:t xml:space="preserve">rth and South Kenai Beaches. </w:t>
      </w:r>
      <w:r w:rsidR="00695CD3">
        <w:rPr>
          <w:rFonts w:ascii="Times New Roman" w:hAnsi="Times New Roman" w:cs="Times New Roman"/>
          <w:sz w:val="24"/>
          <w:szCs w:val="24"/>
        </w:rPr>
        <w:t>Kenai Watershed Forum (KWF)</w:t>
      </w:r>
      <w:r w:rsidR="001E763C">
        <w:rPr>
          <w:rFonts w:ascii="Times New Roman" w:hAnsi="Times New Roman" w:cs="Times New Roman"/>
          <w:sz w:val="24"/>
          <w:szCs w:val="24"/>
        </w:rPr>
        <w:t xml:space="preserve"> </w:t>
      </w:r>
      <w:r w:rsidR="00D401C6">
        <w:rPr>
          <w:rFonts w:ascii="Times New Roman" w:hAnsi="Times New Roman" w:cs="Times New Roman"/>
          <w:sz w:val="24"/>
          <w:szCs w:val="24"/>
        </w:rPr>
        <w:t>personnel were trained in</w:t>
      </w:r>
      <w:r w:rsidRPr="00BE57F3">
        <w:rPr>
          <w:rFonts w:ascii="Times New Roman" w:hAnsi="Times New Roman" w:cs="Times New Roman"/>
          <w:sz w:val="24"/>
          <w:szCs w:val="24"/>
        </w:rPr>
        <w:t xml:space="preserve"> sampling techniques using the methods outlined in the QAPP and sampling was </w:t>
      </w:r>
      <w:r w:rsidR="00D401C6">
        <w:rPr>
          <w:rFonts w:ascii="Times New Roman" w:hAnsi="Times New Roman" w:cs="Times New Roman"/>
          <w:sz w:val="24"/>
          <w:szCs w:val="24"/>
        </w:rPr>
        <w:t>supervised by senior personnel</w:t>
      </w:r>
      <w:r w:rsidRPr="00BE57F3">
        <w:rPr>
          <w:rFonts w:ascii="Times New Roman" w:hAnsi="Times New Roman" w:cs="Times New Roman"/>
          <w:sz w:val="24"/>
          <w:szCs w:val="24"/>
        </w:rPr>
        <w:t xml:space="preserve"> throughout the summer for consistency and technique.</w:t>
      </w:r>
      <w:r w:rsidR="00E25C45">
        <w:rPr>
          <w:rFonts w:ascii="Times New Roman" w:hAnsi="Times New Roman" w:cs="Times New Roman"/>
          <w:sz w:val="24"/>
          <w:szCs w:val="24"/>
        </w:rPr>
        <w:t xml:space="preserve"> ADEC also joined for one sampling event each season for quality assurance.</w:t>
      </w:r>
    </w:p>
    <w:p w14:paraId="484D8C72" w14:textId="77777777" w:rsidR="000A79D4" w:rsidRPr="00BE57F3" w:rsidRDefault="000A79D4" w:rsidP="000A79D4">
      <w:pPr>
        <w:pStyle w:val="Heading2"/>
        <w:rPr>
          <w:rFonts w:ascii="Times New Roman" w:hAnsi="Times New Roman" w:cs="Times New Roman"/>
          <w:b/>
          <w:color w:val="2E74B5" w:themeColor="accent1" w:themeShade="BF"/>
          <w:sz w:val="24"/>
          <w:szCs w:val="24"/>
        </w:rPr>
      </w:pPr>
      <w:bookmarkStart w:id="49" w:name="_Toc64228862"/>
      <w:r w:rsidRPr="00BE57F3">
        <w:rPr>
          <w:rFonts w:ascii="Times New Roman" w:hAnsi="Times New Roman" w:cs="Times New Roman"/>
          <w:b/>
          <w:color w:val="2E74B5" w:themeColor="accent1" w:themeShade="BF"/>
        </w:rPr>
        <w:t>Monitoring locations</w:t>
      </w:r>
      <w:bookmarkEnd w:id="49"/>
    </w:p>
    <w:p w14:paraId="05A4E89A" w14:textId="3D1B5109" w:rsidR="00D401C6" w:rsidRDefault="002C548C" w:rsidP="00D401C6">
      <w:pPr>
        <w:rPr>
          <w:rFonts w:ascii="Times New Roman" w:hAnsi="Times New Roman" w:cs="Times New Roman"/>
          <w:sz w:val="24"/>
          <w:szCs w:val="24"/>
        </w:rPr>
      </w:pPr>
      <w:r w:rsidRPr="00BE57F3">
        <w:rPr>
          <w:rFonts w:ascii="Times New Roman" w:hAnsi="Times New Roman" w:cs="Times New Roman"/>
          <w:sz w:val="24"/>
          <w:szCs w:val="24"/>
        </w:rPr>
        <w:t xml:space="preserve">All </w:t>
      </w:r>
      <w:r w:rsidR="00D401C6">
        <w:rPr>
          <w:rFonts w:ascii="Times New Roman" w:hAnsi="Times New Roman" w:cs="Times New Roman"/>
          <w:sz w:val="24"/>
          <w:szCs w:val="24"/>
        </w:rPr>
        <w:t>five</w:t>
      </w:r>
      <w:r w:rsidR="005E50AC" w:rsidRPr="00BE57F3">
        <w:rPr>
          <w:rFonts w:ascii="Times New Roman" w:hAnsi="Times New Roman" w:cs="Times New Roman"/>
          <w:sz w:val="24"/>
          <w:szCs w:val="24"/>
        </w:rPr>
        <w:t xml:space="preserve"> </w:t>
      </w:r>
      <w:r w:rsidRPr="00BE57F3">
        <w:rPr>
          <w:rFonts w:ascii="Times New Roman" w:hAnsi="Times New Roman" w:cs="Times New Roman"/>
          <w:sz w:val="24"/>
          <w:szCs w:val="24"/>
        </w:rPr>
        <w:t>monitoring locations</w:t>
      </w:r>
      <w:r w:rsidR="00D401C6">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_Ref61425561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C873D4" w:rsidRPr="00BE57F3">
        <w:rPr>
          <w:rFonts w:ascii="Times New Roman" w:hAnsi="Times New Roman" w:cs="Times New Roman"/>
          <w:sz w:val="24"/>
          <w:szCs w:val="24"/>
        </w:rPr>
        <w:t xml:space="preserve">Table </w:t>
      </w:r>
      <w:r w:rsidR="00C873D4">
        <w:rPr>
          <w:rFonts w:ascii="Times New Roman" w:hAnsi="Times New Roman" w:cs="Times New Roman"/>
          <w:noProof/>
          <w:sz w:val="24"/>
          <w:szCs w:val="24"/>
        </w:rPr>
        <w:t>1</w:t>
      </w:r>
      <w:r w:rsidR="005E6B13">
        <w:rPr>
          <w:rFonts w:ascii="Times New Roman" w:hAnsi="Times New Roman" w:cs="Times New Roman"/>
          <w:sz w:val="24"/>
          <w:szCs w:val="24"/>
        </w:rPr>
        <w:fldChar w:fldCharType="end"/>
      </w:r>
      <w:r w:rsidR="005E6B13">
        <w:rPr>
          <w:rFonts w:ascii="Times New Roman" w:hAnsi="Times New Roman" w:cs="Times New Roman"/>
          <w:sz w:val="24"/>
          <w:szCs w:val="24"/>
        </w:rPr>
        <w:t xml:space="preserve"> </w:t>
      </w:r>
      <w:r w:rsidR="00D401C6">
        <w:rPr>
          <w:rFonts w:ascii="Times New Roman" w:hAnsi="Times New Roman" w:cs="Times New Roman"/>
          <w:sz w:val="24"/>
          <w:szCs w:val="24"/>
        </w:rPr>
        <w:t>and</w:t>
      </w:r>
      <w:r w:rsidR="005E6B13">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_Ref29890297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C873D4" w:rsidRPr="00BE57F3">
        <w:rPr>
          <w:rFonts w:ascii="Times New Roman" w:hAnsi="Times New Roman" w:cs="Times New Roman"/>
          <w:sz w:val="24"/>
          <w:szCs w:val="24"/>
        </w:rPr>
        <w:t xml:space="preserve">Figure </w:t>
      </w:r>
      <w:r w:rsidR="00C873D4">
        <w:rPr>
          <w:rFonts w:ascii="Times New Roman" w:hAnsi="Times New Roman" w:cs="Times New Roman"/>
          <w:noProof/>
          <w:sz w:val="24"/>
          <w:szCs w:val="24"/>
        </w:rPr>
        <w:t>2</w:t>
      </w:r>
      <w:r w:rsidR="005E6B13">
        <w:rPr>
          <w:rFonts w:ascii="Times New Roman" w:hAnsi="Times New Roman" w:cs="Times New Roman"/>
          <w:sz w:val="24"/>
          <w:szCs w:val="24"/>
        </w:rPr>
        <w:fldChar w:fldCharType="end"/>
      </w:r>
      <w:r w:rsidR="00D401C6">
        <w:rPr>
          <w:rFonts w:ascii="Times New Roman" w:hAnsi="Times New Roman" w:cs="Times New Roman"/>
          <w:sz w:val="24"/>
          <w:szCs w:val="24"/>
        </w:rPr>
        <w:t>)</w:t>
      </w:r>
      <w:r w:rsidR="005E50AC" w:rsidRPr="00BE57F3">
        <w:rPr>
          <w:rFonts w:ascii="Times New Roman" w:hAnsi="Times New Roman" w:cs="Times New Roman"/>
          <w:sz w:val="24"/>
          <w:szCs w:val="24"/>
        </w:rPr>
        <w:t xml:space="preserve"> are located </w:t>
      </w:r>
      <w:r w:rsidR="001E763C">
        <w:rPr>
          <w:rFonts w:ascii="Times New Roman" w:hAnsi="Times New Roman" w:cs="Times New Roman"/>
          <w:sz w:val="24"/>
          <w:szCs w:val="24"/>
        </w:rPr>
        <w:t>within</w:t>
      </w:r>
      <w:r w:rsidR="005E50AC" w:rsidRPr="00BE57F3">
        <w:rPr>
          <w:rFonts w:ascii="Times New Roman" w:hAnsi="Times New Roman" w:cs="Times New Roman"/>
          <w:sz w:val="24"/>
          <w:szCs w:val="24"/>
        </w:rPr>
        <w:t xml:space="preserve"> the lower six miles of the Kenai River. During peak recreation and fishing periods in July and August, this area experiences high pressure from both commercial and personal-use power boats as well as bank</w:t>
      </w:r>
      <w:r w:rsidR="00D401C6">
        <w:rPr>
          <w:rFonts w:ascii="Times New Roman" w:hAnsi="Times New Roman" w:cs="Times New Roman"/>
          <w:sz w:val="24"/>
          <w:szCs w:val="24"/>
        </w:rPr>
        <w:t xml:space="preserve"> fisherman during the </w:t>
      </w:r>
      <w:proofErr w:type="spellStart"/>
      <w:r w:rsidR="00D401C6">
        <w:rPr>
          <w:rFonts w:ascii="Times New Roman" w:hAnsi="Times New Roman" w:cs="Times New Roman"/>
          <w:sz w:val="24"/>
          <w:szCs w:val="24"/>
        </w:rPr>
        <w:t>dipnet</w:t>
      </w:r>
      <w:proofErr w:type="spellEnd"/>
      <w:r w:rsidR="00D401C6">
        <w:rPr>
          <w:rFonts w:ascii="Times New Roman" w:hAnsi="Times New Roman" w:cs="Times New Roman"/>
          <w:sz w:val="24"/>
          <w:szCs w:val="24"/>
        </w:rPr>
        <w:t xml:space="preserve"> personal use fishery</w:t>
      </w:r>
      <w:r w:rsidR="00024295">
        <w:rPr>
          <w:rFonts w:ascii="Times New Roman" w:hAnsi="Times New Roman" w:cs="Times New Roman"/>
          <w:sz w:val="24"/>
          <w:szCs w:val="24"/>
        </w:rPr>
        <w:t xml:space="preserve"> (PUF)</w:t>
      </w:r>
      <w:r w:rsidR="005E50AC" w:rsidRPr="00BE57F3">
        <w:rPr>
          <w:rFonts w:ascii="Times New Roman" w:hAnsi="Times New Roman" w:cs="Times New Roman"/>
          <w:sz w:val="24"/>
          <w:szCs w:val="24"/>
        </w:rPr>
        <w:t xml:space="preserve"> from July 10</w:t>
      </w:r>
      <w:r w:rsidR="005E50AC" w:rsidRPr="00BE57F3">
        <w:rPr>
          <w:rFonts w:ascii="Times New Roman" w:hAnsi="Times New Roman" w:cs="Times New Roman"/>
          <w:sz w:val="24"/>
          <w:szCs w:val="24"/>
          <w:vertAlign w:val="superscript"/>
        </w:rPr>
        <w:t>th</w:t>
      </w:r>
      <w:r w:rsidR="005E50AC" w:rsidRPr="00BE57F3">
        <w:rPr>
          <w:rFonts w:ascii="Times New Roman" w:hAnsi="Times New Roman" w:cs="Times New Roman"/>
          <w:sz w:val="24"/>
          <w:szCs w:val="24"/>
        </w:rPr>
        <w:t xml:space="preserve"> -</w:t>
      </w:r>
      <w:r w:rsidR="00320D1A">
        <w:rPr>
          <w:rFonts w:ascii="Times New Roman" w:hAnsi="Times New Roman" w:cs="Times New Roman"/>
          <w:sz w:val="24"/>
          <w:szCs w:val="24"/>
        </w:rPr>
        <w:t xml:space="preserve"> </w:t>
      </w:r>
      <w:r w:rsidR="005E50AC" w:rsidRPr="00BE57F3">
        <w:rPr>
          <w:rFonts w:ascii="Times New Roman" w:hAnsi="Times New Roman" w:cs="Times New Roman"/>
          <w:sz w:val="24"/>
          <w:szCs w:val="24"/>
        </w:rPr>
        <w:t>July 31</w:t>
      </w:r>
      <w:r w:rsidR="005E50AC" w:rsidRPr="00BE57F3">
        <w:rPr>
          <w:rFonts w:ascii="Times New Roman" w:hAnsi="Times New Roman" w:cs="Times New Roman"/>
          <w:sz w:val="24"/>
          <w:szCs w:val="24"/>
          <w:vertAlign w:val="superscript"/>
        </w:rPr>
        <w:t>st</w:t>
      </w:r>
      <w:r w:rsidR="005E50AC" w:rsidRPr="00BE57F3">
        <w:rPr>
          <w:rFonts w:ascii="Times New Roman" w:hAnsi="Times New Roman" w:cs="Times New Roman"/>
          <w:sz w:val="24"/>
          <w:szCs w:val="24"/>
        </w:rPr>
        <w:t xml:space="preserve">. The </w:t>
      </w:r>
      <w:r w:rsidR="00D401C6">
        <w:rPr>
          <w:rFonts w:ascii="Times New Roman" w:hAnsi="Times New Roman" w:cs="Times New Roman"/>
          <w:sz w:val="24"/>
          <w:szCs w:val="24"/>
        </w:rPr>
        <w:t>most upstream</w:t>
      </w:r>
      <w:r w:rsidR="005E50AC" w:rsidRPr="00BE57F3">
        <w:rPr>
          <w:rFonts w:ascii="Times New Roman" w:hAnsi="Times New Roman" w:cs="Times New Roman"/>
          <w:sz w:val="24"/>
          <w:szCs w:val="24"/>
        </w:rPr>
        <w:t xml:space="preserve"> site, Warren Ames Memorial Bridge, receives little pressure from fishermen and was chosen as a monitoring site for background </w:t>
      </w:r>
      <w:r w:rsidR="0019713F">
        <w:rPr>
          <w:rFonts w:ascii="Times New Roman" w:hAnsi="Times New Roman" w:cs="Times New Roman"/>
          <w:sz w:val="24"/>
          <w:szCs w:val="24"/>
        </w:rPr>
        <w:t xml:space="preserve">pathogen </w:t>
      </w:r>
      <w:r w:rsidR="0008328D" w:rsidRPr="0008328D">
        <w:rPr>
          <w:rFonts w:ascii="Times New Roman" w:hAnsi="Times New Roman" w:cs="Times New Roman"/>
          <w:sz w:val="24"/>
          <w:szCs w:val="24"/>
        </w:rPr>
        <w:t>concentrations</w:t>
      </w:r>
      <w:r w:rsidR="005E50AC" w:rsidRPr="00BE57F3">
        <w:rPr>
          <w:rFonts w:ascii="Times New Roman" w:hAnsi="Times New Roman" w:cs="Times New Roman"/>
          <w:sz w:val="24"/>
          <w:szCs w:val="24"/>
        </w:rPr>
        <w:t>. Further downstream near the Kenai River outlet is a large gull rookery located on river left</w:t>
      </w:r>
      <w:r w:rsidR="00BB2AD5">
        <w:rPr>
          <w:rFonts w:ascii="Times New Roman" w:hAnsi="Times New Roman" w:cs="Times New Roman"/>
          <w:sz w:val="24"/>
          <w:szCs w:val="24"/>
        </w:rPr>
        <w:t xml:space="preserve"> that</w:t>
      </w:r>
      <w:r w:rsidR="00A4288D" w:rsidRPr="00BE57F3">
        <w:rPr>
          <w:rFonts w:ascii="Times New Roman" w:hAnsi="Times New Roman" w:cs="Times New Roman"/>
          <w:sz w:val="24"/>
          <w:szCs w:val="24"/>
        </w:rPr>
        <w:t xml:space="preserve"> </w:t>
      </w:r>
      <w:r w:rsidR="00BB2AD5">
        <w:rPr>
          <w:rFonts w:ascii="Times New Roman" w:hAnsi="Times New Roman" w:cs="Times New Roman"/>
          <w:sz w:val="24"/>
          <w:szCs w:val="24"/>
        </w:rPr>
        <w:t>pl</w:t>
      </w:r>
      <w:commentRangeStart w:id="50"/>
      <w:commentRangeStart w:id="51"/>
      <w:r w:rsidR="00A4288D" w:rsidRPr="00BE57F3">
        <w:rPr>
          <w:rFonts w:ascii="Times New Roman" w:hAnsi="Times New Roman" w:cs="Times New Roman"/>
          <w:sz w:val="24"/>
          <w:szCs w:val="24"/>
        </w:rPr>
        <w:t>a</w:t>
      </w:r>
      <w:r w:rsidR="00BB2AD5">
        <w:rPr>
          <w:rFonts w:ascii="Times New Roman" w:hAnsi="Times New Roman" w:cs="Times New Roman"/>
          <w:sz w:val="24"/>
          <w:szCs w:val="24"/>
        </w:rPr>
        <w:t>ys</w:t>
      </w:r>
      <w:commentRangeEnd w:id="50"/>
      <w:r w:rsidR="0019713F">
        <w:rPr>
          <w:rStyle w:val="CommentReference"/>
        </w:rPr>
        <w:commentReference w:id="50"/>
      </w:r>
      <w:commentRangeEnd w:id="51"/>
      <w:r w:rsidR="00320D1A">
        <w:rPr>
          <w:rStyle w:val="CommentReference"/>
        </w:rPr>
        <w:commentReference w:id="51"/>
      </w:r>
      <w:r w:rsidR="00A4288D" w:rsidRPr="00BE57F3">
        <w:rPr>
          <w:rFonts w:ascii="Times New Roman" w:hAnsi="Times New Roman" w:cs="Times New Roman"/>
          <w:sz w:val="24"/>
          <w:szCs w:val="24"/>
        </w:rPr>
        <w:t xml:space="preserve"> host to </w:t>
      </w:r>
      <w:r w:rsidR="003F7591">
        <w:rPr>
          <w:rFonts w:ascii="Times New Roman" w:hAnsi="Times New Roman" w:cs="Times New Roman"/>
          <w:sz w:val="24"/>
          <w:szCs w:val="24"/>
        </w:rPr>
        <w:t>thousands</w:t>
      </w:r>
      <w:r w:rsidR="00A4288D" w:rsidRPr="00BE57F3">
        <w:rPr>
          <w:rFonts w:ascii="Times New Roman" w:hAnsi="Times New Roman" w:cs="Times New Roman"/>
          <w:sz w:val="24"/>
          <w:szCs w:val="24"/>
        </w:rPr>
        <w:t xml:space="preserve"> of gulls</w:t>
      </w:r>
      <w:ins w:id="52" w:author="Benjamin Meyer" w:date="2021-02-04T11:41:00Z">
        <w:r w:rsidR="005D0A9B">
          <w:rPr>
            <w:rFonts w:ascii="Times New Roman" w:hAnsi="Times New Roman" w:cs="Times New Roman"/>
            <w:sz w:val="24"/>
            <w:szCs w:val="24"/>
          </w:rPr>
          <w:t xml:space="preserve"> in summer</w:t>
        </w:r>
      </w:ins>
      <w:r w:rsidR="00DF6E7E">
        <w:rPr>
          <w:rFonts w:ascii="Times New Roman" w:hAnsi="Times New Roman" w:cs="Times New Roman"/>
          <w:sz w:val="24"/>
          <w:szCs w:val="24"/>
        </w:rPr>
        <w:t>. T</w:t>
      </w:r>
      <w:r w:rsidR="003C1D46" w:rsidRPr="00BE57F3">
        <w:rPr>
          <w:rFonts w:ascii="Times New Roman" w:hAnsi="Times New Roman" w:cs="Times New Roman"/>
          <w:sz w:val="24"/>
          <w:szCs w:val="24"/>
        </w:rPr>
        <w:t>he North and South Kenai Beaches located near the Kenai River outlet draw</w:t>
      </w:r>
      <w:r w:rsidR="0016557A">
        <w:rPr>
          <w:rFonts w:ascii="Times New Roman" w:hAnsi="Times New Roman" w:cs="Times New Roman"/>
          <w:sz w:val="24"/>
          <w:szCs w:val="24"/>
        </w:rPr>
        <w:t>s</w:t>
      </w:r>
      <w:r w:rsidR="003C1D46" w:rsidRPr="00BE57F3">
        <w:rPr>
          <w:rFonts w:ascii="Times New Roman" w:hAnsi="Times New Roman" w:cs="Times New Roman"/>
          <w:sz w:val="24"/>
          <w:szCs w:val="24"/>
        </w:rPr>
        <w:t xml:space="preserve"> </w:t>
      </w:r>
      <w:commentRangeStart w:id="53"/>
      <w:commentRangeStart w:id="54"/>
      <w:r w:rsidR="003C1D46" w:rsidRPr="00BE57F3">
        <w:rPr>
          <w:rFonts w:ascii="Times New Roman" w:hAnsi="Times New Roman" w:cs="Times New Roman"/>
          <w:sz w:val="24"/>
          <w:szCs w:val="24"/>
        </w:rPr>
        <w:t>t</w:t>
      </w:r>
      <w:r w:rsidR="0016557A">
        <w:rPr>
          <w:rFonts w:ascii="Times New Roman" w:hAnsi="Times New Roman" w:cs="Times New Roman"/>
          <w:sz w:val="24"/>
          <w:szCs w:val="24"/>
        </w:rPr>
        <w:t>wenty to thirty thousand</w:t>
      </w:r>
      <w:commentRangeEnd w:id="53"/>
      <w:r w:rsidR="0019713F">
        <w:rPr>
          <w:rStyle w:val="CommentReference"/>
        </w:rPr>
        <w:commentReference w:id="53"/>
      </w:r>
      <w:commentRangeEnd w:id="54"/>
      <w:r w:rsidR="005D0A9B">
        <w:rPr>
          <w:rStyle w:val="CommentReference"/>
        </w:rPr>
        <w:commentReference w:id="54"/>
      </w:r>
      <w:r w:rsidR="003C1D46" w:rsidRPr="00BE57F3">
        <w:rPr>
          <w:rFonts w:ascii="Times New Roman" w:hAnsi="Times New Roman" w:cs="Times New Roman"/>
          <w:sz w:val="24"/>
          <w:szCs w:val="24"/>
        </w:rPr>
        <w:t xml:space="preserve"> </w:t>
      </w:r>
      <w:proofErr w:type="spellStart"/>
      <w:r w:rsidR="003C1D46" w:rsidRPr="00BE57F3">
        <w:rPr>
          <w:rFonts w:ascii="Times New Roman" w:hAnsi="Times New Roman" w:cs="Times New Roman"/>
          <w:sz w:val="24"/>
          <w:szCs w:val="24"/>
        </w:rPr>
        <w:t>dipnetter</w:t>
      </w:r>
      <w:r w:rsidR="00CF6E85" w:rsidRPr="00BE57F3">
        <w:rPr>
          <w:rFonts w:ascii="Times New Roman" w:hAnsi="Times New Roman" w:cs="Times New Roman"/>
          <w:sz w:val="24"/>
          <w:szCs w:val="24"/>
        </w:rPr>
        <w:t>s</w:t>
      </w:r>
      <w:proofErr w:type="spellEnd"/>
      <w:r w:rsidR="00024295">
        <w:rPr>
          <w:rFonts w:ascii="Times New Roman" w:hAnsi="Times New Roman" w:cs="Times New Roman"/>
          <w:sz w:val="24"/>
          <w:szCs w:val="24"/>
        </w:rPr>
        <w:t xml:space="preserve"> </w:t>
      </w:r>
      <w:ins w:id="55" w:author="Benjamin Meyer" w:date="2021-02-11T07:25:00Z">
        <w:r w:rsidR="00024295">
          <w:rPr>
            <w:rFonts w:ascii="Times New Roman" w:hAnsi="Times New Roman" w:cs="Times New Roman"/>
            <w:sz w:val="24"/>
            <w:szCs w:val="24"/>
          </w:rPr>
          <w:t>annually</w:t>
        </w:r>
      </w:ins>
      <w:r w:rsidR="00D401C6">
        <w:rPr>
          <w:rFonts w:ascii="Times New Roman" w:hAnsi="Times New Roman" w:cs="Times New Roman"/>
          <w:sz w:val="24"/>
          <w:szCs w:val="24"/>
        </w:rPr>
        <w:t xml:space="preserve"> during the personal use fishery</w:t>
      </w:r>
      <w:r w:rsidR="00B12AA9">
        <w:rPr>
          <w:rFonts w:ascii="Times New Roman" w:hAnsi="Times New Roman" w:cs="Times New Roman"/>
          <w:sz w:val="24"/>
          <w:szCs w:val="24"/>
        </w:rPr>
        <w:t xml:space="preserve"> season</w:t>
      </w:r>
      <w:r w:rsidR="0016557A">
        <w:rPr>
          <w:rFonts w:ascii="Times New Roman" w:hAnsi="Times New Roman" w:cs="Times New Roman"/>
          <w:sz w:val="24"/>
          <w:szCs w:val="24"/>
        </w:rPr>
        <w:t xml:space="preserve"> (ADFG, 2021)</w:t>
      </w:r>
      <w:r w:rsidR="00B12AA9">
        <w:rPr>
          <w:rFonts w:ascii="Times New Roman" w:hAnsi="Times New Roman" w:cs="Times New Roman"/>
          <w:sz w:val="24"/>
          <w:szCs w:val="24"/>
        </w:rPr>
        <w:t xml:space="preserve">. </w:t>
      </w:r>
      <w:r w:rsidR="004E6CF3" w:rsidRPr="00BE57F3">
        <w:rPr>
          <w:rFonts w:ascii="Times New Roman" w:hAnsi="Times New Roman" w:cs="Times New Roman"/>
          <w:sz w:val="24"/>
          <w:szCs w:val="24"/>
        </w:rPr>
        <w:t>Sampling site photogr</w:t>
      </w:r>
      <w:bookmarkStart w:id="56" w:name="_Ref29889980"/>
      <w:bookmarkStart w:id="57" w:name="_Ref29889974"/>
      <w:r w:rsidR="00FD2A6E">
        <w:rPr>
          <w:rFonts w:ascii="Times New Roman" w:hAnsi="Times New Roman" w:cs="Times New Roman"/>
          <w:sz w:val="24"/>
          <w:szCs w:val="24"/>
        </w:rPr>
        <w:t xml:space="preserve">aphs can be found in </w:t>
      </w:r>
      <w:r w:rsidR="0004792E" w:rsidRPr="0004792E">
        <w:rPr>
          <w:rFonts w:ascii="Times New Roman" w:hAnsi="Times New Roman" w:cs="Times New Roman"/>
          <w:sz w:val="24"/>
          <w:szCs w:val="24"/>
        </w:rPr>
        <w:fldChar w:fldCharType="begin"/>
      </w:r>
      <w:r w:rsidR="0004792E" w:rsidRPr="0004792E">
        <w:rPr>
          <w:rFonts w:ascii="Times New Roman" w:hAnsi="Times New Roman" w:cs="Times New Roman"/>
          <w:sz w:val="24"/>
          <w:szCs w:val="24"/>
        </w:rPr>
        <w:instrText xml:space="preserve"> REF _Ref61425981 \h  \* MERGEFORMAT </w:instrText>
      </w:r>
      <w:r w:rsidR="0004792E" w:rsidRPr="0004792E">
        <w:rPr>
          <w:rFonts w:ascii="Times New Roman" w:hAnsi="Times New Roman" w:cs="Times New Roman"/>
          <w:sz w:val="24"/>
          <w:szCs w:val="24"/>
        </w:rPr>
      </w:r>
      <w:r w:rsidR="0004792E" w:rsidRPr="0004792E">
        <w:rPr>
          <w:rFonts w:ascii="Times New Roman" w:hAnsi="Times New Roman" w:cs="Times New Roman"/>
          <w:sz w:val="24"/>
          <w:szCs w:val="24"/>
        </w:rPr>
        <w:fldChar w:fldCharType="separate"/>
      </w:r>
      <w:r w:rsidR="00C873D4" w:rsidRPr="00C873D4">
        <w:rPr>
          <w:rFonts w:ascii="Times New Roman" w:hAnsi="Times New Roman" w:cs="Times New Roman"/>
          <w:sz w:val="24"/>
          <w:szCs w:val="24"/>
        </w:rPr>
        <w:t>Appendix A: Site Photographs</w:t>
      </w:r>
      <w:r w:rsidR="0004792E" w:rsidRPr="0004792E">
        <w:rPr>
          <w:rFonts w:ascii="Times New Roman" w:hAnsi="Times New Roman" w:cs="Times New Roman"/>
          <w:sz w:val="24"/>
          <w:szCs w:val="24"/>
        </w:rPr>
        <w:fldChar w:fldCharType="end"/>
      </w:r>
      <w:r w:rsidR="00D401C6">
        <w:rPr>
          <w:rFonts w:ascii="Times New Roman" w:hAnsi="Times New Roman" w:cs="Times New Roman"/>
          <w:sz w:val="24"/>
          <w:szCs w:val="24"/>
        </w:rPr>
        <w:t>.</w:t>
      </w:r>
    </w:p>
    <w:p w14:paraId="4454872A" w14:textId="2D91840D" w:rsidR="00D401C6" w:rsidRDefault="00D401C6" w:rsidP="006E03E4">
      <w:pPr>
        <w:pStyle w:val="Caption"/>
        <w:rPr>
          <w:rFonts w:ascii="Times New Roman" w:hAnsi="Times New Roman" w:cs="Times New Roman"/>
          <w:sz w:val="24"/>
          <w:szCs w:val="24"/>
        </w:rPr>
      </w:pPr>
    </w:p>
    <w:p w14:paraId="4283B9BE" w14:textId="676BCD61" w:rsidR="0009603B" w:rsidRDefault="0009603B" w:rsidP="0009603B"/>
    <w:p w14:paraId="2DB2E6B8" w14:textId="41FB3715" w:rsidR="0009603B" w:rsidRDefault="0009603B" w:rsidP="0009603B"/>
    <w:p w14:paraId="5D7CF632" w14:textId="420F1F2E" w:rsidR="0009603B" w:rsidRDefault="0009603B" w:rsidP="0009603B"/>
    <w:p w14:paraId="592C01C6" w14:textId="3E443A4F" w:rsidR="0009603B" w:rsidRDefault="0009603B" w:rsidP="0009603B"/>
    <w:p w14:paraId="5A7DCE3A" w14:textId="21DF2F84" w:rsidR="0009603B" w:rsidRDefault="0009603B" w:rsidP="0009603B"/>
    <w:p w14:paraId="0A2E9507" w14:textId="34CBC54A" w:rsidR="0009603B" w:rsidRDefault="0009603B" w:rsidP="0009603B"/>
    <w:p w14:paraId="085C68A0" w14:textId="4DCAAA09" w:rsidR="0009603B" w:rsidRDefault="0009603B" w:rsidP="0009603B"/>
    <w:p w14:paraId="72E9FAF3" w14:textId="00388959" w:rsidR="0009603B" w:rsidRDefault="0009603B" w:rsidP="0009603B"/>
    <w:p w14:paraId="13F9DD32" w14:textId="06147CF9" w:rsidR="0009603B" w:rsidRDefault="0009603B" w:rsidP="0009603B"/>
    <w:p w14:paraId="5B0B1DDE" w14:textId="77777777" w:rsidR="0009603B" w:rsidRPr="0009603B" w:rsidRDefault="0009603B" w:rsidP="0009603B"/>
    <w:p w14:paraId="3519F2B8" w14:textId="33CF5F5A" w:rsidR="00B02243" w:rsidRPr="0009603B" w:rsidRDefault="006E03E4" w:rsidP="0009603B">
      <w:pPr>
        <w:pStyle w:val="Caption"/>
        <w:rPr>
          <w:rFonts w:ascii="Times New Roman" w:hAnsi="Times New Roman" w:cs="Times New Roman"/>
          <w:sz w:val="36"/>
          <w:szCs w:val="36"/>
        </w:rPr>
      </w:pPr>
      <w:bookmarkStart w:id="58" w:name="_Ref61425561"/>
      <w:bookmarkStart w:id="59" w:name="_Toc64229317"/>
      <w:r w:rsidRPr="00BE57F3">
        <w:rPr>
          <w:rFonts w:ascii="Times New Roman" w:hAnsi="Times New Roman" w:cs="Times New Roman"/>
          <w:sz w:val="24"/>
          <w:szCs w:val="24"/>
        </w:rPr>
        <w:lastRenderedPageBreak/>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C873D4">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56"/>
      <w:bookmarkEnd w:id="58"/>
      <w:r w:rsidR="00890BF4">
        <w:rPr>
          <w:rFonts w:ascii="Times New Roman" w:hAnsi="Times New Roman" w:cs="Times New Roman"/>
          <w:sz w:val="24"/>
          <w:szCs w:val="24"/>
        </w:rPr>
        <w:t xml:space="preserve"> -</w:t>
      </w:r>
      <w:r w:rsidRPr="00BE57F3">
        <w:rPr>
          <w:rFonts w:ascii="Times New Roman" w:hAnsi="Times New Roman" w:cs="Times New Roman"/>
          <w:sz w:val="24"/>
          <w:szCs w:val="24"/>
        </w:rPr>
        <w:t xml:space="preserve"> 201</w:t>
      </w:r>
      <w:r w:rsidR="00E25C45">
        <w:rPr>
          <w:rFonts w:ascii="Times New Roman" w:hAnsi="Times New Roman" w:cs="Times New Roman"/>
          <w:sz w:val="24"/>
          <w:szCs w:val="24"/>
        </w:rPr>
        <w:t>9</w:t>
      </w:r>
      <w:r w:rsidRPr="00BE57F3">
        <w:rPr>
          <w:rFonts w:ascii="Times New Roman" w:hAnsi="Times New Roman" w:cs="Times New Roman"/>
          <w:sz w:val="24"/>
          <w:szCs w:val="24"/>
        </w:rPr>
        <w:t>-20</w:t>
      </w:r>
      <w:r w:rsidR="00E25C45">
        <w:rPr>
          <w:rFonts w:ascii="Times New Roman" w:hAnsi="Times New Roman" w:cs="Times New Roman"/>
          <w:sz w:val="24"/>
          <w:szCs w:val="24"/>
        </w:rPr>
        <w:t>20</w:t>
      </w:r>
      <w:r w:rsidRPr="00BE57F3">
        <w:rPr>
          <w:rFonts w:ascii="Times New Roman" w:hAnsi="Times New Roman" w:cs="Times New Roman"/>
          <w:sz w:val="24"/>
          <w:szCs w:val="24"/>
        </w:rPr>
        <w:t xml:space="preserve"> Kenai </w:t>
      </w:r>
      <w:r w:rsidR="0068632A" w:rsidRPr="00BE57F3">
        <w:rPr>
          <w:rFonts w:ascii="Times New Roman" w:hAnsi="Times New Roman" w:cs="Times New Roman"/>
          <w:sz w:val="24"/>
          <w:szCs w:val="24"/>
        </w:rPr>
        <w:t>beach</w:t>
      </w:r>
      <w:r w:rsidRPr="00BE57F3">
        <w:rPr>
          <w:rFonts w:ascii="Times New Roman" w:hAnsi="Times New Roman" w:cs="Times New Roman"/>
          <w:sz w:val="24"/>
          <w:szCs w:val="24"/>
        </w:rPr>
        <w:t xml:space="preserve"> bacteria monitoring site </w:t>
      </w:r>
      <w:commentRangeStart w:id="60"/>
      <w:commentRangeStart w:id="61"/>
      <w:r w:rsidRPr="00BE57F3">
        <w:rPr>
          <w:rFonts w:ascii="Times New Roman" w:hAnsi="Times New Roman" w:cs="Times New Roman"/>
          <w:sz w:val="24"/>
          <w:szCs w:val="24"/>
        </w:rPr>
        <w:t>locations and descriptions</w:t>
      </w:r>
      <w:commentRangeEnd w:id="60"/>
      <w:r w:rsidR="0019713F">
        <w:rPr>
          <w:rStyle w:val="CommentReference"/>
          <w:i w:val="0"/>
          <w:iCs w:val="0"/>
          <w:color w:val="auto"/>
        </w:rPr>
        <w:commentReference w:id="60"/>
      </w:r>
      <w:commentRangeEnd w:id="61"/>
      <w:r w:rsidR="00890BF4">
        <w:rPr>
          <w:rStyle w:val="CommentReference"/>
          <w:i w:val="0"/>
          <w:iCs w:val="0"/>
          <w:color w:val="auto"/>
        </w:rPr>
        <w:commentReference w:id="61"/>
      </w:r>
      <w:r w:rsidRPr="00BE57F3">
        <w:rPr>
          <w:rFonts w:ascii="Times New Roman" w:hAnsi="Times New Roman" w:cs="Times New Roman"/>
          <w:sz w:val="24"/>
          <w:szCs w:val="24"/>
        </w:rPr>
        <w:t>.</w:t>
      </w:r>
      <w:bookmarkEnd w:id="57"/>
      <w:bookmarkEnd w:id="59"/>
    </w:p>
    <w:p w14:paraId="65115E4B" w14:textId="25DD350E" w:rsidR="00B02243" w:rsidRPr="00BE57F3" w:rsidRDefault="00B02243" w:rsidP="000A79D4">
      <w:pPr>
        <w:rPr>
          <w:rFonts w:ascii="Times New Roman" w:hAnsi="Times New Roman" w:cs="Times New Roman"/>
          <w:sz w:val="24"/>
          <w:szCs w:val="24"/>
        </w:rPr>
        <w:sectPr w:rsidR="00B02243" w:rsidRPr="00BE57F3" w:rsidSect="00DA33A1">
          <w:pgSz w:w="12240" w:h="15840"/>
          <w:pgMar w:top="1440" w:right="1440" w:bottom="1440" w:left="1440" w:header="0" w:footer="720" w:gutter="0"/>
          <w:pgNumType w:start="1"/>
          <w:cols w:space="720"/>
          <w:titlePg/>
          <w:docGrid w:linePitch="299"/>
        </w:sectPr>
      </w:pPr>
      <w:r w:rsidRPr="00B02243">
        <w:rPr>
          <w:noProof/>
        </w:rPr>
        <w:drawing>
          <wp:inline distT="0" distB="0" distL="0" distR="0" wp14:anchorId="2D8163A0" wp14:editId="5020E59B">
            <wp:extent cx="5943600" cy="25604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60421"/>
                    </a:xfrm>
                    <a:prstGeom prst="rect">
                      <a:avLst/>
                    </a:prstGeom>
                    <a:noFill/>
                    <a:ln>
                      <a:noFill/>
                    </a:ln>
                  </pic:spPr>
                </pic:pic>
              </a:graphicData>
            </a:graphic>
          </wp:inline>
        </w:drawing>
      </w:r>
    </w:p>
    <w:p w14:paraId="61AFAFA2" w14:textId="77777777" w:rsidR="000A79D4" w:rsidRPr="00BE57F3" w:rsidRDefault="000A79D4" w:rsidP="000A79D4">
      <w:pPr>
        <w:rPr>
          <w:rFonts w:ascii="Times New Roman" w:hAnsi="Times New Roman" w:cs="Times New Roman"/>
        </w:rPr>
      </w:pPr>
    </w:p>
    <w:p w14:paraId="2BF1C4B3" w14:textId="14EA9A30" w:rsidR="000A79D4" w:rsidRPr="00BE57F3" w:rsidRDefault="00DA7C04" w:rsidP="000A79D4">
      <w:pPr>
        <w:contextualSpacing w:val="0"/>
        <w:rPr>
          <w:rFonts w:ascii="Times New Roman" w:hAnsi="Times New Roman" w:cs="Times New Roman"/>
          <w:b/>
          <w:bCs/>
          <w:noProof/>
        </w:rPr>
      </w:pPr>
      <w:r>
        <w:rPr>
          <w:rFonts w:ascii="Times New Roman" w:hAnsi="Times New Roman" w:cs="Times New Roman"/>
          <w:b/>
          <w:bCs/>
          <w:noProof/>
        </w:rPr>
        <w:drawing>
          <wp:inline distT="0" distB="0" distL="0" distR="0" wp14:anchorId="0729E168" wp14:editId="34740FF2">
            <wp:extent cx="8229600" cy="4629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_2020.png"/>
                    <pic:cNvPicPr/>
                  </pic:nvPicPr>
                  <pic:blipFill>
                    <a:blip r:embed="rId23">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7513E19D" w14:textId="77777777" w:rsidR="000A79D4" w:rsidRPr="00BE57F3" w:rsidRDefault="000A79D4" w:rsidP="000A79D4">
      <w:pPr>
        <w:contextualSpacing w:val="0"/>
        <w:rPr>
          <w:rFonts w:ascii="Times New Roman" w:hAnsi="Times New Roman" w:cs="Times New Roman"/>
          <w:noProof/>
        </w:rPr>
      </w:pPr>
    </w:p>
    <w:p w14:paraId="16C33508" w14:textId="52195D12" w:rsidR="000A79D4" w:rsidRPr="00BE57F3" w:rsidRDefault="000A79D4" w:rsidP="000A79D4">
      <w:pPr>
        <w:pStyle w:val="Caption"/>
        <w:rPr>
          <w:rFonts w:ascii="Times New Roman" w:hAnsi="Times New Roman" w:cs="Times New Roman"/>
          <w:sz w:val="24"/>
          <w:szCs w:val="24"/>
        </w:rPr>
        <w:sectPr w:rsidR="000A79D4" w:rsidRPr="00BE57F3" w:rsidSect="00A918E9">
          <w:headerReference w:type="first" r:id="rId24"/>
          <w:pgSz w:w="15840" w:h="12240" w:orient="landscape"/>
          <w:pgMar w:top="1440" w:right="1440" w:bottom="1440" w:left="1440" w:header="0" w:footer="720" w:gutter="0"/>
          <w:cols w:space="720"/>
          <w:titlePg/>
          <w:docGrid w:linePitch="299"/>
        </w:sectPr>
      </w:pPr>
      <w:bookmarkStart w:id="62" w:name="_Ref29890297"/>
      <w:bookmarkStart w:id="63" w:name="_Toc64229496"/>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C873D4">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62"/>
      <w:r w:rsidRPr="00BE57F3">
        <w:rPr>
          <w:rFonts w:ascii="Times New Roman" w:hAnsi="Times New Roman" w:cs="Times New Roman"/>
          <w:sz w:val="24"/>
          <w:szCs w:val="24"/>
        </w:rPr>
        <w:t>. 20</w:t>
      </w:r>
      <w:r w:rsidR="00107B10">
        <w:rPr>
          <w:rFonts w:ascii="Times New Roman" w:hAnsi="Times New Roman" w:cs="Times New Roman"/>
          <w:sz w:val="24"/>
          <w:szCs w:val="24"/>
        </w:rPr>
        <w:t>19</w:t>
      </w:r>
      <w:r w:rsidRPr="00BE57F3">
        <w:rPr>
          <w:rFonts w:ascii="Times New Roman" w:hAnsi="Times New Roman" w:cs="Times New Roman"/>
          <w:sz w:val="24"/>
          <w:szCs w:val="24"/>
        </w:rPr>
        <w:t>-20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Kenai River </w:t>
      </w:r>
      <w:commentRangeStart w:id="64"/>
      <w:commentRangeStart w:id="65"/>
      <w:r w:rsidRPr="00BE57F3">
        <w:rPr>
          <w:rFonts w:ascii="Times New Roman" w:hAnsi="Times New Roman" w:cs="Times New Roman"/>
          <w:sz w:val="24"/>
          <w:szCs w:val="24"/>
        </w:rPr>
        <w:t>beach sampling sites</w:t>
      </w:r>
      <w:commentRangeEnd w:id="64"/>
      <w:r w:rsidR="0019713F">
        <w:rPr>
          <w:rStyle w:val="CommentReference"/>
          <w:i w:val="0"/>
          <w:iCs w:val="0"/>
          <w:color w:val="auto"/>
        </w:rPr>
        <w:commentReference w:id="64"/>
      </w:r>
      <w:commentRangeEnd w:id="65"/>
      <w:ins w:id="66" w:author="Benjamin Meyer" w:date="2021-02-08T12:03:00Z">
        <w:r w:rsidR="0065389D">
          <w:rPr>
            <w:rFonts w:ascii="Times New Roman" w:hAnsi="Times New Roman" w:cs="Times New Roman"/>
            <w:sz w:val="24"/>
            <w:szCs w:val="24"/>
          </w:rPr>
          <w:t xml:space="preserve"> and general gull rookery area</w:t>
        </w:r>
      </w:ins>
      <w:r w:rsidR="00786805">
        <w:rPr>
          <w:rStyle w:val="CommentReference"/>
          <w:i w:val="0"/>
          <w:iCs w:val="0"/>
          <w:color w:val="auto"/>
        </w:rPr>
        <w:commentReference w:id="65"/>
      </w:r>
      <w:r w:rsidR="0019713F">
        <w:rPr>
          <w:rFonts w:ascii="Times New Roman" w:hAnsi="Times New Roman" w:cs="Times New Roman"/>
          <w:sz w:val="24"/>
          <w:szCs w:val="24"/>
        </w:rPr>
        <w:t>.</w:t>
      </w:r>
      <w:r w:rsidR="00F12A12">
        <w:rPr>
          <w:rFonts w:ascii="Times New Roman" w:hAnsi="Times New Roman" w:cs="Times New Roman"/>
          <w:sz w:val="24"/>
          <w:szCs w:val="24"/>
        </w:rPr>
        <w:t xml:space="preserve"> </w:t>
      </w:r>
      <w:r w:rsidR="00D37E5F">
        <w:rPr>
          <w:rFonts w:ascii="Times New Roman" w:hAnsi="Times New Roman" w:cs="Times New Roman"/>
          <w:sz w:val="24"/>
          <w:szCs w:val="24"/>
        </w:rPr>
        <w:t>See Figure</w:t>
      </w:r>
      <w:r w:rsidR="00DA7C04">
        <w:rPr>
          <w:rFonts w:ascii="Times New Roman" w:hAnsi="Times New Roman" w:cs="Times New Roman"/>
          <w:sz w:val="24"/>
          <w:szCs w:val="24"/>
        </w:rPr>
        <w:t xml:space="preserve"> 1 for personal use fishery beach areas.</w:t>
      </w:r>
      <w:bookmarkEnd w:id="63"/>
    </w:p>
    <w:p w14:paraId="59D62415" w14:textId="77777777" w:rsidR="00D47126" w:rsidRPr="00BE57F3" w:rsidRDefault="00D47126" w:rsidP="00D47126">
      <w:pPr>
        <w:pStyle w:val="Heading2"/>
        <w:rPr>
          <w:rFonts w:ascii="Times New Roman" w:hAnsi="Times New Roman" w:cs="Times New Roman"/>
          <w:b/>
          <w:color w:val="2E74B5" w:themeColor="accent1" w:themeShade="BF"/>
        </w:rPr>
      </w:pPr>
      <w:bookmarkStart w:id="67" w:name="_Toc64228863"/>
      <w:r w:rsidRPr="00BE57F3">
        <w:rPr>
          <w:rFonts w:ascii="Times New Roman" w:hAnsi="Times New Roman" w:cs="Times New Roman"/>
          <w:b/>
          <w:color w:val="2E74B5" w:themeColor="accent1" w:themeShade="BF"/>
        </w:rPr>
        <w:lastRenderedPageBreak/>
        <w:t>Sampling design</w:t>
      </w:r>
      <w:bookmarkEnd w:id="67"/>
    </w:p>
    <w:p w14:paraId="073331F8" w14:textId="38C8C999"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Sites selected for monitoring throughout the </w:t>
      </w:r>
      <w:r w:rsidR="00107B10">
        <w:rPr>
          <w:rFonts w:ascii="Times New Roman" w:hAnsi="Times New Roman" w:cs="Times New Roman"/>
          <w:sz w:val="24"/>
          <w:szCs w:val="24"/>
        </w:rPr>
        <w:t>2019</w:t>
      </w:r>
      <w:r w:rsidRPr="00BE57F3">
        <w:rPr>
          <w:rFonts w:ascii="Times New Roman" w:hAnsi="Times New Roman" w:cs="Times New Roman"/>
          <w:sz w:val="24"/>
          <w:szCs w:val="24"/>
        </w:rPr>
        <w:t xml:space="preserve"> and 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sampling seasons remained consistent with those used in previous year</w:t>
      </w:r>
      <w:ins w:id="68" w:author="Benjamin Meyer" w:date="2021-02-05T08:41:00Z">
        <w:r w:rsidR="00DA7C04">
          <w:rPr>
            <w:rFonts w:ascii="Times New Roman" w:hAnsi="Times New Roman" w:cs="Times New Roman"/>
            <w:sz w:val="24"/>
            <w:szCs w:val="24"/>
          </w:rPr>
          <w:t xml:space="preserve"> a</w:t>
        </w:r>
      </w:ins>
      <w:del w:id="69" w:author="Benjamin Meyer" w:date="2021-02-05T08:41:00Z">
        <w:r w:rsidRPr="00BE57F3" w:rsidDel="00DA7C04">
          <w:rPr>
            <w:rFonts w:ascii="Times New Roman" w:hAnsi="Times New Roman" w:cs="Times New Roman"/>
            <w:sz w:val="24"/>
            <w:szCs w:val="24"/>
          </w:rPr>
          <w:delText xml:space="preserve">s. </w:delText>
        </w:r>
      </w:del>
      <w:ins w:id="70" w:author="Benjamin Meyer" w:date="2021-02-05T08:41:00Z">
        <w:r w:rsidR="00DA7C04">
          <w:rPr>
            <w:rFonts w:ascii="Times New Roman" w:hAnsi="Times New Roman" w:cs="Times New Roman"/>
            <w:sz w:val="24"/>
            <w:szCs w:val="24"/>
          </w:rPr>
          <w:t>nd consisted of</w:t>
        </w:r>
      </w:ins>
      <w:commentRangeStart w:id="71"/>
      <w:commentRangeStart w:id="72"/>
      <w:del w:id="73" w:author="Benjamin Meyer" w:date="2021-02-05T08:41:00Z">
        <w:r w:rsidRPr="00BE57F3" w:rsidDel="00DA7C04">
          <w:rPr>
            <w:rFonts w:ascii="Times New Roman" w:hAnsi="Times New Roman" w:cs="Times New Roman"/>
            <w:sz w:val="24"/>
            <w:szCs w:val="24"/>
          </w:rPr>
          <w:delText>These included</w:delText>
        </w:r>
      </w:del>
      <w:r w:rsidRPr="00BE57F3">
        <w:rPr>
          <w:rFonts w:ascii="Times New Roman" w:hAnsi="Times New Roman" w:cs="Times New Roman"/>
          <w:sz w:val="24"/>
          <w:szCs w:val="24"/>
        </w:rPr>
        <w:t xml:space="preserve"> </w:t>
      </w:r>
      <w:commentRangeEnd w:id="71"/>
      <w:r w:rsidR="00655229">
        <w:rPr>
          <w:rStyle w:val="CommentReference"/>
        </w:rPr>
        <w:commentReference w:id="71"/>
      </w:r>
      <w:commentRangeEnd w:id="72"/>
      <w:r w:rsidR="00DA7C04">
        <w:rPr>
          <w:rStyle w:val="CommentReference"/>
        </w:rPr>
        <w:commentReference w:id="72"/>
      </w:r>
      <w:ins w:id="74" w:author="Benjamin Meyer" w:date="2021-02-05T08:41:00Z">
        <w:r w:rsidR="00DA7C04">
          <w:rPr>
            <w:rFonts w:ascii="Times New Roman" w:hAnsi="Times New Roman" w:cs="Times New Roman"/>
            <w:sz w:val="24"/>
            <w:szCs w:val="24"/>
          </w:rPr>
          <w:t>the</w:t>
        </w:r>
      </w:ins>
      <w:del w:id="75" w:author="Benjamin Meyer" w:date="2021-02-05T08:41:00Z">
        <w:r w:rsidRPr="00BE57F3" w:rsidDel="00DA7C04">
          <w:rPr>
            <w:rFonts w:ascii="Times New Roman" w:hAnsi="Times New Roman" w:cs="Times New Roman"/>
            <w:sz w:val="24"/>
            <w:szCs w:val="24"/>
          </w:rPr>
          <w:delText xml:space="preserve"> sampling sit</w:delText>
        </w:r>
        <w:r w:rsidR="00655229" w:rsidDel="00DA7C04">
          <w:rPr>
            <w:rFonts w:ascii="Times New Roman" w:hAnsi="Times New Roman" w:cs="Times New Roman"/>
            <w:sz w:val="24"/>
            <w:szCs w:val="24"/>
          </w:rPr>
          <w:delText>es</w:delText>
        </w:r>
      </w:del>
      <w:r w:rsidRPr="00BE57F3">
        <w:rPr>
          <w:rFonts w:ascii="Times New Roman" w:hAnsi="Times New Roman" w:cs="Times New Roman"/>
          <w:sz w:val="24"/>
          <w:szCs w:val="24"/>
        </w:rPr>
        <w:t xml:space="preserve"> Warren Ames Memorial Bridge (BRG1), above and below the gull rookery in the Kenai River (KRGR1 and KRGR2, respectively), and two different areas on both the North (NKB4) and South (SKB3) Kenai Beaches (</w:t>
      </w:r>
      <w:r w:rsidR="0008328D">
        <w:fldChar w:fldCharType="begin"/>
      </w:r>
      <w:r w:rsidR="0008328D">
        <w:instrText xml:space="preserve"> REF _Ref29890297 \h  \* MERGEFORMAT </w:instrText>
      </w:r>
      <w:r w:rsidR="0008328D">
        <w:fldChar w:fldCharType="separate"/>
      </w:r>
      <w:r w:rsidR="00C873D4" w:rsidRPr="00BE57F3">
        <w:rPr>
          <w:rFonts w:ascii="Times New Roman" w:hAnsi="Times New Roman" w:cs="Times New Roman"/>
          <w:sz w:val="24"/>
          <w:szCs w:val="24"/>
        </w:rPr>
        <w:t xml:space="preserve">Figure </w:t>
      </w:r>
      <w:r w:rsidR="00C873D4">
        <w:rPr>
          <w:rFonts w:ascii="Times New Roman" w:hAnsi="Times New Roman" w:cs="Times New Roman"/>
          <w:sz w:val="24"/>
          <w:szCs w:val="24"/>
        </w:rPr>
        <w:t>2</w:t>
      </w:r>
      <w:r w:rsidR="0008328D">
        <w:fldChar w:fldCharType="end"/>
      </w:r>
      <w:r w:rsidRPr="00BE57F3">
        <w:rPr>
          <w:rFonts w:ascii="Times New Roman" w:hAnsi="Times New Roman" w:cs="Times New Roman"/>
          <w:sz w:val="24"/>
          <w:szCs w:val="24"/>
        </w:rPr>
        <w:t xml:space="preserve">). </w:t>
      </w:r>
    </w:p>
    <w:p w14:paraId="52109FA1" w14:textId="77777777" w:rsidR="00D47126" w:rsidRPr="00BE57F3" w:rsidRDefault="00D47126" w:rsidP="00D47126">
      <w:pPr>
        <w:contextualSpacing w:val="0"/>
        <w:rPr>
          <w:rFonts w:ascii="Times New Roman" w:hAnsi="Times New Roman" w:cs="Times New Roman"/>
          <w:sz w:val="24"/>
          <w:szCs w:val="24"/>
        </w:rPr>
      </w:pPr>
    </w:p>
    <w:p w14:paraId="62C8C797" w14:textId="13B8BAE9" w:rsidR="00D47126" w:rsidRPr="0012263B"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During</w:t>
      </w:r>
      <w:del w:id="76" w:author="Benjamin Meyer" w:date="2021-02-05T08:56:00Z">
        <w:r w:rsidRPr="00BE57F3" w:rsidDel="00AC1AF2">
          <w:rPr>
            <w:rFonts w:ascii="Times New Roman" w:hAnsi="Times New Roman" w:cs="Times New Roman"/>
            <w:sz w:val="24"/>
            <w:szCs w:val="24"/>
          </w:rPr>
          <w:delText xml:space="preserve"> a</w:delText>
        </w:r>
      </w:del>
      <w:r w:rsidRPr="00BE57F3">
        <w:rPr>
          <w:rFonts w:ascii="Times New Roman" w:hAnsi="Times New Roman" w:cs="Times New Roman"/>
          <w:sz w:val="24"/>
          <w:szCs w:val="24"/>
        </w:rPr>
        <w:t xml:space="preserve"> </w:t>
      </w:r>
      <w:commentRangeStart w:id="77"/>
      <w:commentRangeStart w:id="78"/>
      <w:del w:id="79" w:author="Benjamin Meyer" w:date="2021-02-05T08:56:00Z">
        <w:r w:rsidRPr="00BE57F3" w:rsidDel="00AC1AF2">
          <w:rPr>
            <w:rFonts w:ascii="Times New Roman" w:hAnsi="Times New Roman" w:cs="Times New Roman"/>
            <w:sz w:val="24"/>
            <w:szCs w:val="24"/>
          </w:rPr>
          <w:delText xml:space="preserve">typical </w:delText>
        </w:r>
      </w:del>
      <w:r w:rsidRPr="00BE57F3">
        <w:rPr>
          <w:rFonts w:ascii="Times New Roman" w:hAnsi="Times New Roman" w:cs="Times New Roman"/>
          <w:sz w:val="24"/>
          <w:szCs w:val="24"/>
        </w:rPr>
        <w:t>sampling event</w:t>
      </w:r>
      <w:commentRangeEnd w:id="77"/>
      <w:commentRangeEnd w:id="78"/>
      <w:ins w:id="80" w:author="Benjamin Meyer" w:date="2021-02-05T08:57:00Z">
        <w:r w:rsidR="00AC1AF2">
          <w:rPr>
            <w:rFonts w:ascii="Times New Roman" w:hAnsi="Times New Roman" w:cs="Times New Roman"/>
            <w:sz w:val="24"/>
            <w:szCs w:val="24"/>
          </w:rPr>
          <w:t>s</w:t>
        </w:r>
      </w:ins>
      <w:r w:rsidR="00655229">
        <w:rPr>
          <w:rStyle w:val="CommentReference"/>
        </w:rPr>
        <w:commentReference w:id="77"/>
      </w:r>
      <w:r w:rsidR="00AC1AF2">
        <w:rPr>
          <w:rStyle w:val="CommentReference"/>
        </w:rPr>
        <w:commentReference w:id="78"/>
      </w:r>
      <w:r w:rsidR="00344F50">
        <w:rPr>
          <w:rFonts w:ascii="Times New Roman" w:hAnsi="Times New Roman" w:cs="Times New Roman"/>
          <w:sz w:val="24"/>
          <w:szCs w:val="24"/>
        </w:rPr>
        <w:t>,</w:t>
      </w:r>
      <w:commentRangeStart w:id="81"/>
      <w:commentRangeStart w:id="82"/>
      <w:r w:rsidRPr="00BE57F3">
        <w:rPr>
          <w:rFonts w:ascii="Times New Roman" w:hAnsi="Times New Roman" w:cs="Times New Roman"/>
          <w:sz w:val="24"/>
          <w:szCs w:val="24"/>
        </w:rPr>
        <w:t xml:space="preserve"> site visits were conducted </w:t>
      </w:r>
      <w:r w:rsidR="00107B10">
        <w:rPr>
          <w:rFonts w:ascii="Times New Roman" w:hAnsi="Times New Roman" w:cs="Times New Roman"/>
          <w:sz w:val="24"/>
          <w:szCs w:val="24"/>
        </w:rPr>
        <w:t>within a few hours of</w:t>
      </w:r>
      <w:r w:rsidRPr="00BE57F3">
        <w:rPr>
          <w:rFonts w:ascii="Times New Roman" w:hAnsi="Times New Roman" w:cs="Times New Roman"/>
          <w:sz w:val="24"/>
          <w:szCs w:val="24"/>
        </w:rPr>
        <w:t xml:space="preserve"> high tid</w:t>
      </w:r>
      <w:r w:rsidR="00C708EE">
        <w:rPr>
          <w:rFonts w:ascii="Times New Roman" w:hAnsi="Times New Roman" w:cs="Times New Roman"/>
          <w:sz w:val="24"/>
          <w:szCs w:val="24"/>
        </w:rPr>
        <w:t>e</w:t>
      </w:r>
      <w:r w:rsidR="00344F50">
        <w:rPr>
          <w:rFonts w:ascii="Times New Roman" w:hAnsi="Times New Roman" w:cs="Times New Roman"/>
          <w:sz w:val="24"/>
          <w:szCs w:val="24"/>
        </w:rPr>
        <w:t xml:space="preserve">, </w:t>
      </w:r>
      <w:ins w:id="83" w:author="Benjamin Meyer" w:date="2021-02-05T10:10:00Z">
        <w:r w:rsidR="00D61377">
          <w:rPr>
            <w:rFonts w:ascii="Times New Roman" w:hAnsi="Times New Roman" w:cs="Times New Roman"/>
            <w:sz w:val="24"/>
            <w:szCs w:val="24"/>
          </w:rPr>
          <w:t>as it was necessary to time boat launch and retrieval</w:t>
        </w:r>
        <w:r w:rsidR="00F139E3">
          <w:rPr>
            <w:rFonts w:ascii="Times New Roman" w:hAnsi="Times New Roman" w:cs="Times New Roman"/>
            <w:sz w:val="24"/>
            <w:szCs w:val="24"/>
          </w:rPr>
          <w:t xml:space="preserve"> </w:t>
        </w:r>
      </w:ins>
      <w:ins w:id="84" w:author="Benjamin Meyer" w:date="2021-02-05T10:12:00Z">
        <w:r w:rsidR="00F139E3">
          <w:rPr>
            <w:rFonts w:ascii="Times New Roman" w:hAnsi="Times New Roman" w:cs="Times New Roman"/>
            <w:sz w:val="24"/>
            <w:szCs w:val="24"/>
          </w:rPr>
          <w:t xml:space="preserve">at the City of Kenai docks </w:t>
        </w:r>
      </w:ins>
      <w:ins w:id="85" w:author="Benjamin Meyer" w:date="2021-02-05T10:10:00Z">
        <w:r w:rsidR="00F139E3">
          <w:rPr>
            <w:rFonts w:ascii="Times New Roman" w:hAnsi="Times New Roman" w:cs="Times New Roman"/>
            <w:sz w:val="24"/>
            <w:szCs w:val="24"/>
          </w:rPr>
          <w:t>with high water conditions</w:t>
        </w:r>
      </w:ins>
      <w:r w:rsidR="00C708EE">
        <w:rPr>
          <w:rFonts w:ascii="Times New Roman" w:hAnsi="Times New Roman" w:cs="Times New Roman"/>
          <w:sz w:val="24"/>
          <w:szCs w:val="24"/>
        </w:rPr>
        <w:t>.</w:t>
      </w:r>
      <w:commentRangeEnd w:id="81"/>
      <w:r w:rsidR="00655229">
        <w:rPr>
          <w:rStyle w:val="CommentReference"/>
        </w:rPr>
        <w:commentReference w:id="81"/>
      </w:r>
      <w:commentRangeEnd w:id="82"/>
      <w:r w:rsidR="00F139E3">
        <w:rPr>
          <w:rStyle w:val="CommentReference"/>
        </w:rPr>
        <w:commentReference w:id="82"/>
      </w:r>
      <w:r w:rsidR="00C708EE">
        <w:rPr>
          <w:rFonts w:ascii="Times New Roman" w:hAnsi="Times New Roman" w:cs="Times New Roman"/>
          <w:sz w:val="24"/>
          <w:szCs w:val="24"/>
        </w:rPr>
        <w:t xml:space="preserve"> Sites near the gull rookery</w:t>
      </w:r>
      <w:r w:rsidR="00E415E3">
        <w:rPr>
          <w:rFonts w:ascii="Times New Roman" w:hAnsi="Times New Roman" w:cs="Times New Roman"/>
          <w:sz w:val="24"/>
          <w:szCs w:val="24"/>
        </w:rPr>
        <w:t xml:space="preserve"> </w:t>
      </w:r>
      <w:r w:rsidRPr="00BE57F3">
        <w:rPr>
          <w:rFonts w:ascii="Times New Roman" w:hAnsi="Times New Roman" w:cs="Times New Roman"/>
          <w:sz w:val="24"/>
          <w:szCs w:val="24"/>
        </w:rPr>
        <w:t>were accessed by boat while all o</w:t>
      </w:r>
      <w:r w:rsidR="00E415E3">
        <w:rPr>
          <w:rFonts w:ascii="Times New Roman" w:hAnsi="Times New Roman" w:cs="Times New Roman"/>
          <w:sz w:val="24"/>
          <w:szCs w:val="24"/>
        </w:rPr>
        <w:t>ther sites were accessed by foot</w:t>
      </w:r>
      <w:r w:rsidRPr="00BE57F3">
        <w:rPr>
          <w:rFonts w:ascii="Times New Roman" w:hAnsi="Times New Roman" w:cs="Times New Roman"/>
          <w:sz w:val="24"/>
          <w:szCs w:val="24"/>
        </w:rPr>
        <w:t>. At each site, two 100-mL grab samples of water were collected</w:t>
      </w:r>
      <w:r w:rsidR="00E415E3">
        <w:rPr>
          <w:rFonts w:ascii="Times New Roman" w:hAnsi="Times New Roman" w:cs="Times New Roman"/>
          <w:sz w:val="24"/>
          <w:szCs w:val="24"/>
        </w:rPr>
        <w:t xml:space="preserve"> from the river</w:t>
      </w:r>
      <w:r w:rsidR="00107B10">
        <w:rPr>
          <w:rFonts w:ascii="Times New Roman" w:hAnsi="Times New Roman" w:cs="Times New Roman"/>
          <w:sz w:val="24"/>
          <w:szCs w:val="24"/>
        </w:rPr>
        <w:t>:</w:t>
      </w:r>
      <w:r w:rsidRPr="00BE57F3">
        <w:rPr>
          <w:rFonts w:ascii="Times New Roman" w:hAnsi="Times New Roman" w:cs="Times New Roman"/>
          <w:sz w:val="24"/>
          <w:szCs w:val="24"/>
        </w:rPr>
        <w:t xml:space="preserve"> one for fecal coliform bacteria and one for enterococci. A set of replicate samples was collected for quality control during each sampling event, rotating between the North and South Kenai Beach sampling sites. In-situ air and water temperatures we</w:t>
      </w:r>
      <w:r w:rsidR="00E43388">
        <w:rPr>
          <w:rFonts w:ascii="Times New Roman" w:hAnsi="Times New Roman" w:cs="Times New Roman"/>
          <w:sz w:val="24"/>
          <w:szCs w:val="24"/>
        </w:rPr>
        <w:t xml:space="preserve">re collected using an </w:t>
      </w:r>
      <w:r w:rsidRPr="00BE57F3">
        <w:rPr>
          <w:rFonts w:ascii="Times New Roman" w:hAnsi="Times New Roman" w:cs="Times New Roman"/>
          <w:sz w:val="24"/>
          <w:szCs w:val="24"/>
        </w:rPr>
        <w:t xml:space="preserve">YSI 650 MDS </w:t>
      </w:r>
      <w:r w:rsidR="00107B10">
        <w:rPr>
          <w:rFonts w:ascii="Times New Roman" w:hAnsi="Times New Roman" w:cs="Times New Roman"/>
          <w:sz w:val="24"/>
          <w:szCs w:val="24"/>
        </w:rPr>
        <w:t xml:space="preserve">or YSI Pro 20 </w:t>
      </w:r>
      <w:proofErr w:type="spellStart"/>
      <w:r w:rsidRPr="00BE57F3">
        <w:rPr>
          <w:rFonts w:ascii="Times New Roman" w:hAnsi="Times New Roman" w:cs="Times New Roman"/>
          <w:sz w:val="24"/>
          <w:szCs w:val="24"/>
        </w:rPr>
        <w:t>multiprobe</w:t>
      </w:r>
      <w:proofErr w:type="spellEnd"/>
      <w:r w:rsidRPr="00BE57F3">
        <w:rPr>
          <w:rFonts w:ascii="Times New Roman" w:hAnsi="Times New Roman" w:cs="Times New Roman"/>
          <w:sz w:val="24"/>
          <w:szCs w:val="24"/>
        </w:rPr>
        <w:t xml:space="preserve"> meter</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local observations were made regarding the weather, tides, beach, act</w:t>
      </w:r>
      <w:r w:rsidR="00E415E3">
        <w:rPr>
          <w:rFonts w:ascii="Times New Roman" w:hAnsi="Times New Roman" w:cs="Times New Roman"/>
          <w:sz w:val="24"/>
          <w:szCs w:val="24"/>
        </w:rPr>
        <w:t>ivity noted on the beach,</w:t>
      </w:r>
      <w:r w:rsidRPr="00BE57F3">
        <w:rPr>
          <w:rFonts w:ascii="Times New Roman" w:hAnsi="Times New Roman" w:cs="Times New Roman"/>
          <w:sz w:val="24"/>
          <w:szCs w:val="24"/>
        </w:rPr>
        <w:t xml:space="preserve"> and potential sources of contamination (gulls, boats, </w:t>
      </w:r>
      <w:r w:rsidR="00CE3874">
        <w:rPr>
          <w:rFonts w:ascii="Times New Roman" w:hAnsi="Times New Roman" w:cs="Times New Roman"/>
          <w:sz w:val="24"/>
          <w:szCs w:val="24"/>
        </w:rPr>
        <w:t>etc.</w:t>
      </w:r>
      <w:r w:rsidRPr="00BE57F3">
        <w:rPr>
          <w:rFonts w:ascii="Times New Roman" w:hAnsi="Times New Roman" w:cs="Times New Roman"/>
          <w:sz w:val="24"/>
          <w:szCs w:val="24"/>
        </w:rPr>
        <w:t xml:space="preserve">). </w:t>
      </w:r>
      <w:r w:rsidR="00107B10">
        <w:rPr>
          <w:rFonts w:ascii="Times New Roman" w:hAnsi="Times New Roman" w:cs="Times New Roman"/>
          <w:sz w:val="24"/>
          <w:szCs w:val="24"/>
        </w:rPr>
        <w:t xml:space="preserve">Wave height and turbidity were also assessed in 2020 at the Warren Ames Memorial Bridge and both North and South Kenai Beaches using a yard stick and </w:t>
      </w:r>
      <w:proofErr w:type="spellStart"/>
      <w:r w:rsidR="009B0BD6">
        <w:rPr>
          <w:rFonts w:ascii="Times New Roman" w:hAnsi="Times New Roman" w:cs="Times New Roman"/>
          <w:sz w:val="24"/>
          <w:szCs w:val="24"/>
        </w:rPr>
        <w:t>Hach</w:t>
      </w:r>
      <w:proofErr w:type="spellEnd"/>
      <w:r w:rsidR="009B0BD6">
        <w:rPr>
          <w:rFonts w:ascii="Times New Roman" w:hAnsi="Times New Roman" w:cs="Times New Roman"/>
          <w:sz w:val="24"/>
          <w:szCs w:val="24"/>
        </w:rPr>
        <w:t xml:space="preserve"> 2100Q Portable </w:t>
      </w:r>
      <w:proofErr w:type="spellStart"/>
      <w:r w:rsidR="009B0BD6">
        <w:rPr>
          <w:rFonts w:ascii="Times New Roman" w:hAnsi="Times New Roman" w:cs="Times New Roman"/>
          <w:sz w:val="24"/>
          <w:szCs w:val="24"/>
        </w:rPr>
        <w:t>Turbidimeter</w:t>
      </w:r>
      <w:proofErr w:type="spellEnd"/>
      <w:r w:rsidR="00107B10">
        <w:rPr>
          <w:rFonts w:ascii="Times New Roman" w:hAnsi="Times New Roman" w:cs="Times New Roman"/>
          <w:sz w:val="24"/>
          <w:szCs w:val="24"/>
        </w:rPr>
        <w:t xml:space="preserve">, respectively. </w:t>
      </w:r>
      <w:r w:rsidRPr="0012263B">
        <w:rPr>
          <w:rFonts w:ascii="Times New Roman" w:hAnsi="Times New Roman" w:cs="Times New Roman"/>
          <w:sz w:val="24"/>
          <w:szCs w:val="24"/>
        </w:rPr>
        <w:t xml:space="preserve">For the purpose of quantifying and referencing observed </w:t>
      </w:r>
      <w:r w:rsidRPr="0012263B">
        <w:rPr>
          <w:rFonts w:ascii="Times New Roman" w:eastAsia="Times New Roman" w:hAnsi="Times New Roman" w:cs="Times New Roman"/>
          <w:color w:val="000000"/>
          <w:sz w:val="24"/>
          <w:szCs w:val="24"/>
        </w:rPr>
        <w:t>fishermen</w:t>
      </w:r>
      <w:r w:rsidRPr="0012263B">
        <w:rPr>
          <w:rFonts w:ascii="Times New Roman" w:hAnsi="Times New Roman" w:cs="Times New Roman"/>
          <w:sz w:val="24"/>
          <w:szCs w:val="24"/>
        </w:rPr>
        <w:t xml:space="preserve">, campers, and other </w:t>
      </w:r>
      <w:r w:rsidR="007F51B0" w:rsidRPr="0012263B">
        <w:rPr>
          <w:rFonts w:ascii="Times New Roman" w:hAnsi="Times New Roman" w:cs="Times New Roman"/>
          <w:sz w:val="24"/>
          <w:szCs w:val="24"/>
        </w:rPr>
        <w:t>beachgoers</w:t>
      </w:r>
      <w:r w:rsidRPr="0012263B">
        <w:rPr>
          <w:rFonts w:ascii="Times New Roman" w:hAnsi="Times New Roman" w:cs="Times New Roman"/>
          <w:sz w:val="24"/>
          <w:szCs w:val="24"/>
        </w:rPr>
        <w:t xml:space="preserve">, the all-encompassing term </w:t>
      </w:r>
      <w:r w:rsidR="00107B10" w:rsidRPr="0012263B">
        <w:rPr>
          <w:rFonts w:ascii="Times New Roman" w:hAnsi="Times New Roman" w:cs="Times New Roman"/>
          <w:sz w:val="24"/>
          <w:szCs w:val="24"/>
        </w:rPr>
        <w:t>“</w:t>
      </w:r>
      <w:r w:rsidRPr="0012263B">
        <w:rPr>
          <w:rFonts w:ascii="Times New Roman" w:hAnsi="Times New Roman" w:cs="Times New Roman"/>
          <w:iCs/>
          <w:sz w:val="24"/>
          <w:szCs w:val="24"/>
        </w:rPr>
        <w:t>recreationists</w:t>
      </w:r>
      <w:r w:rsidR="00107B10" w:rsidRPr="0012263B">
        <w:rPr>
          <w:rFonts w:ascii="Times New Roman" w:hAnsi="Times New Roman" w:cs="Times New Roman"/>
          <w:iCs/>
          <w:sz w:val="24"/>
          <w:szCs w:val="24"/>
        </w:rPr>
        <w:t>”</w:t>
      </w:r>
      <w:r w:rsidRPr="0012263B">
        <w:rPr>
          <w:rFonts w:ascii="Times New Roman" w:hAnsi="Times New Roman" w:cs="Times New Roman"/>
          <w:sz w:val="24"/>
          <w:szCs w:val="24"/>
        </w:rPr>
        <w:t xml:space="preserve"> will be used throughout this report. </w:t>
      </w:r>
      <w:r w:rsidR="001769C6" w:rsidRPr="0012263B">
        <w:rPr>
          <w:rFonts w:ascii="Times New Roman" w:hAnsi="Times New Roman" w:cs="Times New Roman"/>
          <w:sz w:val="24"/>
          <w:szCs w:val="24"/>
        </w:rPr>
        <w:t xml:space="preserve">All field observations were recorded on </w:t>
      </w:r>
      <w:r w:rsidR="00591FDD" w:rsidRPr="0012263B">
        <w:rPr>
          <w:rFonts w:ascii="Times New Roman" w:hAnsi="Times New Roman" w:cs="Times New Roman"/>
          <w:sz w:val="24"/>
          <w:szCs w:val="24"/>
        </w:rPr>
        <w:t>an EPA Marine Beach Sanitary</w:t>
      </w:r>
      <w:r w:rsidR="00107B10" w:rsidRPr="0012263B">
        <w:rPr>
          <w:rFonts w:ascii="Times New Roman" w:hAnsi="Times New Roman" w:cs="Times New Roman"/>
          <w:sz w:val="24"/>
          <w:szCs w:val="24"/>
        </w:rPr>
        <w:t xml:space="preserve"> Survey</w:t>
      </w:r>
      <w:r w:rsidR="00591FDD" w:rsidRPr="0012263B">
        <w:rPr>
          <w:rFonts w:ascii="Times New Roman" w:hAnsi="Times New Roman" w:cs="Times New Roman"/>
          <w:sz w:val="24"/>
          <w:szCs w:val="24"/>
        </w:rPr>
        <w:t xml:space="preserve"> found in </w:t>
      </w:r>
      <w:r w:rsidR="00412171" w:rsidRPr="0012263B">
        <w:rPr>
          <w:rFonts w:ascii="Times New Roman" w:hAnsi="Times New Roman" w:cs="Times New Roman"/>
          <w:sz w:val="24"/>
          <w:szCs w:val="24"/>
        </w:rPr>
        <w:fldChar w:fldCharType="begin"/>
      </w:r>
      <w:r w:rsidR="00412171" w:rsidRPr="0012263B">
        <w:rPr>
          <w:rFonts w:ascii="Times New Roman" w:hAnsi="Times New Roman" w:cs="Times New Roman"/>
          <w:sz w:val="24"/>
          <w:szCs w:val="24"/>
        </w:rPr>
        <w:instrText xml:space="preserve"> REF _Ref61428172 \h  \* MERGEFORMAT </w:instrText>
      </w:r>
      <w:r w:rsidR="00412171" w:rsidRPr="0012263B">
        <w:rPr>
          <w:rFonts w:ascii="Times New Roman" w:hAnsi="Times New Roman" w:cs="Times New Roman"/>
          <w:sz w:val="24"/>
          <w:szCs w:val="24"/>
        </w:rPr>
      </w:r>
      <w:r w:rsidR="00412171" w:rsidRPr="0012263B">
        <w:rPr>
          <w:rFonts w:ascii="Times New Roman" w:hAnsi="Times New Roman" w:cs="Times New Roman"/>
          <w:sz w:val="24"/>
          <w:szCs w:val="24"/>
        </w:rPr>
        <w:fldChar w:fldCharType="separate"/>
      </w:r>
      <w:r w:rsidR="00C873D4" w:rsidRPr="00C873D4">
        <w:rPr>
          <w:rFonts w:ascii="Times New Roman" w:hAnsi="Times New Roman" w:cs="Times New Roman"/>
          <w:sz w:val="24"/>
          <w:szCs w:val="24"/>
        </w:rPr>
        <w:t xml:space="preserve">Appendix D: </w:t>
      </w:r>
      <w:commentRangeStart w:id="86"/>
      <w:r w:rsidR="00C873D4" w:rsidRPr="00C873D4">
        <w:rPr>
          <w:rFonts w:ascii="Times New Roman" w:hAnsi="Times New Roman" w:cs="Times New Roman"/>
          <w:sz w:val="24"/>
          <w:szCs w:val="24"/>
        </w:rPr>
        <w:t>Marine Beach Sanitary Survey</w:t>
      </w:r>
      <w:commentRangeEnd w:id="86"/>
      <w:r w:rsidR="00412171" w:rsidRPr="0012263B">
        <w:rPr>
          <w:rFonts w:ascii="Times New Roman" w:hAnsi="Times New Roman" w:cs="Times New Roman"/>
          <w:sz w:val="24"/>
          <w:szCs w:val="24"/>
        </w:rPr>
        <w:fldChar w:fldCharType="end"/>
      </w:r>
      <w:r w:rsidR="001769C6" w:rsidRPr="0012263B">
        <w:rPr>
          <w:rFonts w:ascii="Times New Roman" w:hAnsi="Times New Roman" w:cs="Times New Roman"/>
          <w:sz w:val="24"/>
          <w:szCs w:val="24"/>
        </w:rPr>
        <w:t>.</w:t>
      </w:r>
    </w:p>
    <w:p w14:paraId="4B9DDF78" w14:textId="77777777" w:rsidR="00D47126" w:rsidRPr="0012263B" w:rsidRDefault="00D47126" w:rsidP="00D47126">
      <w:pPr>
        <w:contextualSpacing w:val="0"/>
        <w:rPr>
          <w:rFonts w:ascii="Times New Roman" w:hAnsi="Times New Roman" w:cs="Times New Roman"/>
          <w:sz w:val="24"/>
          <w:szCs w:val="24"/>
        </w:rPr>
      </w:pPr>
    </w:p>
    <w:p w14:paraId="0292E2DA" w14:textId="39CFF6E1" w:rsidR="00D47126" w:rsidRPr="00BE57F3" w:rsidRDefault="00122169" w:rsidP="00D47126">
      <w:pPr>
        <w:contextualSpacing w:val="0"/>
        <w:rPr>
          <w:rFonts w:ascii="Times New Roman" w:hAnsi="Times New Roman" w:cs="Times New Roman"/>
          <w:sz w:val="24"/>
          <w:szCs w:val="24"/>
        </w:rPr>
      </w:pPr>
      <w:r w:rsidRPr="0012263B">
        <w:rPr>
          <w:rFonts w:ascii="Times New Roman" w:hAnsi="Times New Roman" w:cs="Times New Roman"/>
          <w:sz w:val="24"/>
          <w:szCs w:val="24"/>
        </w:rPr>
        <w:t>All grab samples were</w:t>
      </w:r>
      <w:r w:rsidR="00D47126" w:rsidRPr="0012263B">
        <w:rPr>
          <w:rFonts w:ascii="Times New Roman" w:hAnsi="Times New Roman" w:cs="Times New Roman"/>
          <w:sz w:val="24"/>
          <w:szCs w:val="24"/>
        </w:rPr>
        <w:t xml:space="preserve"> packaged and shipped on ice </w:t>
      </w:r>
      <w:r w:rsidR="00E359A7" w:rsidRPr="0012263B">
        <w:rPr>
          <w:rFonts w:ascii="Times New Roman" w:hAnsi="Times New Roman" w:cs="Times New Roman"/>
          <w:sz w:val="24"/>
          <w:szCs w:val="24"/>
        </w:rPr>
        <w:t>with a chai</w:t>
      </w:r>
      <w:r w:rsidR="00185579" w:rsidRPr="0012263B">
        <w:rPr>
          <w:rFonts w:ascii="Times New Roman" w:hAnsi="Times New Roman" w:cs="Times New Roman"/>
          <w:sz w:val="24"/>
          <w:szCs w:val="24"/>
        </w:rPr>
        <w:t xml:space="preserve">n-of-custody form (see </w:t>
      </w:r>
      <w:r w:rsidR="00185579" w:rsidRPr="0012263B">
        <w:rPr>
          <w:rFonts w:ascii="Times New Roman" w:hAnsi="Times New Roman" w:cs="Times New Roman"/>
          <w:sz w:val="24"/>
          <w:szCs w:val="24"/>
        </w:rPr>
        <w:fldChar w:fldCharType="begin"/>
      </w:r>
      <w:r w:rsidR="00185579" w:rsidRPr="0012263B">
        <w:rPr>
          <w:rFonts w:ascii="Times New Roman" w:hAnsi="Times New Roman" w:cs="Times New Roman"/>
          <w:sz w:val="24"/>
          <w:szCs w:val="24"/>
        </w:rPr>
        <w:instrText xml:space="preserve"> REF _Ref61428286 \h  \* MERGEFORMAT </w:instrText>
      </w:r>
      <w:r w:rsidR="00185579" w:rsidRPr="0012263B">
        <w:rPr>
          <w:rFonts w:ascii="Times New Roman" w:hAnsi="Times New Roman" w:cs="Times New Roman"/>
          <w:sz w:val="24"/>
          <w:szCs w:val="24"/>
        </w:rPr>
      </w:r>
      <w:r w:rsidR="00185579" w:rsidRPr="0012263B">
        <w:rPr>
          <w:rFonts w:ascii="Times New Roman" w:hAnsi="Times New Roman" w:cs="Times New Roman"/>
          <w:sz w:val="24"/>
          <w:szCs w:val="24"/>
        </w:rPr>
        <w:fldChar w:fldCharType="separate"/>
      </w:r>
      <w:r w:rsidR="00C873D4" w:rsidRPr="00C873D4">
        <w:rPr>
          <w:rFonts w:ascii="Times New Roman" w:hAnsi="Times New Roman" w:cs="Times New Roman"/>
          <w:sz w:val="24"/>
          <w:szCs w:val="24"/>
        </w:rPr>
        <w:t>Appendix C: Chain-of-Custody</w:t>
      </w:r>
      <w:r w:rsidR="00185579" w:rsidRPr="0012263B">
        <w:rPr>
          <w:rFonts w:ascii="Times New Roman" w:hAnsi="Times New Roman" w:cs="Times New Roman"/>
          <w:sz w:val="24"/>
          <w:szCs w:val="24"/>
        </w:rPr>
        <w:fldChar w:fldCharType="end"/>
      </w:r>
      <w:r w:rsidR="00E359A7" w:rsidRPr="0012263B">
        <w:rPr>
          <w:rFonts w:ascii="Times New Roman" w:hAnsi="Times New Roman" w:cs="Times New Roman"/>
          <w:sz w:val="24"/>
          <w:szCs w:val="24"/>
        </w:rPr>
        <w:t xml:space="preserve">) </w:t>
      </w:r>
      <w:r w:rsidR="00D47126" w:rsidRPr="0012263B">
        <w:rPr>
          <w:rFonts w:ascii="Times New Roman" w:hAnsi="Times New Roman" w:cs="Times New Roman"/>
          <w:sz w:val="24"/>
          <w:szCs w:val="24"/>
        </w:rPr>
        <w:t>within six hours of sampling via commercial air carrier to ADEC-certified laboratory</w:t>
      </w:r>
      <w:r w:rsidR="009B0BD6" w:rsidRPr="0012263B">
        <w:rPr>
          <w:rFonts w:ascii="Times New Roman" w:hAnsi="Times New Roman" w:cs="Times New Roman"/>
          <w:sz w:val="24"/>
          <w:szCs w:val="24"/>
        </w:rPr>
        <w:t>, SGS North America Inc</w:t>
      </w:r>
      <w:r w:rsidR="00FD2A6E" w:rsidRPr="0012263B">
        <w:rPr>
          <w:rFonts w:ascii="Times New Roman" w:hAnsi="Times New Roman" w:cs="Times New Roman"/>
          <w:sz w:val="24"/>
          <w:szCs w:val="24"/>
        </w:rPr>
        <w:t>.</w:t>
      </w:r>
      <w:r w:rsidR="009B0BD6" w:rsidRPr="0012263B">
        <w:rPr>
          <w:rFonts w:ascii="Times New Roman" w:hAnsi="Times New Roman" w:cs="Times New Roman"/>
          <w:sz w:val="24"/>
          <w:szCs w:val="24"/>
        </w:rPr>
        <w:t>, for analyses</w:t>
      </w:r>
      <w:r w:rsidR="00D47126" w:rsidRPr="0012263B">
        <w:rPr>
          <w:rFonts w:ascii="Times New Roman" w:hAnsi="Times New Roman" w:cs="Times New Roman"/>
          <w:sz w:val="24"/>
          <w:szCs w:val="24"/>
        </w:rPr>
        <w:t xml:space="preserve"> in Anchorage. As required by the project QAPP, the quantity of fecal coliform bacteria per 100-mL sample was determined using analytical method ID SM-9222D while the quantity of enterococci per 100-mL sample was determined using analy</w:t>
      </w:r>
      <w:r w:rsidR="00C708EE" w:rsidRPr="0012263B">
        <w:rPr>
          <w:rFonts w:ascii="Times New Roman" w:hAnsi="Times New Roman" w:cs="Times New Roman"/>
          <w:sz w:val="24"/>
          <w:szCs w:val="24"/>
        </w:rPr>
        <w:t>tical method ID D6503-99 (ADEC</w:t>
      </w:r>
      <w:r w:rsidR="00D47126" w:rsidRPr="0012263B">
        <w:rPr>
          <w:rFonts w:ascii="Times New Roman" w:hAnsi="Times New Roman" w:cs="Times New Roman"/>
          <w:sz w:val="24"/>
          <w:szCs w:val="24"/>
        </w:rPr>
        <w:t>: Division of Water, 20</w:t>
      </w:r>
      <w:r w:rsidR="009B0BD6" w:rsidRPr="0012263B">
        <w:rPr>
          <w:rFonts w:ascii="Times New Roman" w:hAnsi="Times New Roman" w:cs="Times New Roman"/>
          <w:sz w:val="24"/>
          <w:szCs w:val="24"/>
        </w:rPr>
        <w:t>12</w:t>
      </w:r>
      <w:r w:rsidRPr="0012263B">
        <w:rPr>
          <w:rFonts w:ascii="Times New Roman" w:hAnsi="Times New Roman" w:cs="Times New Roman"/>
          <w:sz w:val="24"/>
          <w:szCs w:val="24"/>
        </w:rPr>
        <w:t>). R</w:t>
      </w:r>
      <w:r w:rsidR="00D47126" w:rsidRPr="0012263B">
        <w:rPr>
          <w:rFonts w:ascii="Times New Roman" w:hAnsi="Times New Roman" w:cs="Times New Roman"/>
          <w:sz w:val="24"/>
          <w:szCs w:val="24"/>
        </w:rPr>
        <w:t>esults of</w:t>
      </w:r>
      <w:r w:rsidR="00D47126" w:rsidRPr="00BE57F3">
        <w:rPr>
          <w:rFonts w:ascii="Times New Roman" w:hAnsi="Times New Roman" w:cs="Times New Roman"/>
          <w:sz w:val="24"/>
          <w:szCs w:val="24"/>
        </w:rPr>
        <w:t xml:space="preserve"> these analyses were repor</w:t>
      </w:r>
      <w:r>
        <w:rPr>
          <w:rFonts w:ascii="Times New Roman" w:hAnsi="Times New Roman" w:cs="Times New Roman"/>
          <w:sz w:val="24"/>
          <w:szCs w:val="24"/>
        </w:rPr>
        <w:t xml:space="preserve">ted by the laboratory to </w:t>
      </w:r>
      <w:r w:rsidR="007F51B0">
        <w:rPr>
          <w:rFonts w:ascii="Times New Roman" w:hAnsi="Times New Roman" w:cs="Times New Roman"/>
          <w:sz w:val="24"/>
          <w:szCs w:val="24"/>
        </w:rPr>
        <w:t>KWF</w:t>
      </w:r>
      <w:r w:rsidR="00260F5E">
        <w:rPr>
          <w:rFonts w:ascii="Times New Roman" w:hAnsi="Times New Roman" w:cs="Times New Roman"/>
          <w:sz w:val="24"/>
          <w:szCs w:val="24"/>
        </w:rPr>
        <w:t xml:space="preserve"> </w:t>
      </w:r>
      <w:r w:rsidR="00D47126" w:rsidRPr="00BE57F3">
        <w:rPr>
          <w:rFonts w:ascii="Times New Roman" w:hAnsi="Times New Roman" w:cs="Times New Roman"/>
          <w:sz w:val="24"/>
          <w:szCs w:val="24"/>
        </w:rPr>
        <w:t>and ADEC within 48 hours of receiving the samples. If exceedance</w:t>
      </w:r>
      <w:r>
        <w:rPr>
          <w:rFonts w:ascii="Times New Roman" w:hAnsi="Times New Roman" w:cs="Times New Roman"/>
          <w:sz w:val="24"/>
          <w:szCs w:val="24"/>
        </w:rPr>
        <w:t>s were present,</w:t>
      </w:r>
      <w:r w:rsidR="007F51B0">
        <w:rPr>
          <w:rFonts w:ascii="Times New Roman" w:hAnsi="Times New Roman" w:cs="Times New Roman"/>
          <w:sz w:val="24"/>
          <w:szCs w:val="24"/>
        </w:rPr>
        <w:t xml:space="preserve"> ADEC would issue a notice of exceedance to stakeholders (Appendix B: Press Releases).</w:t>
      </w:r>
      <w:r>
        <w:rPr>
          <w:rFonts w:ascii="Times New Roman" w:hAnsi="Times New Roman" w:cs="Times New Roman"/>
          <w:sz w:val="24"/>
          <w:szCs w:val="24"/>
        </w:rPr>
        <w:t xml:space="preserve"> </w:t>
      </w:r>
      <w:r w:rsidR="007F51B0">
        <w:rPr>
          <w:rFonts w:ascii="Times New Roman" w:hAnsi="Times New Roman" w:cs="Times New Roman"/>
          <w:sz w:val="24"/>
          <w:szCs w:val="24"/>
        </w:rPr>
        <w:t xml:space="preserve">Ongoing outreach efforts by </w:t>
      </w:r>
      <w:proofErr w:type="spellStart"/>
      <w:r w:rsidR="007F51B0">
        <w:rPr>
          <w:rFonts w:ascii="Times New Roman" w:hAnsi="Times New Roman" w:cs="Times New Roman"/>
          <w:sz w:val="24"/>
          <w:szCs w:val="24"/>
        </w:rPr>
        <w:t>CoK</w:t>
      </w:r>
      <w:proofErr w:type="spellEnd"/>
      <w:r w:rsidR="007F51B0">
        <w:rPr>
          <w:rFonts w:ascii="Times New Roman" w:hAnsi="Times New Roman" w:cs="Times New Roman"/>
          <w:sz w:val="24"/>
          <w:szCs w:val="24"/>
        </w:rPr>
        <w:t xml:space="preserve"> and KWF included</w:t>
      </w:r>
      <w:r w:rsidR="003D6660">
        <w:rPr>
          <w:rFonts w:ascii="Times New Roman" w:hAnsi="Times New Roman" w:cs="Times New Roman"/>
          <w:sz w:val="24"/>
          <w:szCs w:val="24"/>
        </w:rPr>
        <w:t xml:space="preserve"> sign postings, and an on-site public information booth during the PUF.</w:t>
      </w:r>
      <w:r w:rsidR="007F51B0">
        <w:rPr>
          <w:rFonts w:ascii="Times New Roman" w:hAnsi="Times New Roman" w:cs="Times New Roman"/>
          <w:sz w:val="24"/>
          <w:szCs w:val="24"/>
        </w:rPr>
        <w:t xml:space="preserve"> </w:t>
      </w:r>
    </w:p>
    <w:p w14:paraId="7E0ED0F4" w14:textId="33310000" w:rsidR="00D47126" w:rsidRPr="00BE57F3" w:rsidRDefault="00D47126" w:rsidP="00D47126">
      <w:pPr>
        <w:pStyle w:val="Heading3"/>
        <w:rPr>
          <w:rFonts w:ascii="Times New Roman" w:hAnsi="Times New Roman" w:cs="Times New Roman"/>
          <w:bCs/>
          <w:color w:val="2E74B5" w:themeColor="accent1" w:themeShade="BF"/>
        </w:rPr>
      </w:pPr>
      <w:bookmarkStart w:id="87" w:name="_Toc64228864"/>
      <w:r w:rsidRPr="00BE57F3">
        <w:rPr>
          <w:rFonts w:ascii="Times New Roman" w:hAnsi="Times New Roman" w:cs="Times New Roman"/>
          <w:bCs/>
          <w:color w:val="2E74B5" w:themeColor="accent1" w:themeShade="BF"/>
        </w:rPr>
        <w:t>2019</w:t>
      </w:r>
      <w:r w:rsidR="00DA3026">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Microbial source tracking</w:t>
      </w:r>
      <w:bookmarkEnd w:id="87"/>
    </w:p>
    <w:p w14:paraId="197312E9" w14:textId="030DF8D3" w:rsidR="001769C6" w:rsidRPr="00BE57F3" w:rsidRDefault="00333997" w:rsidP="001769C6">
      <w:pPr>
        <w:contextualSpacing w:val="0"/>
        <w:rPr>
          <w:rFonts w:ascii="Times New Roman" w:hAnsi="Times New Roman" w:cs="Times New Roman"/>
          <w:sz w:val="24"/>
          <w:szCs w:val="24"/>
        </w:rPr>
      </w:pPr>
      <w:r>
        <w:rPr>
          <w:rFonts w:ascii="Times New Roman" w:hAnsi="Times New Roman" w:cs="Times New Roman"/>
          <w:sz w:val="24"/>
          <w:szCs w:val="24"/>
        </w:rPr>
        <w:t xml:space="preserve">Sampling for MST was </w:t>
      </w:r>
      <w:r w:rsidR="001769C6" w:rsidRPr="00BE57F3">
        <w:rPr>
          <w:rFonts w:ascii="Times New Roman" w:hAnsi="Times New Roman" w:cs="Times New Roman"/>
          <w:sz w:val="24"/>
          <w:szCs w:val="24"/>
        </w:rPr>
        <w:t xml:space="preserve">conducted </w:t>
      </w:r>
      <w:r w:rsidR="00C1250F" w:rsidRPr="00BE57F3">
        <w:rPr>
          <w:rFonts w:ascii="Times New Roman" w:hAnsi="Times New Roman" w:cs="Times New Roman"/>
          <w:sz w:val="24"/>
          <w:szCs w:val="24"/>
        </w:rPr>
        <w:t xml:space="preserve">at all five </w:t>
      </w:r>
      <w:r w:rsidR="002D0F88" w:rsidRPr="00BE57F3">
        <w:rPr>
          <w:rFonts w:ascii="Times New Roman" w:hAnsi="Times New Roman" w:cs="Times New Roman"/>
          <w:sz w:val="24"/>
          <w:szCs w:val="24"/>
        </w:rPr>
        <w:t xml:space="preserve">Kenai River bacteria </w:t>
      </w:r>
      <w:r w:rsidR="00C1250F" w:rsidRPr="00BE57F3">
        <w:rPr>
          <w:rFonts w:ascii="Times New Roman" w:hAnsi="Times New Roman" w:cs="Times New Roman"/>
          <w:sz w:val="24"/>
          <w:szCs w:val="24"/>
        </w:rPr>
        <w:t xml:space="preserve">monitoring locations </w:t>
      </w:r>
      <w:r w:rsidR="001769C6" w:rsidRPr="00BE57F3">
        <w:rPr>
          <w:rFonts w:ascii="Times New Roman" w:hAnsi="Times New Roman" w:cs="Times New Roman"/>
          <w:sz w:val="24"/>
          <w:szCs w:val="24"/>
        </w:rPr>
        <w:t>in 2019</w:t>
      </w:r>
      <w:r w:rsidR="00DA3026">
        <w:rPr>
          <w:rFonts w:ascii="Times New Roman" w:hAnsi="Times New Roman" w:cs="Times New Roman"/>
          <w:sz w:val="24"/>
          <w:szCs w:val="24"/>
        </w:rPr>
        <w:t xml:space="preserve"> and 2020</w:t>
      </w:r>
      <w:r>
        <w:rPr>
          <w:rFonts w:ascii="Times New Roman" w:hAnsi="Times New Roman" w:cs="Times New Roman"/>
          <w:sz w:val="24"/>
          <w:szCs w:val="24"/>
        </w:rPr>
        <w:t xml:space="preserve">. </w:t>
      </w:r>
      <w:r w:rsidR="00C1250F" w:rsidRPr="00BE57F3">
        <w:rPr>
          <w:rFonts w:ascii="Times New Roman" w:hAnsi="Times New Roman" w:cs="Times New Roman"/>
          <w:sz w:val="24"/>
          <w:szCs w:val="24"/>
        </w:rPr>
        <w:t>MST methodology was employed to test for the presence of dog, human, and gull fecal matter-</w:t>
      </w:r>
      <w:r w:rsidR="00A857F7">
        <w:rPr>
          <w:rFonts w:ascii="Times New Roman" w:hAnsi="Times New Roman" w:cs="Times New Roman"/>
          <w:sz w:val="24"/>
          <w:szCs w:val="24"/>
        </w:rPr>
        <w:t xml:space="preserve"> </w:t>
      </w:r>
      <w:r>
        <w:rPr>
          <w:rStyle w:val="CommentReference"/>
        </w:rPr>
        <w:commentReference w:id="88"/>
      </w:r>
      <w:ins w:id="89" w:author="Benjamin Meyer" w:date="2021-02-05T09:12:00Z">
        <w:r w:rsidR="00EF002D">
          <w:rPr>
            <w:rFonts w:ascii="Times New Roman" w:hAnsi="Times New Roman" w:cs="Times New Roman"/>
            <w:sz w:val="24"/>
            <w:szCs w:val="24"/>
          </w:rPr>
          <w:t>all of which</w:t>
        </w:r>
      </w:ins>
      <w:r w:rsidR="00C6056A">
        <w:rPr>
          <w:rFonts w:ascii="Times New Roman" w:hAnsi="Times New Roman" w:cs="Times New Roman"/>
          <w:sz w:val="24"/>
          <w:szCs w:val="24"/>
        </w:rPr>
        <w:t xml:space="preserve"> are </w:t>
      </w:r>
      <w:r w:rsidR="00C6056A">
        <w:rPr>
          <w:rStyle w:val="CommentReference"/>
        </w:rPr>
        <w:commentReference w:id="90"/>
      </w:r>
      <w:r w:rsidR="00C1250F" w:rsidRPr="00BE57F3">
        <w:rPr>
          <w:rFonts w:ascii="Times New Roman" w:hAnsi="Times New Roman" w:cs="Times New Roman"/>
          <w:sz w:val="24"/>
          <w:szCs w:val="24"/>
        </w:rPr>
        <w:t xml:space="preserve">potential sources contributing to bacteria </w:t>
      </w:r>
      <w:r w:rsidR="0008328D" w:rsidRPr="0008328D">
        <w:rPr>
          <w:rFonts w:ascii="Times New Roman" w:hAnsi="Times New Roman" w:cs="Times New Roman"/>
          <w:sz w:val="24"/>
          <w:szCs w:val="24"/>
        </w:rPr>
        <w:t xml:space="preserve">concentrations </w:t>
      </w:r>
      <w:r w:rsidR="00C1250F" w:rsidRPr="00BE57F3">
        <w:rPr>
          <w:rFonts w:ascii="Times New Roman" w:hAnsi="Times New Roman" w:cs="Times New Roman"/>
          <w:sz w:val="24"/>
          <w:szCs w:val="24"/>
        </w:rPr>
        <w:t>in the Kenai River system.</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2019, t</w:t>
      </w:r>
      <w:r w:rsidR="00C1250F" w:rsidRPr="00BE57F3">
        <w:rPr>
          <w:rFonts w:ascii="Times New Roman" w:hAnsi="Times New Roman" w:cs="Times New Roman"/>
          <w:sz w:val="24"/>
          <w:szCs w:val="24"/>
        </w:rPr>
        <w:t>he firs</w:t>
      </w:r>
      <w:r w:rsidR="00D2583B">
        <w:rPr>
          <w:rFonts w:ascii="Times New Roman" w:hAnsi="Times New Roman" w:cs="Times New Roman"/>
          <w:sz w:val="24"/>
          <w:szCs w:val="24"/>
        </w:rPr>
        <w:t>t sampling event occurred prior to</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start of the </w:t>
      </w:r>
      <w:r w:rsidR="00FB673E">
        <w:rPr>
          <w:rFonts w:ascii="Times New Roman" w:hAnsi="Times New Roman" w:cs="Times New Roman"/>
          <w:sz w:val="24"/>
          <w:szCs w:val="24"/>
        </w:rPr>
        <w:t>PUF</w:t>
      </w:r>
      <w:r w:rsidR="00C1250F" w:rsidRPr="00BE57F3">
        <w:rPr>
          <w:rFonts w:ascii="Times New Roman" w:hAnsi="Times New Roman" w:cs="Times New Roman"/>
          <w:sz w:val="24"/>
          <w:szCs w:val="24"/>
        </w:rPr>
        <w:t xml:space="preserve"> on June </w:t>
      </w:r>
      <w:r w:rsidR="00C1250F" w:rsidRPr="00BE57F3">
        <w:rPr>
          <w:rFonts w:ascii="Times New Roman" w:hAnsi="Times New Roman" w:cs="Times New Roman"/>
          <w:sz w:val="24"/>
          <w:szCs w:val="24"/>
        </w:rPr>
        <w:lastRenderedPageBreak/>
        <w:t>4th and on August 1</w:t>
      </w:r>
      <w:r w:rsidR="00C1250F" w:rsidRPr="00BE57F3">
        <w:rPr>
          <w:rFonts w:ascii="Times New Roman" w:hAnsi="Times New Roman" w:cs="Times New Roman"/>
          <w:sz w:val="24"/>
          <w:szCs w:val="24"/>
          <w:vertAlign w:val="superscript"/>
        </w:rPr>
        <w:t>st</w:t>
      </w:r>
      <w:r w:rsidR="00D2583B">
        <w:rPr>
          <w:rFonts w:ascii="Times New Roman" w:hAnsi="Times New Roman" w:cs="Times New Roman"/>
          <w:sz w:val="24"/>
          <w:szCs w:val="24"/>
        </w:rPr>
        <w:t>, 2019</w:t>
      </w:r>
      <w:r w:rsidR="00C1250F" w:rsidRPr="00BE57F3">
        <w:rPr>
          <w:rFonts w:ascii="Times New Roman" w:hAnsi="Times New Roman" w:cs="Times New Roman"/>
          <w:sz w:val="24"/>
          <w:szCs w:val="24"/>
        </w:rPr>
        <w:t>.</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2020, MST sampling events took place on June 23</w:t>
      </w:r>
      <w:r w:rsidR="00DA3026" w:rsidRPr="00DA3026">
        <w:rPr>
          <w:rFonts w:ascii="Times New Roman" w:hAnsi="Times New Roman" w:cs="Times New Roman"/>
          <w:sz w:val="24"/>
          <w:szCs w:val="24"/>
          <w:vertAlign w:val="superscript"/>
        </w:rPr>
        <w:t>rd</w:t>
      </w:r>
      <w:r w:rsidR="00DA3026">
        <w:rPr>
          <w:rFonts w:ascii="Times New Roman" w:hAnsi="Times New Roman" w:cs="Times New Roman"/>
          <w:sz w:val="24"/>
          <w:szCs w:val="24"/>
        </w:rPr>
        <w:t xml:space="preserve"> and July 20</w:t>
      </w:r>
      <w:r w:rsidR="00DA3026" w:rsidRPr="00DA3026">
        <w:rPr>
          <w:rFonts w:ascii="Times New Roman" w:hAnsi="Times New Roman" w:cs="Times New Roman"/>
          <w:sz w:val="24"/>
          <w:szCs w:val="24"/>
          <w:vertAlign w:val="superscript"/>
        </w:rPr>
        <w:t>th</w:t>
      </w:r>
      <w:r w:rsidR="00DA3026">
        <w:rPr>
          <w:rFonts w:ascii="Times New Roman" w:hAnsi="Times New Roman" w:cs="Times New Roman"/>
          <w:sz w:val="24"/>
          <w:szCs w:val="24"/>
        </w:rPr>
        <w:t>.</w:t>
      </w:r>
    </w:p>
    <w:p w14:paraId="6EA92845" w14:textId="77777777" w:rsidR="001769C6" w:rsidRPr="00BE57F3" w:rsidRDefault="001769C6" w:rsidP="001769C6">
      <w:pPr>
        <w:contextualSpacing w:val="0"/>
        <w:rPr>
          <w:rFonts w:ascii="Times New Roman" w:hAnsi="Times New Roman" w:cs="Times New Roman"/>
          <w:sz w:val="24"/>
          <w:szCs w:val="24"/>
        </w:rPr>
      </w:pPr>
    </w:p>
    <w:p w14:paraId="6A7ABEAC" w14:textId="5EBC12AB" w:rsidR="001769C6" w:rsidRPr="00BE57F3" w:rsidRDefault="002D0F88"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All sampling events for MST corresponded with a</w:t>
      </w:r>
      <w:r w:rsidR="00D2583B">
        <w:rPr>
          <w:rFonts w:ascii="Times New Roman" w:hAnsi="Times New Roman" w:cs="Times New Roman"/>
          <w:sz w:val="24"/>
          <w:szCs w:val="24"/>
        </w:rPr>
        <w:t xml:space="preserve"> standard</w:t>
      </w:r>
      <w:r w:rsidRPr="00BE57F3">
        <w:rPr>
          <w:rFonts w:ascii="Times New Roman" w:hAnsi="Times New Roman" w:cs="Times New Roman"/>
          <w:sz w:val="24"/>
          <w:szCs w:val="24"/>
        </w:rPr>
        <w:t xml:space="preserve"> bacteria sampling event. Prior to each sampling event, five 500-mL sterile sampling bottles were p</w:t>
      </w:r>
      <w:r w:rsidR="00D2583B">
        <w:rPr>
          <w:rFonts w:ascii="Times New Roman" w:hAnsi="Times New Roman" w:cs="Times New Roman"/>
          <w:sz w:val="24"/>
          <w:szCs w:val="24"/>
        </w:rPr>
        <w:t>ackaged individually wrapped in paper towels and stored</w:t>
      </w:r>
      <w:r w:rsidRPr="00BE57F3">
        <w:rPr>
          <w:rFonts w:ascii="Times New Roman" w:hAnsi="Times New Roman" w:cs="Times New Roman"/>
          <w:sz w:val="24"/>
          <w:szCs w:val="24"/>
        </w:rPr>
        <w:t xml:space="preserve"> in </w:t>
      </w:r>
      <w:r w:rsidR="00CE3874" w:rsidRPr="00BE57F3">
        <w:rPr>
          <w:rFonts w:ascii="Times New Roman" w:hAnsi="Times New Roman" w:cs="Times New Roman"/>
          <w:sz w:val="24"/>
          <w:szCs w:val="24"/>
        </w:rPr>
        <w:t>zip lock</w:t>
      </w:r>
      <w:r w:rsidRPr="00BE57F3">
        <w:rPr>
          <w:rFonts w:ascii="Times New Roman" w:hAnsi="Times New Roman" w:cs="Times New Roman"/>
          <w:sz w:val="24"/>
          <w:szCs w:val="24"/>
        </w:rPr>
        <w:t xml:space="preserve"> bags. Once in the field, </w:t>
      </w:r>
      <w:r w:rsidR="00D2583B">
        <w:rPr>
          <w:rFonts w:ascii="Times New Roman" w:hAnsi="Times New Roman" w:cs="Times New Roman"/>
          <w:sz w:val="24"/>
          <w:szCs w:val="24"/>
        </w:rPr>
        <w:t xml:space="preserve">personnel </w:t>
      </w:r>
      <w:r w:rsidRPr="00BE57F3">
        <w:rPr>
          <w:rFonts w:ascii="Times New Roman" w:hAnsi="Times New Roman" w:cs="Times New Roman"/>
          <w:sz w:val="24"/>
          <w:szCs w:val="24"/>
        </w:rPr>
        <w:t>cleaned</w:t>
      </w:r>
      <w:r w:rsidR="00D2583B">
        <w:rPr>
          <w:rFonts w:ascii="Times New Roman" w:hAnsi="Times New Roman" w:cs="Times New Roman"/>
          <w:sz w:val="24"/>
          <w:szCs w:val="24"/>
        </w:rPr>
        <w:t xml:space="preserve"> hands</w:t>
      </w:r>
      <w:r w:rsidRPr="00BE57F3">
        <w:rPr>
          <w:rFonts w:ascii="Times New Roman" w:hAnsi="Times New Roman" w:cs="Times New Roman"/>
          <w:sz w:val="24"/>
          <w:szCs w:val="24"/>
        </w:rPr>
        <w:t xml:space="preserve"> and</w:t>
      </w:r>
      <w:r w:rsidR="00D2583B">
        <w:rPr>
          <w:rFonts w:ascii="Times New Roman" w:hAnsi="Times New Roman" w:cs="Times New Roman"/>
          <w:sz w:val="24"/>
          <w:szCs w:val="24"/>
        </w:rPr>
        <w:t xml:space="preserve"> wore new disposable gloves</w:t>
      </w:r>
      <w:r w:rsidRPr="00BE57F3">
        <w:rPr>
          <w:rFonts w:ascii="Times New Roman" w:hAnsi="Times New Roman" w:cs="Times New Roman"/>
          <w:sz w:val="24"/>
          <w:szCs w:val="24"/>
        </w:rPr>
        <w:t xml:space="preserve">. Sample bottles remained closed until </w:t>
      </w:r>
      <w:r w:rsidR="00DA3026">
        <w:rPr>
          <w:rFonts w:ascii="Times New Roman" w:hAnsi="Times New Roman" w:cs="Times New Roman"/>
          <w:sz w:val="24"/>
          <w:szCs w:val="24"/>
        </w:rPr>
        <w:t>immediately</w:t>
      </w:r>
      <w:r w:rsidRPr="00BE57F3">
        <w:rPr>
          <w:rFonts w:ascii="Times New Roman" w:hAnsi="Times New Roman" w:cs="Times New Roman"/>
          <w:sz w:val="24"/>
          <w:szCs w:val="24"/>
        </w:rPr>
        <w:t xml:space="preserve"> prior to sample collection. Each bottle was labeled with sampling location, sample type (MST), date, and time. One grab sample was taken per monitoring location and subsequently </w:t>
      </w:r>
      <w:r w:rsidR="001769C6" w:rsidRPr="00BE57F3">
        <w:rPr>
          <w:rFonts w:ascii="Times New Roman" w:hAnsi="Times New Roman" w:cs="Times New Roman"/>
          <w:sz w:val="24"/>
          <w:szCs w:val="24"/>
        </w:rPr>
        <w:t>packaged and shipped on ice with a corresponding c</w:t>
      </w:r>
      <w:r w:rsidR="007F0A40">
        <w:rPr>
          <w:rFonts w:ascii="Times New Roman" w:hAnsi="Times New Roman" w:cs="Times New Roman"/>
          <w:sz w:val="24"/>
          <w:szCs w:val="24"/>
        </w:rPr>
        <w:t>hain-of-custody form (</w:t>
      </w:r>
      <w:r w:rsidR="007F0A40" w:rsidRPr="007F0A40">
        <w:rPr>
          <w:rFonts w:ascii="Times New Roman" w:hAnsi="Times New Roman" w:cs="Times New Roman"/>
          <w:sz w:val="24"/>
          <w:szCs w:val="24"/>
        </w:rPr>
        <w:fldChar w:fldCharType="begin"/>
      </w:r>
      <w:r w:rsidR="007F0A40" w:rsidRPr="007F0A40">
        <w:rPr>
          <w:rFonts w:ascii="Times New Roman" w:hAnsi="Times New Roman" w:cs="Times New Roman"/>
          <w:sz w:val="24"/>
          <w:szCs w:val="24"/>
        </w:rPr>
        <w:instrText xml:space="preserve"> REF _Ref61426497 \h  \* MERGEFORMAT </w:instrText>
      </w:r>
      <w:r w:rsidR="007F0A40" w:rsidRPr="007F0A40">
        <w:rPr>
          <w:rFonts w:ascii="Times New Roman" w:hAnsi="Times New Roman" w:cs="Times New Roman"/>
          <w:sz w:val="24"/>
          <w:szCs w:val="24"/>
        </w:rPr>
      </w:r>
      <w:r w:rsidR="007F0A40" w:rsidRPr="007F0A40">
        <w:rPr>
          <w:rFonts w:ascii="Times New Roman" w:hAnsi="Times New Roman" w:cs="Times New Roman"/>
          <w:sz w:val="24"/>
          <w:szCs w:val="24"/>
        </w:rPr>
        <w:fldChar w:fldCharType="separate"/>
      </w:r>
      <w:r w:rsidR="00C873D4" w:rsidRPr="00C873D4">
        <w:rPr>
          <w:rFonts w:ascii="Times New Roman" w:hAnsi="Times New Roman" w:cs="Times New Roman"/>
          <w:sz w:val="24"/>
          <w:szCs w:val="24"/>
        </w:rPr>
        <w:t>Appendix C: Chain-of-Custody</w:t>
      </w:r>
      <w:r w:rsidR="007F0A40" w:rsidRPr="007F0A40">
        <w:rPr>
          <w:rFonts w:ascii="Times New Roman" w:hAnsi="Times New Roman" w:cs="Times New Roman"/>
          <w:sz w:val="24"/>
          <w:szCs w:val="24"/>
        </w:rPr>
        <w:fldChar w:fldCharType="end"/>
      </w:r>
      <w:r w:rsidR="001769C6" w:rsidRPr="00BE57F3">
        <w:rPr>
          <w:rFonts w:ascii="Times New Roman" w:hAnsi="Times New Roman" w:cs="Times New Roman"/>
          <w:sz w:val="24"/>
          <w:szCs w:val="24"/>
        </w:rPr>
        <w:t xml:space="preserve">) within six hours of sampling via commercial air carrier to </w:t>
      </w:r>
      <w:r w:rsidRPr="00BE57F3">
        <w:rPr>
          <w:rFonts w:ascii="Times New Roman" w:hAnsi="Times New Roman" w:cs="Times New Roman"/>
          <w:sz w:val="24"/>
          <w:szCs w:val="24"/>
        </w:rPr>
        <w:t>the</w:t>
      </w:r>
      <w:r w:rsidR="001769C6" w:rsidRPr="00BE57F3">
        <w:rPr>
          <w:rFonts w:ascii="Times New Roman" w:hAnsi="Times New Roman" w:cs="Times New Roman"/>
          <w:sz w:val="24"/>
          <w:szCs w:val="24"/>
        </w:rPr>
        <w:t xml:space="preserve"> ADEC-certified laboratory</w:t>
      </w:r>
      <w:r w:rsidRPr="00BE57F3">
        <w:rPr>
          <w:rFonts w:ascii="Times New Roman" w:hAnsi="Times New Roman" w:cs="Times New Roman"/>
          <w:sz w:val="24"/>
          <w:szCs w:val="24"/>
        </w:rPr>
        <w:t>, SGS North America Inc</w:t>
      </w:r>
      <w:r w:rsidR="007F0A40">
        <w:rPr>
          <w:rFonts w:ascii="Times New Roman" w:hAnsi="Times New Roman" w:cs="Times New Roman"/>
          <w:sz w:val="24"/>
          <w:szCs w:val="24"/>
        </w:rPr>
        <w:t>.</w:t>
      </w:r>
      <w:r w:rsidR="00130E76" w:rsidRPr="00BE57F3">
        <w:rPr>
          <w:rFonts w:ascii="Times New Roman" w:hAnsi="Times New Roman" w:cs="Times New Roman"/>
          <w:sz w:val="24"/>
          <w:szCs w:val="24"/>
        </w:rPr>
        <w:t xml:space="preserve"> (SGS)</w:t>
      </w:r>
      <w:r w:rsidRPr="00BE57F3">
        <w:rPr>
          <w:rFonts w:ascii="Times New Roman" w:hAnsi="Times New Roman" w:cs="Times New Roman"/>
          <w:sz w:val="24"/>
          <w:szCs w:val="24"/>
        </w:rPr>
        <w:t>,</w:t>
      </w:r>
      <w:r w:rsidR="001769C6" w:rsidRPr="00BE57F3">
        <w:rPr>
          <w:rFonts w:ascii="Times New Roman" w:hAnsi="Times New Roman" w:cs="Times New Roman"/>
          <w:sz w:val="24"/>
          <w:szCs w:val="24"/>
        </w:rPr>
        <w:t xml:space="preserve"> in Anchorage</w:t>
      </w:r>
      <w:r w:rsidR="00130E76" w:rsidRPr="00BE57F3">
        <w:rPr>
          <w:rFonts w:ascii="Times New Roman" w:hAnsi="Times New Roman" w:cs="Times New Roman"/>
          <w:sz w:val="24"/>
          <w:szCs w:val="24"/>
        </w:rPr>
        <w:t>. To concentrate bacteria within the samples, SGS processed all samples via a sterile, vacuum filtration method. All resulting filters were stored in a freez</w:t>
      </w:r>
      <w:r w:rsidR="00D42EF6">
        <w:rPr>
          <w:rFonts w:ascii="Times New Roman" w:hAnsi="Times New Roman" w:cs="Times New Roman"/>
          <w:sz w:val="24"/>
          <w:szCs w:val="24"/>
        </w:rPr>
        <w:t xml:space="preserve">er until notified by </w:t>
      </w:r>
      <w:r w:rsidR="003F06AA">
        <w:rPr>
          <w:rFonts w:ascii="Times New Roman" w:hAnsi="Times New Roman" w:cs="Times New Roman"/>
          <w:sz w:val="24"/>
          <w:szCs w:val="24"/>
        </w:rPr>
        <w:t>KWF</w:t>
      </w:r>
      <w:r w:rsidR="00130E76" w:rsidRPr="00BE57F3">
        <w:rPr>
          <w:rFonts w:ascii="Times New Roman" w:hAnsi="Times New Roman" w:cs="Times New Roman"/>
          <w:sz w:val="24"/>
          <w:szCs w:val="24"/>
        </w:rPr>
        <w:t xml:space="preserve"> to overnight</w:t>
      </w:r>
      <w:r w:rsidR="004A6FF7">
        <w:rPr>
          <w:rFonts w:ascii="Times New Roman" w:hAnsi="Times New Roman" w:cs="Times New Roman"/>
          <w:sz w:val="24"/>
          <w:szCs w:val="24"/>
        </w:rPr>
        <w:t xml:space="preserve"> mail</w:t>
      </w:r>
      <w:r w:rsidR="00130E76" w:rsidRPr="00BE57F3">
        <w:rPr>
          <w:rFonts w:ascii="Times New Roman" w:hAnsi="Times New Roman" w:cs="Times New Roman"/>
          <w:sz w:val="24"/>
          <w:szCs w:val="24"/>
        </w:rPr>
        <w:t xml:space="preserve"> the frozen samples</w:t>
      </w:r>
      <w:r w:rsidR="007B5247" w:rsidRPr="00BE57F3">
        <w:rPr>
          <w:rFonts w:ascii="Times New Roman" w:hAnsi="Times New Roman" w:cs="Times New Roman"/>
          <w:sz w:val="24"/>
          <w:szCs w:val="24"/>
        </w:rPr>
        <w:t xml:space="preserve"> with a temperature blank</w:t>
      </w:r>
      <w:r w:rsidR="00130E76" w:rsidRPr="00BE57F3">
        <w:rPr>
          <w:rFonts w:ascii="Times New Roman" w:hAnsi="Times New Roman" w:cs="Times New Roman"/>
          <w:sz w:val="24"/>
          <w:szCs w:val="24"/>
        </w:rPr>
        <w:t xml:space="preserve"> to </w:t>
      </w:r>
      <w:r w:rsidR="007B5247" w:rsidRPr="00BE57F3">
        <w:rPr>
          <w:rFonts w:ascii="Times New Roman" w:hAnsi="Times New Roman" w:cs="Times New Roman"/>
          <w:sz w:val="24"/>
          <w:szCs w:val="24"/>
        </w:rPr>
        <w:t xml:space="preserve">ADEC-approved </w:t>
      </w:r>
      <w:r w:rsidR="00130E76" w:rsidRPr="00BE57F3">
        <w:rPr>
          <w:rFonts w:ascii="Times New Roman" w:hAnsi="Times New Roman" w:cs="Times New Roman"/>
          <w:sz w:val="24"/>
          <w:szCs w:val="24"/>
        </w:rPr>
        <w:t xml:space="preserve">Source Molecular in Miami, Florida, where </w:t>
      </w:r>
      <w:r w:rsidR="007B5247" w:rsidRPr="00BE57F3">
        <w:rPr>
          <w:rFonts w:ascii="Times New Roman" w:hAnsi="Times New Roman" w:cs="Times New Roman"/>
          <w:sz w:val="24"/>
          <w:szCs w:val="24"/>
        </w:rPr>
        <w:t>the bacteria source was identified by genetic markers using quantitative polymerase chain reaction (qPCR)</w:t>
      </w:r>
      <w:r w:rsidR="00130E76" w:rsidRPr="00BE57F3">
        <w:rPr>
          <w:rFonts w:ascii="Times New Roman" w:hAnsi="Times New Roman" w:cs="Times New Roman"/>
          <w:sz w:val="24"/>
          <w:szCs w:val="24"/>
        </w:rPr>
        <w:t xml:space="preserve"> and Digital PCR technologies. </w:t>
      </w:r>
    </w:p>
    <w:p w14:paraId="01F1C400" w14:textId="77777777" w:rsidR="007B5247" w:rsidRPr="00BE57F3" w:rsidRDefault="007B5247" w:rsidP="007B5247">
      <w:pPr>
        <w:pStyle w:val="Heading2"/>
        <w:rPr>
          <w:rFonts w:ascii="Times New Roman" w:hAnsi="Times New Roman" w:cs="Times New Roman"/>
          <w:b/>
          <w:color w:val="2E74B5" w:themeColor="accent1" w:themeShade="BF"/>
        </w:rPr>
      </w:pPr>
      <w:bookmarkStart w:id="91" w:name="_Toc64228865"/>
      <w:r w:rsidRPr="00BE57F3">
        <w:rPr>
          <w:rFonts w:ascii="Times New Roman" w:hAnsi="Times New Roman" w:cs="Times New Roman"/>
          <w:b/>
          <w:color w:val="2E74B5" w:themeColor="accent1" w:themeShade="BF"/>
        </w:rPr>
        <w:t>Quality assurance and quality control</w:t>
      </w:r>
      <w:bookmarkEnd w:id="91"/>
    </w:p>
    <w:p w14:paraId="3537CF63" w14:textId="653D3467" w:rsidR="006901BE" w:rsidRDefault="006901BE" w:rsidP="007B5247">
      <w:pPr>
        <w:rPr>
          <w:rFonts w:ascii="Times New Roman" w:hAnsi="Times New Roman" w:cs="Times New Roman"/>
          <w:sz w:val="24"/>
          <w:szCs w:val="24"/>
        </w:rPr>
      </w:pPr>
      <w:r>
        <w:rPr>
          <w:rFonts w:ascii="Times New Roman" w:hAnsi="Times New Roman" w:cs="Times New Roman"/>
          <w:sz w:val="24"/>
          <w:szCs w:val="24"/>
        </w:rPr>
        <w:t>Monitoring methods and data were</w:t>
      </w:r>
      <w:r w:rsidR="007B5247" w:rsidRPr="00BE57F3">
        <w:rPr>
          <w:rFonts w:ascii="Times New Roman" w:hAnsi="Times New Roman" w:cs="Times New Roman"/>
          <w:sz w:val="24"/>
          <w:szCs w:val="24"/>
        </w:rPr>
        <w:t xml:space="preserve"> reviewed for quality control and assurance</w:t>
      </w:r>
      <w:r w:rsidR="00591FDD" w:rsidRPr="00BE57F3">
        <w:rPr>
          <w:rFonts w:ascii="Times New Roman" w:hAnsi="Times New Roman" w:cs="Times New Roman"/>
          <w:sz w:val="24"/>
          <w:szCs w:val="24"/>
        </w:rPr>
        <w:t xml:space="preserve"> by the ADEC Project Manager as well as the </w:t>
      </w:r>
      <w:r w:rsidR="003F06AA">
        <w:rPr>
          <w:rStyle w:val="CommentReference"/>
        </w:rPr>
        <w:commentReference w:id="92"/>
      </w:r>
      <w:r w:rsidR="00343E27">
        <w:rPr>
          <w:rStyle w:val="CommentReference"/>
        </w:rPr>
        <w:commentReference w:id="93"/>
      </w:r>
      <w:r w:rsidR="003F06AA">
        <w:rPr>
          <w:rFonts w:ascii="Times New Roman" w:hAnsi="Times New Roman" w:cs="Times New Roman"/>
          <w:sz w:val="24"/>
          <w:szCs w:val="24"/>
        </w:rPr>
        <w:t>KWF</w:t>
      </w:r>
      <w:r w:rsidR="003F06AA" w:rsidRPr="00BE57F3">
        <w:rPr>
          <w:rFonts w:ascii="Times New Roman" w:hAnsi="Times New Roman" w:cs="Times New Roman"/>
          <w:sz w:val="24"/>
          <w:szCs w:val="24"/>
        </w:rPr>
        <w:t xml:space="preserve"> </w:t>
      </w:r>
      <w:r w:rsidR="00591FDD" w:rsidRPr="00BE57F3">
        <w:rPr>
          <w:rFonts w:ascii="Times New Roman" w:hAnsi="Times New Roman" w:cs="Times New Roman"/>
          <w:sz w:val="24"/>
          <w:szCs w:val="24"/>
        </w:rPr>
        <w:t>Project Quality Assurance Officer.</w:t>
      </w:r>
      <w:r w:rsidR="007B5247" w:rsidRPr="00BE57F3">
        <w:rPr>
          <w:rFonts w:ascii="Times New Roman" w:hAnsi="Times New Roman" w:cs="Times New Roman"/>
          <w:sz w:val="24"/>
          <w:szCs w:val="24"/>
        </w:rPr>
        <w:t xml:space="preserve"> </w:t>
      </w:r>
    </w:p>
    <w:p w14:paraId="79CB1931" w14:textId="77777777" w:rsidR="006901BE" w:rsidRDefault="006901BE" w:rsidP="007B5247">
      <w:pPr>
        <w:rPr>
          <w:rFonts w:ascii="Times New Roman" w:hAnsi="Times New Roman" w:cs="Times New Roman"/>
          <w:sz w:val="24"/>
          <w:szCs w:val="24"/>
        </w:rPr>
      </w:pPr>
    </w:p>
    <w:p w14:paraId="6B1CD59D" w14:textId="348B50A1" w:rsidR="00EF002D" w:rsidRDefault="006901BE" w:rsidP="00A55AB7">
      <w:pPr>
        <w:rPr>
          <w:rFonts w:ascii="Times New Roman" w:hAnsi="Times New Roman" w:cs="Times New Roman"/>
          <w:sz w:val="24"/>
          <w:szCs w:val="24"/>
        </w:rPr>
      </w:pPr>
      <w:r>
        <w:rPr>
          <w:rFonts w:ascii="Times New Roman" w:hAnsi="Times New Roman" w:cs="Times New Roman"/>
          <w:sz w:val="24"/>
          <w:szCs w:val="24"/>
        </w:rPr>
        <w:t>Q</w:t>
      </w:r>
      <w:r w:rsidR="0068632A" w:rsidRPr="00BE57F3">
        <w:rPr>
          <w:rFonts w:ascii="Times New Roman" w:hAnsi="Times New Roman" w:cs="Times New Roman"/>
          <w:sz w:val="24"/>
          <w:szCs w:val="24"/>
        </w:rPr>
        <w:t>uality control sample</w:t>
      </w:r>
      <w:r w:rsidR="00C571D3">
        <w:rPr>
          <w:rFonts w:ascii="Times New Roman" w:hAnsi="Times New Roman" w:cs="Times New Roman"/>
          <w:sz w:val="24"/>
          <w:szCs w:val="24"/>
        </w:rPr>
        <w:t>s</w:t>
      </w:r>
      <w:r w:rsidR="0068632A" w:rsidRPr="00BE57F3">
        <w:rPr>
          <w:rFonts w:ascii="Times New Roman" w:hAnsi="Times New Roman" w:cs="Times New Roman"/>
          <w:sz w:val="24"/>
          <w:szCs w:val="24"/>
        </w:rPr>
        <w:t xml:space="preserve"> w</w:t>
      </w:r>
      <w:r w:rsidR="00C571D3">
        <w:rPr>
          <w:rFonts w:ascii="Times New Roman" w:hAnsi="Times New Roman" w:cs="Times New Roman"/>
          <w:sz w:val="24"/>
          <w:szCs w:val="24"/>
        </w:rPr>
        <w:t>ere</w:t>
      </w:r>
      <w:r w:rsidR="0068632A" w:rsidRPr="00BE57F3">
        <w:rPr>
          <w:rFonts w:ascii="Times New Roman" w:hAnsi="Times New Roman" w:cs="Times New Roman"/>
          <w:sz w:val="24"/>
          <w:szCs w:val="24"/>
        </w:rPr>
        <w:t xml:space="preserve"> taken for both fecal coliform and enterococci analyses. These samples alternated between the North and</w:t>
      </w:r>
      <w:r w:rsidR="00FB673E">
        <w:rPr>
          <w:rFonts w:ascii="Times New Roman" w:hAnsi="Times New Roman" w:cs="Times New Roman"/>
          <w:sz w:val="24"/>
          <w:szCs w:val="24"/>
        </w:rPr>
        <w:t xml:space="preserve"> South Kenai Beaches each week. </w:t>
      </w:r>
      <w:r w:rsidR="00EF002D">
        <w:rPr>
          <w:rFonts w:ascii="Times New Roman" w:hAnsi="Times New Roman" w:cs="Times New Roman"/>
          <w:sz w:val="24"/>
          <w:szCs w:val="24"/>
        </w:rPr>
        <w:t>When</w:t>
      </w:r>
      <w:r>
        <w:rPr>
          <w:rFonts w:ascii="Times New Roman" w:hAnsi="Times New Roman" w:cs="Times New Roman"/>
          <w:sz w:val="24"/>
          <w:szCs w:val="24"/>
        </w:rPr>
        <w:t xml:space="preserve"> duplicate sample</w:t>
      </w:r>
      <w:ins w:id="94" w:author="Benjamin Meyer" w:date="2021-02-05T09:14:00Z">
        <w:r w:rsidR="00EF002D">
          <w:rPr>
            <w:rFonts w:ascii="Times New Roman" w:hAnsi="Times New Roman" w:cs="Times New Roman"/>
            <w:sz w:val="24"/>
            <w:szCs w:val="24"/>
          </w:rPr>
          <w:t xml:space="preserve"> values existed</w:t>
        </w:r>
      </w:ins>
      <w:del w:id="95" w:author="Benjamin Meyer" w:date="2021-02-05T09:14:00Z">
        <w:r w:rsidDel="00EF002D">
          <w:rPr>
            <w:rFonts w:ascii="Times New Roman" w:hAnsi="Times New Roman" w:cs="Times New Roman"/>
            <w:sz w:val="24"/>
            <w:szCs w:val="24"/>
          </w:rPr>
          <w:delText>s</w:delText>
        </w:r>
      </w:del>
      <w:r w:rsidR="00A55AB7" w:rsidRPr="00361C7B">
        <w:rPr>
          <w:rFonts w:ascii="Times New Roman" w:hAnsi="Times New Roman" w:cs="Times New Roman"/>
          <w:sz w:val="24"/>
          <w:szCs w:val="24"/>
        </w:rPr>
        <w:t xml:space="preserve">, </w:t>
      </w:r>
      <w:r w:rsidR="00FB673E">
        <w:rPr>
          <w:rFonts w:ascii="Times New Roman" w:hAnsi="Times New Roman" w:cs="Times New Roman"/>
          <w:sz w:val="24"/>
          <w:szCs w:val="24"/>
        </w:rPr>
        <w:t xml:space="preserve">only </w:t>
      </w:r>
      <w:r w:rsidR="00A55AB7">
        <w:rPr>
          <w:rFonts w:ascii="Times New Roman" w:hAnsi="Times New Roman" w:cs="Times New Roman"/>
          <w:sz w:val="24"/>
          <w:szCs w:val="24"/>
        </w:rPr>
        <w:t>the higher of the two values were used in data summary and</w:t>
      </w:r>
      <w:r w:rsidR="00A55AB7" w:rsidRPr="00361C7B">
        <w:rPr>
          <w:rFonts w:ascii="Times New Roman" w:hAnsi="Times New Roman" w:cs="Times New Roman"/>
          <w:sz w:val="24"/>
          <w:szCs w:val="24"/>
        </w:rPr>
        <w:t xml:space="preserve"> analyses</w:t>
      </w:r>
      <w:r w:rsidR="00A55AB7">
        <w:rPr>
          <w:rFonts w:ascii="Times New Roman" w:hAnsi="Times New Roman" w:cs="Times New Roman"/>
          <w:sz w:val="24"/>
          <w:szCs w:val="24"/>
        </w:rPr>
        <w:t xml:space="preserve"> presented in this report.</w:t>
      </w:r>
      <w:ins w:id="96" w:author="Benjamin Meyer" w:date="2021-02-05T09:17:00Z">
        <w:r w:rsidR="008D0C0C">
          <w:rPr>
            <w:rFonts w:ascii="Times New Roman" w:hAnsi="Times New Roman" w:cs="Times New Roman"/>
            <w:sz w:val="24"/>
            <w:szCs w:val="24"/>
          </w:rPr>
          <w:t xml:space="preserve"> Using only the higher of two </w:t>
        </w:r>
      </w:ins>
      <w:ins w:id="97" w:author="Benjamin Meyer" w:date="2021-02-05T09:26:00Z">
        <w:r w:rsidR="008D0C0C">
          <w:rPr>
            <w:rFonts w:ascii="Times New Roman" w:hAnsi="Times New Roman" w:cs="Times New Roman"/>
            <w:sz w:val="24"/>
            <w:szCs w:val="24"/>
          </w:rPr>
          <w:t xml:space="preserve">replicate </w:t>
        </w:r>
      </w:ins>
      <w:r w:rsidR="00343E27">
        <w:rPr>
          <w:rFonts w:ascii="Times New Roman" w:hAnsi="Times New Roman" w:cs="Times New Roman"/>
          <w:sz w:val="24"/>
          <w:szCs w:val="24"/>
        </w:rPr>
        <w:t xml:space="preserve">is </w:t>
      </w:r>
      <w:ins w:id="98" w:author="Benjamin Meyer" w:date="2021-02-05T09:29:00Z">
        <w:r w:rsidR="004F3C04">
          <w:rPr>
            <w:rFonts w:ascii="Times New Roman" w:hAnsi="Times New Roman" w:cs="Times New Roman"/>
            <w:sz w:val="24"/>
            <w:szCs w:val="24"/>
          </w:rPr>
          <w:t>a</w:t>
        </w:r>
      </w:ins>
      <w:ins w:id="99" w:author="Benjamin Meyer" w:date="2021-02-05T09:26:00Z">
        <w:r w:rsidR="008D0C0C">
          <w:rPr>
            <w:rFonts w:ascii="Times New Roman" w:hAnsi="Times New Roman" w:cs="Times New Roman"/>
            <w:sz w:val="24"/>
            <w:szCs w:val="24"/>
          </w:rPr>
          <w:t xml:space="preserve"> </w:t>
        </w:r>
      </w:ins>
      <w:r w:rsidR="004F3C04">
        <w:rPr>
          <w:rFonts w:ascii="Times New Roman" w:hAnsi="Times New Roman" w:cs="Times New Roman"/>
          <w:sz w:val="24"/>
          <w:szCs w:val="24"/>
        </w:rPr>
        <w:t xml:space="preserve">more </w:t>
      </w:r>
      <w:ins w:id="100" w:author="Benjamin Meyer" w:date="2021-02-05T09:26:00Z">
        <w:r w:rsidR="008D0C0C">
          <w:rPr>
            <w:rFonts w:ascii="Times New Roman" w:hAnsi="Times New Roman" w:cs="Times New Roman"/>
            <w:sz w:val="24"/>
            <w:szCs w:val="24"/>
          </w:rPr>
          <w:t>conservative approach</w:t>
        </w:r>
      </w:ins>
      <w:ins w:id="101" w:author="Benjamin Meyer" w:date="2021-02-05T09:29:00Z">
        <w:r w:rsidR="004F3C04">
          <w:rPr>
            <w:rFonts w:ascii="Times New Roman" w:hAnsi="Times New Roman" w:cs="Times New Roman"/>
            <w:sz w:val="24"/>
            <w:szCs w:val="24"/>
          </w:rPr>
          <w:t xml:space="preserve"> </w:t>
        </w:r>
      </w:ins>
      <w:ins w:id="102" w:author="Benjamin Meyer" w:date="2021-02-05T09:30:00Z">
        <w:r w:rsidR="004F3C04">
          <w:rPr>
            <w:rFonts w:ascii="Times New Roman" w:hAnsi="Times New Roman" w:cs="Times New Roman"/>
            <w:sz w:val="24"/>
            <w:szCs w:val="24"/>
          </w:rPr>
          <w:t xml:space="preserve">that is </w:t>
        </w:r>
      </w:ins>
      <w:ins w:id="103" w:author="Benjamin Meyer" w:date="2021-02-05T09:29:00Z">
        <w:r w:rsidR="004F3C04">
          <w:rPr>
            <w:rFonts w:ascii="Times New Roman" w:hAnsi="Times New Roman" w:cs="Times New Roman"/>
            <w:sz w:val="24"/>
            <w:szCs w:val="24"/>
          </w:rPr>
          <w:t xml:space="preserve">appropriate in </w:t>
        </w:r>
      </w:ins>
      <w:ins w:id="104" w:author="Benjamin Meyer" w:date="2021-02-05T09:30:00Z">
        <w:r w:rsidR="004F3C04">
          <w:rPr>
            <w:rFonts w:ascii="Times New Roman" w:hAnsi="Times New Roman" w:cs="Times New Roman"/>
            <w:sz w:val="24"/>
            <w:szCs w:val="24"/>
          </w:rPr>
          <w:t xml:space="preserve">this </w:t>
        </w:r>
      </w:ins>
      <w:ins w:id="105" w:author="Benjamin Meyer" w:date="2021-02-14T18:58:00Z">
        <w:r w:rsidR="00281D85">
          <w:rPr>
            <w:rFonts w:ascii="Times New Roman" w:hAnsi="Times New Roman" w:cs="Times New Roman"/>
            <w:sz w:val="24"/>
            <w:szCs w:val="24"/>
          </w:rPr>
          <w:t>application</w:t>
        </w:r>
      </w:ins>
      <w:ins w:id="106" w:author="Benjamin Meyer" w:date="2021-02-05T09:30:00Z">
        <w:r w:rsidR="004F3C04">
          <w:rPr>
            <w:rFonts w:ascii="Times New Roman" w:hAnsi="Times New Roman" w:cs="Times New Roman"/>
            <w:sz w:val="24"/>
            <w:szCs w:val="24"/>
          </w:rPr>
          <w:t xml:space="preserve"> because </w:t>
        </w:r>
      </w:ins>
      <w:ins w:id="107" w:author="Benjamin Meyer" w:date="2021-02-08T09:26:00Z">
        <w:r w:rsidR="00281D85">
          <w:rPr>
            <w:rFonts w:ascii="Times New Roman" w:hAnsi="Times New Roman" w:cs="Times New Roman"/>
            <w:sz w:val="24"/>
            <w:szCs w:val="24"/>
          </w:rPr>
          <w:t>data pertains</w:t>
        </w:r>
      </w:ins>
      <w:ins w:id="108" w:author="Benjamin Meyer" w:date="2021-02-05T09:29:00Z">
        <w:r w:rsidR="004F3C04">
          <w:rPr>
            <w:rFonts w:ascii="Times New Roman" w:hAnsi="Times New Roman" w:cs="Times New Roman"/>
            <w:sz w:val="24"/>
            <w:szCs w:val="24"/>
          </w:rPr>
          <w:t xml:space="preserve"> to public health</w:t>
        </w:r>
      </w:ins>
      <w:ins w:id="109" w:author="Benjamin Meyer" w:date="2021-02-05T09:31:00Z">
        <w:r w:rsidR="004F3C04">
          <w:rPr>
            <w:rFonts w:ascii="Times New Roman" w:hAnsi="Times New Roman" w:cs="Times New Roman"/>
            <w:sz w:val="24"/>
            <w:szCs w:val="24"/>
          </w:rPr>
          <w:t xml:space="preserve"> and safety</w:t>
        </w:r>
      </w:ins>
      <w:ins w:id="110" w:author="Benjamin Meyer" w:date="2021-02-05T09:29:00Z">
        <w:r w:rsidR="004F3C04">
          <w:rPr>
            <w:rFonts w:ascii="Times New Roman" w:hAnsi="Times New Roman" w:cs="Times New Roman"/>
            <w:sz w:val="24"/>
            <w:szCs w:val="24"/>
          </w:rPr>
          <w:t>.</w:t>
        </w:r>
      </w:ins>
    </w:p>
    <w:p w14:paraId="37A3C121" w14:textId="4A33603C" w:rsidR="00A55AB7" w:rsidRDefault="00A55AB7" w:rsidP="007B5247">
      <w:pPr>
        <w:rPr>
          <w:rFonts w:ascii="Times New Roman" w:hAnsi="Times New Roman" w:cs="Times New Roman"/>
          <w:sz w:val="24"/>
          <w:szCs w:val="24"/>
        </w:rPr>
      </w:pPr>
    </w:p>
    <w:p w14:paraId="0A57E762" w14:textId="5FBB3524" w:rsidR="00A55AB7" w:rsidRPr="00BE57F3" w:rsidRDefault="00A55AB7" w:rsidP="007B5247">
      <w:pPr>
        <w:rPr>
          <w:rFonts w:ascii="Times New Roman" w:hAnsi="Times New Roman" w:cs="Times New Roman"/>
          <w:sz w:val="24"/>
          <w:szCs w:val="24"/>
        </w:rPr>
      </w:pPr>
      <w:r w:rsidRPr="00BE57F3">
        <w:rPr>
          <w:rFonts w:ascii="Times New Roman" w:hAnsi="Times New Roman" w:cs="Times New Roman"/>
          <w:sz w:val="24"/>
          <w:szCs w:val="24"/>
        </w:rPr>
        <w:t>All data was uploaded to the state Ambient Water Quality Monitoring System (AQWMS) by ADEC</w:t>
      </w:r>
      <w:r w:rsidR="000577ED">
        <w:rPr>
          <w:rFonts w:ascii="Times New Roman" w:hAnsi="Times New Roman" w:cs="Times New Roman"/>
          <w:sz w:val="24"/>
          <w:szCs w:val="24"/>
        </w:rPr>
        <w:t>,</w:t>
      </w:r>
      <w:r>
        <w:rPr>
          <w:rFonts w:ascii="Times New Roman" w:hAnsi="Times New Roman" w:cs="Times New Roman"/>
          <w:sz w:val="24"/>
          <w:szCs w:val="24"/>
        </w:rPr>
        <w:t xml:space="preserve"> and later to the national EPA Beach Data repository (EPA, 2021a), </w:t>
      </w:r>
      <w:r w:rsidR="001E586A">
        <w:rPr>
          <w:rFonts w:ascii="Times New Roman" w:hAnsi="Times New Roman" w:cs="Times New Roman"/>
          <w:sz w:val="24"/>
          <w:szCs w:val="24"/>
        </w:rPr>
        <w:t>publicly</w:t>
      </w:r>
      <w:r>
        <w:rPr>
          <w:rFonts w:ascii="Times New Roman" w:hAnsi="Times New Roman" w:cs="Times New Roman"/>
          <w:sz w:val="24"/>
          <w:szCs w:val="24"/>
        </w:rPr>
        <w:t xml:space="preserve"> accessible using the o</w:t>
      </w:r>
      <w:r w:rsidR="00112AD3">
        <w:rPr>
          <w:rFonts w:ascii="Times New Roman" w:hAnsi="Times New Roman" w:cs="Times New Roman"/>
          <w:sz w:val="24"/>
          <w:szCs w:val="24"/>
        </w:rPr>
        <w:t>nline B</w:t>
      </w:r>
      <w:r w:rsidR="002F4DD0">
        <w:rPr>
          <w:rFonts w:ascii="Times New Roman" w:hAnsi="Times New Roman" w:cs="Times New Roman"/>
          <w:sz w:val="24"/>
          <w:szCs w:val="24"/>
        </w:rPr>
        <w:t>e</w:t>
      </w:r>
      <w:r w:rsidR="000577ED">
        <w:rPr>
          <w:rFonts w:ascii="Times New Roman" w:hAnsi="Times New Roman" w:cs="Times New Roman"/>
          <w:sz w:val="24"/>
          <w:szCs w:val="24"/>
        </w:rPr>
        <w:t xml:space="preserve">ach </w:t>
      </w:r>
      <w:r w:rsidR="00112AD3">
        <w:rPr>
          <w:rFonts w:ascii="Times New Roman" w:hAnsi="Times New Roman" w:cs="Times New Roman"/>
          <w:sz w:val="24"/>
          <w:szCs w:val="24"/>
        </w:rPr>
        <w:t>A</w:t>
      </w:r>
      <w:r w:rsidR="000577ED">
        <w:rPr>
          <w:rFonts w:ascii="Times New Roman" w:hAnsi="Times New Roman" w:cs="Times New Roman"/>
          <w:sz w:val="24"/>
          <w:szCs w:val="24"/>
        </w:rPr>
        <w:t xml:space="preserve">dvisory </w:t>
      </w:r>
      <w:r w:rsidR="00112AD3">
        <w:rPr>
          <w:rFonts w:ascii="Times New Roman" w:hAnsi="Times New Roman" w:cs="Times New Roman"/>
          <w:sz w:val="24"/>
          <w:szCs w:val="24"/>
        </w:rPr>
        <w:t>C</w:t>
      </w:r>
      <w:r w:rsidR="000577ED">
        <w:rPr>
          <w:rFonts w:ascii="Times New Roman" w:hAnsi="Times New Roman" w:cs="Times New Roman"/>
          <w:sz w:val="24"/>
          <w:szCs w:val="24"/>
        </w:rPr>
        <w:t xml:space="preserve">losing </w:t>
      </w:r>
      <w:r w:rsidR="00112AD3">
        <w:rPr>
          <w:rFonts w:ascii="Times New Roman" w:hAnsi="Times New Roman" w:cs="Times New Roman"/>
          <w:sz w:val="24"/>
          <w:szCs w:val="24"/>
        </w:rPr>
        <w:t>O</w:t>
      </w:r>
      <w:r w:rsidR="000577ED">
        <w:rPr>
          <w:rFonts w:ascii="Times New Roman" w:hAnsi="Times New Roman" w:cs="Times New Roman"/>
          <w:sz w:val="24"/>
          <w:szCs w:val="24"/>
        </w:rPr>
        <w:t xml:space="preserve">nline </w:t>
      </w:r>
      <w:r w:rsidR="00112AD3">
        <w:rPr>
          <w:rFonts w:ascii="Times New Roman" w:hAnsi="Times New Roman" w:cs="Times New Roman"/>
          <w:sz w:val="24"/>
          <w:szCs w:val="24"/>
        </w:rPr>
        <w:t>N</w:t>
      </w:r>
      <w:r w:rsidR="000577ED">
        <w:rPr>
          <w:rFonts w:ascii="Times New Roman" w:hAnsi="Times New Roman" w:cs="Times New Roman"/>
          <w:sz w:val="24"/>
          <w:szCs w:val="24"/>
        </w:rPr>
        <w:t>otification (BEACON)</w:t>
      </w:r>
      <w:r w:rsidR="00112AD3">
        <w:rPr>
          <w:rFonts w:ascii="Times New Roman" w:hAnsi="Times New Roman" w:cs="Times New Roman"/>
          <w:sz w:val="24"/>
          <w:szCs w:val="24"/>
        </w:rPr>
        <w:t xml:space="preserve"> tool (EPA, 2021b).</w:t>
      </w:r>
    </w:p>
    <w:p w14:paraId="3E4B7A85" w14:textId="1478FA1C" w:rsidR="008D2595" w:rsidRPr="00BE57F3" w:rsidRDefault="008D2595" w:rsidP="008D2595">
      <w:pPr>
        <w:pStyle w:val="Heading2"/>
        <w:rPr>
          <w:rFonts w:ascii="Times New Roman" w:hAnsi="Times New Roman" w:cs="Times New Roman"/>
          <w:b/>
          <w:color w:val="2E74B5" w:themeColor="accent1" w:themeShade="BF"/>
        </w:rPr>
      </w:pPr>
      <w:bookmarkStart w:id="111" w:name="_Toc64228866"/>
      <w:r w:rsidRPr="00BE57F3">
        <w:rPr>
          <w:rFonts w:ascii="Times New Roman" w:hAnsi="Times New Roman" w:cs="Times New Roman"/>
          <w:b/>
          <w:color w:val="2E74B5" w:themeColor="accent1" w:themeShade="BF"/>
        </w:rPr>
        <w:t>Water quality standards</w:t>
      </w:r>
      <w:commentRangeStart w:id="112"/>
      <w:commentRangeStart w:id="113"/>
      <w:ins w:id="114" w:author="Benjamin Meyer" w:date="2021-02-11T09:13:00Z">
        <w:r w:rsidR="00AC1751" w:rsidRPr="00415FC8">
          <w:rPr>
            <w:rFonts w:ascii="Times New Roman" w:eastAsia="Times New Roman" w:hAnsi="Times New Roman" w:cs="Times New Roman"/>
            <w:color w:val="000000"/>
            <w:sz w:val="24"/>
            <w:szCs w:val="24"/>
          </w:rPr>
          <w:t>.</w:t>
        </w:r>
      </w:ins>
      <w:commentRangeEnd w:id="112"/>
      <w:r w:rsidR="00AC1751" w:rsidRPr="00415FC8">
        <w:rPr>
          <w:rStyle w:val="CommentReference"/>
          <w:rFonts w:ascii="Times New Roman" w:hAnsi="Times New Roman" w:cs="Times New Roman"/>
          <w:sz w:val="24"/>
          <w:szCs w:val="24"/>
        </w:rPr>
        <w:commentReference w:id="112"/>
      </w:r>
      <w:commentRangeEnd w:id="113"/>
      <w:r w:rsidR="00AC1751">
        <w:rPr>
          <w:rStyle w:val="CommentReference"/>
        </w:rPr>
        <w:commentReference w:id="113"/>
      </w:r>
      <w:bookmarkEnd w:id="111"/>
    </w:p>
    <w:p w14:paraId="6A2BE7BE" w14:textId="3FE41AAE" w:rsidR="008A6237" w:rsidRDefault="008A6237" w:rsidP="008A6237">
      <w:pPr>
        <w:rPr>
          <w:rFonts w:ascii="Times New Roman" w:hAnsi="Times New Roman" w:cs="Times New Roman"/>
          <w:sz w:val="24"/>
          <w:szCs w:val="24"/>
        </w:rPr>
      </w:pPr>
      <w:bookmarkStart w:id="115" w:name="_Ref29890456"/>
      <w:bookmarkStart w:id="116" w:name="_Toc29282375"/>
      <w:ins w:id="117" w:author="Benjamin Meyer" w:date="2021-02-08T13:39:00Z">
        <w:r w:rsidRPr="00BE57F3">
          <w:rPr>
            <w:rFonts w:ascii="Times New Roman" w:hAnsi="Times New Roman" w:cs="Times New Roman"/>
            <w:sz w:val="24"/>
            <w:szCs w:val="24"/>
          </w:rPr>
          <w:t>Fecal coliform and enterococci</w:t>
        </w:r>
        <w:r>
          <w:rPr>
            <w:rFonts w:ascii="Times New Roman" w:hAnsi="Times New Roman" w:cs="Times New Roman"/>
            <w:sz w:val="24"/>
            <w:szCs w:val="24"/>
          </w:rPr>
          <w:t xml:space="preserve"> analyses</w:t>
        </w:r>
        <w:r w:rsidRPr="00BE57F3">
          <w:rPr>
            <w:rFonts w:ascii="Times New Roman" w:hAnsi="Times New Roman" w:cs="Times New Roman"/>
            <w:sz w:val="24"/>
            <w:szCs w:val="24"/>
          </w:rPr>
          <w:t xml:space="preserve"> results from the </w:t>
        </w:r>
        <w:r>
          <w:rPr>
            <w:rFonts w:ascii="Times New Roman" w:hAnsi="Times New Roman" w:cs="Times New Roman"/>
            <w:sz w:val="24"/>
            <w:szCs w:val="24"/>
          </w:rPr>
          <w:t>2020</w:t>
        </w:r>
        <w:r w:rsidRPr="00BE57F3">
          <w:rPr>
            <w:rFonts w:ascii="Times New Roman" w:hAnsi="Times New Roman" w:cs="Times New Roman"/>
            <w:sz w:val="24"/>
            <w:szCs w:val="24"/>
          </w:rPr>
          <w:t xml:space="preserve"> monitoring </w:t>
        </w:r>
        <w:r>
          <w:rPr>
            <w:rFonts w:ascii="Times New Roman" w:hAnsi="Times New Roman" w:cs="Times New Roman"/>
            <w:sz w:val="24"/>
            <w:szCs w:val="24"/>
          </w:rPr>
          <w:t>seasons</w:t>
        </w:r>
        <w:r w:rsidRPr="00BE57F3">
          <w:rPr>
            <w:rFonts w:ascii="Times New Roman" w:hAnsi="Times New Roman" w:cs="Times New Roman"/>
            <w:sz w:val="24"/>
            <w:szCs w:val="24"/>
          </w:rPr>
          <w:t xml:space="preserve"> were </w:t>
        </w:r>
        <w:r>
          <w:rPr>
            <w:rFonts w:ascii="Times New Roman" w:hAnsi="Times New Roman" w:cs="Times New Roman"/>
            <w:sz w:val="24"/>
            <w:szCs w:val="24"/>
          </w:rPr>
          <w:t>evaluated</w:t>
        </w:r>
        <w:r w:rsidRPr="00BE57F3">
          <w:rPr>
            <w:rFonts w:ascii="Times New Roman" w:hAnsi="Times New Roman" w:cs="Times New Roman"/>
            <w:sz w:val="24"/>
            <w:szCs w:val="24"/>
          </w:rPr>
          <w:t xml:space="preserve"> based on the </w:t>
        </w:r>
        <w:r>
          <w:rPr>
            <w:rFonts w:ascii="Times New Roman" w:hAnsi="Times New Roman" w:cs="Times New Roman"/>
            <w:sz w:val="24"/>
            <w:szCs w:val="24"/>
          </w:rPr>
          <w:t>Alaska W</w:t>
        </w:r>
        <w:r w:rsidRPr="00BE57F3">
          <w:rPr>
            <w:rFonts w:ascii="Times New Roman" w:hAnsi="Times New Roman" w:cs="Times New Roman"/>
            <w:sz w:val="24"/>
            <w:szCs w:val="24"/>
          </w:rPr>
          <w:t xml:space="preserve">ater </w:t>
        </w:r>
        <w:r>
          <w:rPr>
            <w:rFonts w:ascii="Times New Roman" w:hAnsi="Times New Roman" w:cs="Times New Roman"/>
            <w:sz w:val="24"/>
            <w:szCs w:val="24"/>
          </w:rPr>
          <w:t>Q</w:t>
        </w:r>
        <w:r w:rsidRPr="00BE57F3">
          <w:rPr>
            <w:rFonts w:ascii="Times New Roman" w:hAnsi="Times New Roman" w:cs="Times New Roman"/>
            <w:sz w:val="24"/>
            <w:szCs w:val="24"/>
          </w:rPr>
          <w:t xml:space="preserve">uality </w:t>
        </w:r>
        <w:r>
          <w:rPr>
            <w:rFonts w:ascii="Times New Roman" w:hAnsi="Times New Roman" w:cs="Times New Roman"/>
            <w:sz w:val="24"/>
            <w:szCs w:val="24"/>
          </w:rPr>
          <w:t>S</w:t>
        </w:r>
        <w:r w:rsidRPr="00BE57F3">
          <w:rPr>
            <w:rFonts w:ascii="Times New Roman" w:hAnsi="Times New Roman" w:cs="Times New Roman"/>
            <w:sz w:val="24"/>
            <w:szCs w:val="24"/>
          </w:rPr>
          <w:t>tandards for marine water</w:t>
        </w:r>
        <w:r w:rsidR="00281D85">
          <w:rPr>
            <w:rFonts w:ascii="Times New Roman" w:hAnsi="Times New Roman" w:cs="Times New Roman"/>
            <w:sz w:val="24"/>
            <w:szCs w:val="24"/>
          </w:rPr>
          <w:t xml:space="preserve"> (18 AAC 70 (14)) (</w:t>
        </w:r>
      </w:ins>
      <w:ins w:id="118" w:author="Benjamin Meyer" w:date="2021-02-14T18:59:00Z">
        <w:r w:rsidR="00281D85">
          <w:rPr>
            <w:rFonts w:ascii="Times New Roman" w:hAnsi="Times New Roman" w:cs="Times New Roman"/>
            <w:sz w:val="24"/>
            <w:szCs w:val="24"/>
          </w:rPr>
          <w:t>Appendix G</w:t>
        </w:r>
      </w:ins>
      <w:ins w:id="119" w:author="Benjamin Meyer" w:date="2021-02-08T13:39:00Z">
        <w:r>
          <w:rPr>
            <w:rFonts w:ascii="Times New Roman" w:hAnsi="Times New Roman" w:cs="Times New Roman"/>
            <w:sz w:val="24"/>
            <w:szCs w:val="24"/>
          </w:rPr>
          <w:t>)</w:t>
        </w:r>
        <w:r w:rsidRPr="00BE57F3">
          <w:rPr>
            <w:rFonts w:ascii="Times New Roman" w:hAnsi="Times New Roman" w:cs="Times New Roman"/>
            <w:sz w:val="24"/>
            <w:szCs w:val="24"/>
          </w:rPr>
          <w:t>.</w:t>
        </w:r>
        <w:r>
          <w:rPr>
            <w:rFonts w:ascii="Times New Roman" w:hAnsi="Times New Roman" w:cs="Times New Roman"/>
            <w:sz w:val="24"/>
            <w:szCs w:val="24"/>
          </w:rPr>
          <w:t xml:space="preserve"> </w:t>
        </w:r>
        <w:r w:rsidR="00470FD0">
          <w:rPr>
            <w:rFonts w:ascii="Times New Roman" w:hAnsi="Times New Roman" w:cs="Times New Roman"/>
            <w:sz w:val="24"/>
            <w:szCs w:val="24"/>
          </w:rPr>
          <w:t>Results were evaluated against</w:t>
        </w:r>
        <w:r>
          <w:rPr>
            <w:rFonts w:ascii="Times New Roman" w:hAnsi="Times New Roman" w:cs="Times New Roman"/>
            <w:sz w:val="24"/>
            <w:szCs w:val="24"/>
          </w:rPr>
          <w:t xml:space="preserve"> in-</w:t>
        </w:r>
        <w:r w:rsidR="00BC57DE">
          <w:rPr>
            <w:rFonts w:ascii="Times New Roman" w:hAnsi="Times New Roman" w:cs="Times New Roman"/>
            <w:sz w:val="24"/>
            <w:szCs w:val="24"/>
          </w:rPr>
          <w:t>season management criteria</w:t>
        </w:r>
        <w:r w:rsidR="00470FD0">
          <w:rPr>
            <w:rFonts w:ascii="Times New Roman" w:hAnsi="Times New Roman" w:cs="Times New Roman"/>
            <w:sz w:val="24"/>
            <w:szCs w:val="24"/>
          </w:rPr>
          <w:t>, as well as</w:t>
        </w:r>
        <w:r>
          <w:rPr>
            <w:rFonts w:ascii="Times New Roman" w:hAnsi="Times New Roman" w:cs="Times New Roman"/>
            <w:sz w:val="24"/>
            <w:szCs w:val="24"/>
          </w:rPr>
          <w:t xml:space="preserve"> </w:t>
        </w:r>
        <w:r w:rsidR="00470FD0">
          <w:rPr>
            <w:rFonts w:ascii="Times New Roman" w:hAnsi="Times New Roman" w:cs="Times New Roman"/>
            <w:sz w:val="24"/>
            <w:szCs w:val="24"/>
          </w:rPr>
          <w:t>pos</w:t>
        </w:r>
        <w:r w:rsidR="00BC57DE">
          <w:rPr>
            <w:rFonts w:ascii="Times New Roman" w:hAnsi="Times New Roman" w:cs="Times New Roman"/>
            <w:sz w:val="24"/>
            <w:szCs w:val="24"/>
          </w:rPr>
          <w:t>t-season retrospective criteria</w:t>
        </w:r>
        <w:r>
          <w:rPr>
            <w:rFonts w:ascii="Times New Roman" w:hAnsi="Times New Roman" w:cs="Times New Roman"/>
            <w:sz w:val="24"/>
            <w:szCs w:val="24"/>
          </w:rPr>
          <w:t>.</w:t>
        </w:r>
      </w:ins>
      <w:r w:rsidR="00CD63E0">
        <w:rPr>
          <w:rFonts w:ascii="Times New Roman" w:hAnsi="Times New Roman" w:cs="Times New Roman"/>
          <w:sz w:val="24"/>
          <w:szCs w:val="24"/>
        </w:rPr>
        <w:t xml:space="preserve"> </w:t>
      </w:r>
      <w:ins w:id="120" w:author="Benjamin Meyer" w:date="2021-02-12T09:56:00Z">
        <w:r w:rsidR="00695CD3">
          <w:rPr>
            <w:rFonts w:ascii="Times New Roman" w:hAnsi="Times New Roman" w:cs="Times New Roman"/>
            <w:sz w:val="24"/>
            <w:szCs w:val="24"/>
          </w:rPr>
          <w:t>W</w:t>
        </w:r>
      </w:ins>
      <w:ins w:id="121" w:author="Benjamin Meyer" w:date="2021-02-08T13:39:00Z">
        <w:r w:rsidR="00695CD3">
          <w:rPr>
            <w:rFonts w:ascii="Times New Roman" w:hAnsi="Times New Roman" w:cs="Times New Roman"/>
            <w:sz w:val="24"/>
            <w:szCs w:val="24"/>
          </w:rPr>
          <w:t>hen two sub-criteria are specified (i.e., geometric mean and 10% of samples in a season), both criteria must both be met or the site fails the standard.</w:t>
        </w:r>
      </w:ins>
    </w:p>
    <w:p w14:paraId="7C4B9918" w14:textId="433D7F67" w:rsidR="00695CD3" w:rsidRDefault="00695CD3" w:rsidP="008A6237">
      <w:pPr>
        <w:rPr>
          <w:rFonts w:ascii="Times New Roman" w:hAnsi="Times New Roman" w:cs="Times New Roman"/>
          <w:sz w:val="24"/>
          <w:szCs w:val="24"/>
        </w:rPr>
      </w:pPr>
    </w:p>
    <w:p w14:paraId="294D795F" w14:textId="77777777" w:rsidR="00695CD3" w:rsidRDefault="00695CD3" w:rsidP="008A6237">
      <w:pPr>
        <w:rPr>
          <w:ins w:id="122" w:author="Benjamin Meyer" w:date="2021-02-08T13:39:00Z"/>
          <w:rFonts w:ascii="Times New Roman" w:hAnsi="Times New Roman" w:cs="Times New Roman"/>
          <w:sz w:val="24"/>
          <w:szCs w:val="24"/>
        </w:rPr>
      </w:pPr>
    </w:p>
    <w:p w14:paraId="31664BA7" w14:textId="7210B483" w:rsidR="008A6237" w:rsidRDefault="00CD63E0" w:rsidP="008A6237">
      <w:pPr>
        <w:rPr>
          <w:ins w:id="123" w:author="Benjamin Meyer" w:date="2021-02-08T13:39:00Z"/>
          <w:rFonts w:ascii="Times New Roman" w:hAnsi="Times New Roman" w:cs="Times New Roman"/>
          <w:sz w:val="24"/>
          <w:szCs w:val="24"/>
        </w:rPr>
      </w:pPr>
      <w:ins w:id="124" w:author="Benjamin Meyer" w:date="2021-02-13T13:34:00Z">
        <w:r>
          <w:rPr>
            <w:rFonts w:ascii="Times New Roman" w:hAnsi="Times New Roman" w:cs="Times New Roman"/>
            <w:sz w:val="24"/>
            <w:szCs w:val="24"/>
          </w:rPr>
          <w:t xml:space="preserve">When </w:t>
        </w:r>
      </w:ins>
      <w:ins w:id="125" w:author="Benjamin Meyer" w:date="2021-02-14T20:54:00Z">
        <w:r w:rsidR="00A96CE3">
          <w:rPr>
            <w:rFonts w:ascii="Times New Roman" w:hAnsi="Times New Roman" w:cs="Times New Roman"/>
            <w:sz w:val="24"/>
            <w:szCs w:val="24"/>
          </w:rPr>
          <w:t xml:space="preserve">in-season </w:t>
        </w:r>
      </w:ins>
      <w:ins w:id="126" w:author="Benjamin Meyer" w:date="2021-02-13T13:34:00Z">
        <w:r>
          <w:rPr>
            <w:rFonts w:ascii="Times New Roman" w:hAnsi="Times New Roman" w:cs="Times New Roman"/>
            <w:sz w:val="24"/>
            <w:szCs w:val="24"/>
          </w:rPr>
          <w:t>geometric mean values are calculated, a</w:t>
        </w:r>
      </w:ins>
      <w:ins w:id="127" w:author="Benjamin Meyer" w:date="2021-02-08T13:39:00Z">
        <w:r w:rsidR="008A6237">
          <w:rPr>
            <w:rFonts w:ascii="Times New Roman" w:hAnsi="Times New Roman" w:cs="Times New Roman"/>
            <w:sz w:val="24"/>
            <w:szCs w:val="24"/>
          </w:rPr>
          <w:t xml:space="preserve"> minimum of five samples</w:t>
        </w:r>
      </w:ins>
      <w:ins w:id="128" w:author="Benjamin Meyer" w:date="2021-02-11T07:29:00Z">
        <w:r w:rsidR="00FB673E">
          <w:rPr>
            <w:rFonts w:ascii="Times New Roman" w:hAnsi="Times New Roman" w:cs="Times New Roman"/>
            <w:sz w:val="24"/>
            <w:szCs w:val="24"/>
          </w:rPr>
          <w:t xml:space="preserve"> spaced over thirty days</w:t>
        </w:r>
      </w:ins>
      <w:ins w:id="129" w:author="Benjamin Meyer" w:date="2021-02-08T13:39:00Z">
        <w:r w:rsidR="00A96CE3">
          <w:rPr>
            <w:rFonts w:ascii="Times New Roman" w:hAnsi="Times New Roman" w:cs="Times New Roman"/>
            <w:sz w:val="24"/>
            <w:szCs w:val="24"/>
          </w:rPr>
          <w:t xml:space="preserve"> were used</w:t>
        </w:r>
        <w:r w:rsidR="009B5879">
          <w:rPr>
            <w:rFonts w:ascii="Times New Roman" w:hAnsi="Times New Roman" w:cs="Times New Roman"/>
            <w:sz w:val="24"/>
            <w:szCs w:val="24"/>
          </w:rPr>
          <w:t>.</w:t>
        </w:r>
        <w:r w:rsidR="008A6237">
          <w:rPr>
            <w:rFonts w:ascii="Times New Roman" w:hAnsi="Times New Roman" w:cs="Times New Roman"/>
            <w:sz w:val="24"/>
            <w:szCs w:val="24"/>
          </w:rPr>
          <w:t xml:space="preserve"> </w:t>
        </w:r>
      </w:ins>
    </w:p>
    <w:p w14:paraId="3C710129" w14:textId="77777777" w:rsidR="008A6237" w:rsidRDefault="008A6237" w:rsidP="008A6237">
      <w:pPr>
        <w:rPr>
          <w:ins w:id="130" w:author="Benjamin Meyer" w:date="2021-02-08T13:39:00Z"/>
          <w:rFonts w:ascii="Times New Roman" w:hAnsi="Times New Roman" w:cs="Times New Roman"/>
          <w:sz w:val="24"/>
          <w:szCs w:val="24"/>
        </w:rPr>
      </w:pPr>
    </w:p>
    <w:p w14:paraId="56466446" w14:textId="5ACA30EF" w:rsidR="008A6237" w:rsidRDefault="008A6237" w:rsidP="008A6237">
      <w:pPr>
        <w:rPr>
          <w:ins w:id="131" w:author="Benjamin Meyer" w:date="2021-02-08T13:39:00Z"/>
          <w:rFonts w:ascii="Times New Roman" w:hAnsi="Times New Roman" w:cs="Times New Roman"/>
          <w:sz w:val="24"/>
          <w:szCs w:val="24"/>
        </w:rPr>
      </w:pPr>
      <w:ins w:id="132" w:author="Benjamin Meyer" w:date="2021-02-08T13:39:00Z">
        <w:r>
          <w:rPr>
            <w:rFonts w:ascii="Times New Roman" w:hAnsi="Times New Roman" w:cs="Times New Roman"/>
            <w:sz w:val="24"/>
            <w:szCs w:val="24"/>
          </w:rPr>
          <w:t xml:space="preserve">Results were evaluated </w:t>
        </w:r>
      </w:ins>
      <w:ins w:id="133" w:author="Benjamin Meyer" w:date="2021-02-13T13:35:00Z">
        <w:r w:rsidR="00CD63E0">
          <w:rPr>
            <w:rFonts w:ascii="Times New Roman" w:hAnsi="Times New Roman" w:cs="Times New Roman"/>
            <w:sz w:val="24"/>
            <w:szCs w:val="24"/>
          </w:rPr>
          <w:t xml:space="preserve">in the context of </w:t>
        </w:r>
      </w:ins>
      <w:ins w:id="134" w:author="Benjamin Meyer" w:date="2021-02-13T13:36:00Z">
        <w:r w:rsidR="00CD63E0">
          <w:rPr>
            <w:rFonts w:ascii="Times New Roman" w:hAnsi="Times New Roman" w:cs="Times New Roman"/>
            <w:sz w:val="24"/>
            <w:szCs w:val="24"/>
          </w:rPr>
          <w:t>(18 AAC 70 (14)) water quality standards as follows</w:t>
        </w:r>
      </w:ins>
      <w:ins w:id="135" w:author="Benjamin Meyer" w:date="2021-02-08T13:39:00Z">
        <w:r>
          <w:rPr>
            <w:rFonts w:ascii="Times New Roman" w:hAnsi="Times New Roman" w:cs="Times New Roman"/>
            <w:sz w:val="24"/>
            <w:szCs w:val="24"/>
          </w:rPr>
          <w:t>:</w:t>
        </w:r>
      </w:ins>
    </w:p>
    <w:p w14:paraId="6581BE39" w14:textId="77777777" w:rsidR="008A6237" w:rsidRDefault="008A6237" w:rsidP="008A6237">
      <w:pPr>
        <w:rPr>
          <w:ins w:id="136" w:author="Benjamin Meyer" w:date="2021-02-08T13:39:00Z"/>
          <w:rFonts w:ascii="Times New Roman" w:hAnsi="Times New Roman" w:cs="Times New Roman"/>
          <w:sz w:val="24"/>
          <w:szCs w:val="24"/>
        </w:rPr>
      </w:pPr>
    </w:p>
    <w:p w14:paraId="3D6B8705" w14:textId="77777777" w:rsidR="008A6237" w:rsidRPr="0065389D" w:rsidRDefault="008A6237" w:rsidP="008A6237">
      <w:pPr>
        <w:rPr>
          <w:ins w:id="137" w:author="Benjamin Meyer" w:date="2021-02-08T13:39:00Z"/>
          <w:rFonts w:ascii="Times New Roman" w:hAnsi="Times New Roman" w:cs="Times New Roman"/>
          <w:sz w:val="24"/>
          <w:szCs w:val="24"/>
        </w:rPr>
      </w:pPr>
      <w:ins w:id="138" w:author="Benjamin Meyer" w:date="2021-02-08T13:39:00Z">
        <w:r>
          <w:rPr>
            <w:rFonts w:ascii="Times New Roman" w:hAnsi="Times New Roman" w:cs="Times New Roman"/>
            <w:i/>
            <w:sz w:val="24"/>
            <w:szCs w:val="24"/>
          </w:rPr>
          <w:t>Fecal coliform</w:t>
        </w:r>
      </w:ins>
    </w:p>
    <w:p w14:paraId="61279D63" w14:textId="77777777" w:rsidR="008A6237" w:rsidRDefault="008A6237" w:rsidP="008A6237">
      <w:pPr>
        <w:rPr>
          <w:ins w:id="139" w:author="Benjamin Meyer" w:date="2021-02-08T13:39:00Z"/>
          <w:rFonts w:ascii="Times New Roman" w:hAnsi="Times New Roman" w:cs="Times New Roman"/>
          <w:sz w:val="24"/>
          <w:szCs w:val="24"/>
        </w:rPr>
      </w:pPr>
      <w:ins w:id="140" w:author="Benjamin Meyer" w:date="2021-02-08T13:39:00Z">
        <w:r>
          <w:rPr>
            <w:rFonts w:ascii="Times New Roman" w:hAnsi="Times New Roman" w:cs="Times New Roman"/>
            <w:sz w:val="24"/>
            <w:szCs w:val="24"/>
          </w:rPr>
          <w:t>Fecal coliform exceedances were</w:t>
        </w:r>
        <w:r w:rsidRPr="00BE57F3">
          <w:rPr>
            <w:rFonts w:ascii="Times New Roman" w:hAnsi="Times New Roman" w:cs="Times New Roman"/>
            <w:sz w:val="24"/>
            <w:szCs w:val="24"/>
          </w:rPr>
          <w:t xml:space="preserve"> determined </w:t>
        </w:r>
        <w:r>
          <w:rPr>
            <w:rFonts w:ascii="Times New Roman" w:hAnsi="Times New Roman" w:cs="Times New Roman"/>
            <w:sz w:val="24"/>
            <w:szCs w:val="24"/>
          </w:rPr>
          <w:t>based on standards set for:</w:t>
        </w:r>
      </w:ins>
    </w:p>
    <w:p w14:paraId="47CDBF3F" w14:textId="77777777" w:rsidR="008A6237" w:rsidRDefault="008A6237" w:rsidP="008A6237">
      <w:pPr>
        <w:rPr>
          <w:ins w:id="141" w:author="Benjamin Meyer" w:date="2021-02-08T13:39:00Z"/>
          <w:rFonts w:ascii="Times New Roman" w:hAnsi="Times New Roman" w:cs="Times New Roman"/>
          <w:sz w:val="24"/>
          <w:szCs w:val="24"/>
        </w:rPr>
      </w:pPr>
    </w:p>
    <w:p w14:paraId="3B2EBD63" w14:textId="36474514" w:rsidR="008A6237" w:rsidRDefault="008A6237" w:rsidP="008A6237">
      <w:pPr>
        <w:pStyle w:val="ListParagraph"/>
        <w:numPr>
          <w:ilvl w:val="0"/>
          <w:numId w:val="17"/>
        </w:numPr>
        <w:rPr>
          <w:ins w:id="142" w:author="Benjamin Meyer" w:date="2021-02-08T13:39:00Z"/>
          <w:rFonts w:ascii="Times New Roman" w:hAnsi="Times New Roman" w:cs="Times New Roman"/>
          <w:sz w:val="24"/>
          <w:szCs w:val="24"/>
        </w:rPr>
      </w:pPr>
      <w:ins w:id="143" w:author="Benjamin Meyer" w:date="2021-02-08T13:39:00Z">
        <w:r>
          <w:rPr>
            <w:rFonts w:ascii="Times New Roman" w:hAnsi="Times New Roman" w:cs="Times New Roman"/>
            <w:sz w:val="24"/>
            <w:szCs w:val="24"/>
          </w:rPr>
          <w:t>S</w:t>
        </w:r>
        <w:r w:rsidRPr="00966473">
          <w:rPr>
            <w:rFonts w:ascii="Times New Roman" w:hAnsi="Times New Roman" w:cs="Times New Roman"/>
            <w:sz w:val="24"/>
            <w:szCs w:val="24"/>
          </w:rPr>
          <w:t xml:space="preserve">econdary water recreation </w:t>
        </w:r>
      </w:ins>
      <w:ins w:id="144" w:author="Benjamin Meyer" w:date="2021-02-13T09:07:00Z">
        <w:r w:rsidR="00244B11">
          <w:rPr>
            <w:rFonts w:ascii="Times New Roman" w:hAnsi="Times New Roman" w:cs="Times New Roman"/>
            <w:sz w:val="24"/>
            <w:szCs w:val="24"/>
          </w:rPr>
          <w:t>(18 AAC 70 (14</w:t>
        </w:r>
      </w:ins>
      <w:ins w:id="145" w:author="Benjamin Meyer" w:date="2021-02-13T09:08:00Z">
        <w:r w:rsidR="00244B11">
          <w:rPr>
            <w:rFonts w:ascii="Times New Roman" w:hAnsi="Times New Roman" w:cs="Times New Roman"/>
            <w:sz w:val="24"/>
            <w:szCs w:val="24"/>
          </w:rPr>
          <w:t>)(B)(ii))</w:t>
        </w:r>
      </w:ins>
    </w:p>
    <w:p w14:paraId="0B244F37" w14:textId="77777777" w:rsidR="008A6237" w:rsidRDefault="008A6237" w:rsidP="008A6237">
      <w:pPr>
        <w:pStyle w:val="ListParagraph"/>
        <w:numPr>
          <w:ilvl w:val="1"/>
          <w:numId w:val="17"/>
        </w:numPr>
        <w:rPr>
          <w:ins w:id="146" w:author="Benjamin Meyer" w:date="2021-02-08T13:39:00Z"/>
          <w:rFonts w:ascii="Times New Roman" w:hAnsi="Times New Roman" w:cs="Times New Roman"/>
          <w:sz w:val="24"/>
          <w:szCs w:val="24"/>
        </w:rPr>
      </w:pPr>
      <w:ins w:id="147" w:author="Benjamin Meyer" w:date="2021-02-08T13:39:00Z">
        <w:r w:rsidRPr="00966473">
          <w:rPr>
            <w:rFonts w:ascii="Times New Roman" w:hAnsi="Times New Roman" w:cs="Times New Roman"/>
            <w:sz w:val="24"/>
            <w:szCs w:val="24"/>
          </w:rPr>
          <w:t xml:space="preserve">In-season exceedances for secondary contact recreation were identified when </w:t>
        </w:r>
      </w:ins>
    </w:p>
    <w:p w14:paraId="0AFFB911" w14:textId="77777777" w:rsidR="008A6237" w:rsidRDefault="008A6237" w:rsidP="008A6237">
      <w:pPr>
        <w:pStyle w:val="ListParagraph"/>
        <w:numPr>
          <w:ilvl w:val="2"/>
          <w:numId w:val="17"/>
        </w:numPr>
        <w:rPr>
          <w:ins w:id="148" w:author="Benjamin Meyer" w:date="2021-02-08T13:39:00Z"/>
          <w:rFonts w:ascii="Times New Roman" w:hAnsi="Times New Roman" w:cs="Times New Roman"/>
          <w:sz w:val="24"/>
          <w:szCs w:val="24"/>
        </w:rPr>
      </w:pPr>
      <w:ins w:id="149" w:author="Benjamin Meyer" w:date="2021-02-08T13:39:00Z">
        <w:r>
          <w:rPr>
            <w:rFonts w:ascii="Times New Roman" w:hAnsi="Times New Roman" w:cs="Times New Roman"/>
            <w:sz w:val="24"/>
            <w:szCs w:val="24"/>
          </w:rPr>
          <w:t>I</w:t>
        </w:r>
        <w:r w:rsidRPr="00966473">
          <w:rPr>
            <w:rFonts w:ascii="Times New Roman" w:hAnsi="Times New Roman" w:cs="Times New Roman"/>
            <w:sz w:val="24"/>
            <w:szCs w:val="24"/>
          </w:rPr>
          <w:t xml:space="preserve">ndividual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exceeded 400 CFU/100 mL, or </w:t>
        </w:r>
      </w:ins>
    </w:p>
    <w:p w14:paraId="0F6B6A9D" w14:textId="77777777" w:rsidR="008A6237" w:rsidRDefault="008A6237" w:rsidP="008A6237">
      <w:pPr>
        <w:pStyle w:val="ListParagraph"/>
        <w:numPr>
          <w:ilvl w:val="2"/>
          <w:numId w:val="17"/>
        </w:numPr>
        <w:rPr>
          <w:ins w:id="150" w:author="Benjamin Meyer" w:date="2021-02-08T13:39:00Z"/>
          <w:rFonts w:ascii="Times New Roman" w:hAnsi="Times New Roman" w:cs="Times New Roman"/>
          <w:sz w:val="24"/>
          <w:szCs w:val="24"/>
        </w:rPr>
      </w:pPr>
      <w:ins w:id="151" w:author="Benjamin Meyer" w:date="2021-02-08T13:39:00Z">
        <w:r>
          <w:rPr>
            <w:rFonts w:ascii="Times New Roman" w:hAnsi="Times New Roman" w:cs="Times New Roman"/>
            <w:sz w:val="24"/>
            <w:szCs w:val="24"/>
          </w:rPr>
          <w:t>T</w:t>
        </w:r>
        <w:r w:rsidRPr="00966473">
          <w:rPr>
            <w:rFonts w:ascii="Times New Roman" w:hAnsi="Times New Roman" w:cs="Times New Roman"/>
            <w:sz w:val="24"/>
            <w:szCs w:val="24"/>
          </w:rPr>
          <w:t>he geometric mean of</w:t>
        </w:r>
        <w:r>
          <w:rPr>
            <w:rFonts w:ascii="Times New Roman" w:hAnsi="Times New Roman" w:cs="Times New Roman"/>
            <w:sz w:val="24"/>
            <w:szCs w:val="24"/>
          </w:rPr>
          <w:t xml:space="preserve"> fecal coliform</w:t>
        </w:r>
        <w:r w:rsidRPr="00966473">
          <w:rPr>
            <w:rFonts w:ascii="Times New Roman" w:hAnsi="Times New Roman" w:cs="Times New Roman"/>
            <w:sz w:val="24"/>
            <w:szCs w:val="24"/>
          </w:rPr>
          <w:t xml:space="preserve"> samples exceeded 200 CFU/100 mL over a 30 day period.</w:t>
        </w:r>
      </w:ins>
    </w:p>
    <w:p w14:paraId="26E5CDAC" w14:textId="6E868BE0" w:rsidR="008A6237" w:rsidRPr="00415FC8" w:rsidRDefault="008A6237" w:rsidP="008A6237">
      <w:pPr>
        <w:pStyle w:val="ListParagraph"/>
        <w:numPr>
          <w:ilvl w:val="1"/>
          <w:numId w:val="17"/>
        </w:numPr>
        <w:rPr>
          <w:ins w:id="152" w:author="Benjamin Meyer" w:date="2021-02-08T13:39:00Z"/>
          <w:rFonts w:ascii="Times New Roman" w:hAnsi="Times New Roman" w:cs="Times New Roman"/>
          <w:sz w:val="24"/>
          <w:szCs w:val="24"/>
        </w:rPr>
      </w:pPr>
      <w:ins w:id="153" w:author="Benjamin Meyer" w:date="2021-02-08T13:39:00Z">
        <w:r>
          <w:rPr>
            <w:rFonts w:ascii="Times New Roman" w:hAnsi="Times New Roman" w:cs="Times New Roman"/>
            <w:sz w:val="24"/>
            <w:szCs w:val="24"/>
          </w:rPr>
          <w:t>Post-season s</w:t>
        </w:r>
        <w:r w:rsidRPr="00966473">
          <w:rPr>
            <w:rFonts w:ascii="Times New Roman" w:hAnsi="Times New Roman" w:cs="Times New Roman"/>
            <w:sz w:val="24"/>
            <w:szCs w:val="24"/>
          </w:rPr>
          <w:t>ite exceeda</w:t>
        </w:r>
        <w:r w:rsidR="009B5879">
          <w:rPr>
            <w:rFonts w:ascii="Times New Roman" w:hAnsi="Times New Roman" w:cs="Times New Roman"/>
            <w:sz w:val="24"/>
            <w:szCs w:val="24"/>
          </w:rPr>
          <w:t>nces were identified</w:t>
        </w:r>
        <w:r w:rsidRPr="00966473">
          <w:rPr>
            <w:rFonts w:ascii="Times New Roman" w:hAnsi="Times New Roman" w:cs="Times New Roman"/>
            <w:sz w:val="24"/>
            <w:szCs w:val="24"/>
          </w:rPr>
          <w:t xml:space="preserve"> if 10% of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w:t>
        </w:r>
      </w:ins>
      <w:ins w:id="154" w:author="Benjamin Meyer" w:date="2021-02-12T10:07:00Z">
        <w:r w:rsidR="009B5879">
          <w:rPr>
            <w:rFonts w:ascii="Times New Roman" w:hAnsi="Times New Roman" w:cs="Times New Roman"/>
            <w:sz w:val="24"/>
            <w:szCs w:val="24"/>
          </w:rPr>
          <w:t xml:space="preserve">from </w:t>
        </w:r>
        <w:r w:rsidR="009B5879" w:rsidRPr="00415FC8">
          <w:rPr>
            <w:rFonts w:ascii="Times New Roman" w:hAnsi="Times New Roman" w:cs="Times New Roman"/>
            <w:sz w:val="24"/>
            <w:szCs w:val="24"/>
          </w:rPr>
          <w:t xml:space="preserve">the entire season </w:t>
        </w:r>
      </w:ins>
      <w:ins w:id="155" w:author="Benjamin Meyer" w:date="2021-02-08T13:39:00Z">
        <w:r w:rsidRPr="00415FC8">
          <w:rPr>
            <w:rFonts w:ascii="Times New Roman" w:hAnsi="Times New Roman" w:cs="Times New Roman"/>
            <w:sz w:val="24"/>
            <w:szCs w:val="24"/>
          </w:rPr>
          <w:t>exceeded 400 CFU/100 mL.</w:t>
        </w:r>
      </w:ins>
    </w:p>
    <w:p w14:paraId="591001A5" w14:textId="1E4DD9F0" w:rsidR="008A6237" w:rsidRPr="00415FC8" w:rsidRDefault="008A6237" w:rsidP="008A6237">
      <w:pPr>
        <w:pStyle w:val="ListParagraph"/>
        <w:numPr>
          <w:ilvl w:val="0"/>
          <w:numId w:val="17"/>
        </w:numPr>
        <w:rPr>
          <w:ins w:id="156" w:author="Benjamin Meyer" w:date="2021-02-08T13:39:00Z"/>
          <w:rFonts w:ascii="Times New Roman" w:hAnsi="Times New Roman" w:cs="Times New Roman"/>
          <w:sz w:val="24"/>
          <w:szCs w:val="24"/>
        </w:rPr>
      </w:pPr>
      <w:ins w:id="157" w:author="Benjamin Meyer" w:date="2021-02-08T13:39:00Z">
        <w:r w:rsidRPr="00415FC8">
          <w:rPr>
            <w:rFonts w:ascii="Times New Roman" w:hAnsi="Times New Roman" w:cs="Times New Roman"/>
            <w:sz w:val="24"/>
            <w:szCs w:val="24"/>
          </w:rPr>
          <w:t>Harvesting raw aquatic life for consumption</w:t>
        </w:r>
      </w:ins>
      <w:ins w:id="158" w:author="Benjamin Meyer" w:date="2021-02-13T09:09:00Z">
        <w:r w:rsidR="00A37F71" w:rsidRPr="00415FC8">
          <w:rPr>
            <w:rFonts w:ascii="Times New Roman" w:hAnsi="Times New Roman" w:cs="Times New Roman"/>
            <w:sz w:val="24"/>
            <w:szCs w:val="24"/>
          </w:rPr>
          <w:t xml:space="preserve"> (18 AAC 70 (14)(D))</w:t>
        </w:r>
      </w:ins>
    </w:p>
    <w:p w14:paraId="561BFFB1" w14:textId="77777777" w:rsidR="008A6237" w:rsidRPr="00415FC8" w:rsidRDefault="008A6237" w:rsidP="008A6237">
      <w:pPr>
        <w:pStyle w:val="ListParagraph"/>
        <w:numPr>
          <w:ilvl w:val="1"/>
          <w:numId w:val="17"/>
        </w:numPr>
        <w:rPr>
          <w:ins w:id="159" w:author="Benjamin Meyer" w:date="2021-02-08T13:39:00Z"/>
          <w:rFonts w:ascii="Times New Roman" w:hAnsi="Times New Roman" w:cs="Times New Roman"/>
          <w:sz w:val="24"/>
          <w:szCs w:val="24"/>
        </w:rPr>
      </w:pPr>
      <w:ins w:id="160" w:author="Benjamin Meyer" w:date="2021-02-08T13:39:00Z">
        <w:r w:rsidRPr="00415FC8">
          <w:rPr>
            <w:rFonts w:ascii="Times New Roman" w:hAnsi="Times New Roman" w:cs="Times New Roman"/>
            <w:sz w:val="24"/>
            <w:szCs w:val="24"/>
          </w:rPr>
          <w:t>In-season exceedances for harvesting raw aquatic life for consumption were identified when</w:t>
        </w:r>
      </w:ins>
    </w:p>
    <w:p w14:paraId="587C9225" w14:textId="34501AD5" w:rsidR="008A6237" w:rsidRPr="00415FC8" w:rsidRDefault="008A6237" w:rsidP="00005AF2">
      <w:pPr>
        <w:pStyle w:val="ListParagraph"/>
        <w:numPr>
          <w:ilvl w:val="2"/>
          <w:numId w:val="17"/>
        </w:numPr>
        <w:rPr>
          <w:ins w:id="161" w:author="Benjamin Meyer" w:date="2021-02-08T13:39:00Z"/>
          <w:rFonts w:ascii="Times New Roman" w:hAnsi="Times New Roman" w:cs="Times New Roman"/>
          <w:sz w:val="24"/>
          <w:szCs w:val="24"/>
        </w:rPr>
      </w:pPr>
      <w:ins w:id="162" w:author="Benjamin Meyer" w:date="2021-02-08T13:39:00Z">
        <w:r w:rsidRPr="00415FC8">
          <w:rPr>
            <w:rFonts w:ascii="Times New Roman" w:hAnsi="Times New Roman" w:cs="Times New Roman"/>
            <w:sz w:val="24"/>
            <w:szCs w:val="24"/>
          </w:rPr>
          <w:t>Individual fecal coliform samples exceeded 31 CFU/100 mL</w:t>
        </w:r>
      </w:ins>
    </w:p>
    <w:p w14:paraId="1B60A909" w14:textId="77777777" w:rsidR="008A6237" w:rsidRPr="00415FC8" w:rsidRDefault="008A6237" w:rsidP="008A6237">
      <w:pPr>
        <w:pStyle w:val="ListParagraph"/>
        <w:numPr>
          <w:ilvl w:val="1"/>
          <w:numId w:val="17"/>
        </w:numPr>
        <w:rPr>
          <w:ins w:id="163" w:author="Benjamin Meyer" w:date="2021-02-08T13:42:00Z"/>
          <w:rFonts w:ascii="Times New Roman" w:hAnsi="Times New Roman" w:cs="Times New Roman"/>
          <w:sz w:val="24"/>
          <w:szCs w:val="24"/>
        </w:rPr>
      </w:pPr>
      <w:ins w:id="164" w:author="Benjamin Meyer" w:date="2021-02-08T13:39:00Z">
        <w:r w:rsidRPr="00415FC8">
          <w:rPr>
            <w:rFonts w:ascii="Times New Roman" w:hAnsi="Times New Roman" w:cs="Times New Roman"/>
            <w:sz w:val="24"/>
            <w:szCs w:val="24"/>
          </w:rPr>
          <w:t>Post-season site exceedances were identified when</w:t>
        </w:r>
      </w:ins>
    </w:p>
    <w:p w14:paraId="3DFF87DB" w14:textId="4234E751" w:rsidR="008A6237" w:rsidRPr="00415FC8" w:rsidRDefault="008A6237" w:rsidP="009B5879">
      <w:pPr>
        <w:pStyle w:val="ListParagraph"/>
        <w:numPr>
          <w:ilvl w:val="2"/>
          <w:numId w:val="17"/>
        </w:numPr>
        <w:rPr>
          <w:ins w:id="165" w:author="Benjamin Meyer" w:date="2021-02-08T13:39:00Z"/>
          <w:rFonts w:ascii="Times New Roman" w:hAnsi="Times New Roman" w:cs="Times New Roman"/>
          <w:sz w:val="24"/>
          <w:szCs w:val="24"/>
        </w:rPr>
      </w:pPr>
      <w:ins w:id="166" w:author="Benjamin Meyer" w:date="2021-02-08T13:39:00Z">
        <w:r w:rsidRPr="00415FC8">
          <w:rPr>
            <w:rFonts w:ascii="Times New Roman" w:hAnsi="Times New Roman" w:cs="Times New Roman"/>
            <w:sz w:val="24"/>
            <w:szCs w:val="24"/>
          </w:rPr>
          <w:t>10% of fecal coliform samples</w:t>
        </w:r>
      </w:ins>
      <w:ins w:id="167" w:author="Benjamin Meyer" w:date="2021-02-08T13:43:00Z">
        <w:r w:rsidR="005E3838" w:rsidRPr="00415FC8">
          <w:rPr>
            <w:rFonts w:ascii="Times New Roman" w:hAnsi="Times New Roman" w:cs="Times New Roman"/>
            <w:sz w:val="24"/>
            <w:szCs w:val="24"/>
          </w:rPr>
          <w:t xml:space="preserve"> from season</w:t>
        </w:r>
      </w:ins>
      <w:ins w:id="168" w:author="Benjamin Meyer" w:date="2021-02-08T13:39:00Z">
        <w:r w:rsidRPr="00415FC8">
          <w:rPr>
            <w:rFonts w:ascii="Times New Roman" w:hAnsi="Times New Roman" w:cs="Times New Roman"/>
            <w:sz w:val="24"/>
            <w:szCs w:val="24"/>
          </w:rPr>
          <w:t xml:space="preserve"> exceeded 31 CFU/100 mL</w:t>
        </w:r>
        <w:r w:rsidR="00005AF2" w:rsidRPr="00415FC8">
          <w:rPr>
            <w:rFonts w:ascii="Times New Roman" w:hAnsi="Times New Roman" w:cs="Times New Roman"/>
            <w:sz w:val="24"/>
            <w:szCs w:val="24"/>
          </w:rPr>
          <w:t>, or</w:t>
        </w:r>
      </w:ins>
    </w:p>
    <w:p w14:paraId="25B5B580" w14:textId="772BF7CD" w:rsidR="00005AF2" w:rsidRPr="00415FC8" w:rsidRDefault="00005AF2" w:rsidP="009B5879">
      <w:pPr>
        <w:pStyle w:val="ListParagraph"/>
        <w:numPr>
          <w:ilvl w:val="2"/>
          <w:numId w:val="17"/>
        </w:numPr>
        <w:rPr>
          <w:ins w:id="169" w:author="Benjamin Meyer" w:date="2021-02-08T13:39:00Z"/>
          <w:rFonts w:ascii="Times New Roman" w:hAnsi="Times New Roman" w:cs="Times New Roman"/>
          <w:sz w:val="24"/>
          <w:szCs w:val="24"/>
        </w:rPr>
      </w:pPr>
      <w:ins w:id="170" w:author="Benjamin Meyer" w:date="2021-02-08T13:43:00Z">
        <w:r w:rsidRPr="00415FC8">
          <w:rPr>
            <w:rFonts w:ascii="Times New Roman" w:hAnsi="Times New Roman" w:cs="Times New Roman"/>
            <w:sz w:val="24"/>
            <w:szCs w:val="24"/>
          </w:rPr>
          <w:t>The geometric mean of fecal coliform samples</w:t>
        </w:r>
      </w:ins>
      <w:ins w:id="171" w:author="Benjamin Meyer" w:date="2021-02-08T13:44:00Z">
        <w:r w:rsidR="005E3838" w:rsidRPr="00415FC8">
          <w:rPr>
            <w:rFonts w:ascii="Times New Roman" w:hAnsi="Times New Roman" w:cs="Times New Roman"/>
            <w:sz w:val="24"/>
            <w:szCs w:val="24"/>
          </w:rPr>
          <w:t xml:space="preserve"> from the season</w:t>
        </w:r>
      </w:ins>
      <w:ins w:id="172" w:author="Benjamin Meyer" w:date="2021-02-08T13:43:00Z">
        <w:r w:rsidRPr="00415FC8">
          <w:rPr>
            <w:rFonts w:ascii="Times New Roman" w:hAnsi="Times New Roman" w:cs="Times New Roman"/>
            <w:sz w:val="24"/>
            <w:szCs w:val="24"/>
          </w:rPr>
          <w:t xml:space="preserve"> exceeded 14 CFU/100 m</w:t>
        </w:r>
      </w:ins>
      <w:ins w:id="173" w:author="Benjamin Meyer" w:date="2021-02-08T13:44:00Z">
        <w:r w:rsidR="005E3838" w:rsidRPr="00415FC8">
          <w:rPr>
            <w:rFonts w:ascii="Times New Roman" w:hAnsi="Times New Roman" w:cs="Times New Roman"/>
            <w:sz w:val="24"/>
            <w:szCs w:val="24"/>
          </w:rPr>
          <w:t>L.</w:t>
        </w:r>
      </w:ins>
    </w:p>
    <w:p w14:paraId="0F0BC46A" w14:textId="77777777" w:rsidR="008A6237" w:rsidRPr="00415FC8" w:rsidRDefault="008A6237" w:rsidP="008A6237">
      <w:pPr>
        <w:rPr>
          <w:ins w:id="174" w:author="Benjamin Meyer" w:date="2021-02-08T13:39:00Z"/>
          <w:rFonts w:ascii="Times New Roman" w:hAnsi="Times New Roman" w:cs="Times New Roman"/>
          <w:sz w:val="24"/>
          <w:szCs w:val="24"/>
        </w:rPr>
      </w:pPr>
    </w:p>
    <w:p w14:paraId="517AC08B" w14:textId="77777777" w:rsidR="008A6237" w:rsidRPr="00415FC8" w:rsidRDefault="008A6237" w:rsidP="008A6237">
      <w:pPr>
        <w:rPr>
          <w:ins w:id="175" w:author="Benjamin Meyer" w:date="2021-02-08T13:39:00Z"/>
          <w:rFonts w:ascii="Times New Roman" w:hAnsi="Times New Roman" w:cs="Times New Roman"/>
          <w:i/>
          <w:sz w:val="24"/>
          <w:szCs w:val="24"/>
        </w:rPr>
      </w:pPr>
      <w:ins w:id="176" w:author="Benjamin Meyer" w:date="2021-02-08T13:39:00Z">
        <w:r w:rsidRPr="00415FC8">
          <w:rPr>
            <w:rFonts w:ascii="Times New Roman" w:hAnsi="Times New Roman" w:cs="Times New Roman"/>
            <w:i/>
            <w:sz w:val="24"/>
            <w:szCs w:val="24"/>
          </w:rPr>
          <w:t>Enterococci</w:t>
        </w:r>
      </w:ins>
    </w:p>
    <w:p w14:paraId="6D396A83" w14:textId="77777777" w:rsidR="008A6237" w:rsidRPr="00415FC8" w:rsidRDefault="008A6237" w:rsidP="008A6237">
      <w:pPr>
        <w:rPr>
          <w:ins w:id="177" w:author="Benjamin Meyer" w:date="2021-02-08T13:39:00Z"/>
          <w:rFonts w:ascii="Times New Roman" w:hAnsi="Times New Roman" w:cs="Times New Roman"/>
          <w:i/>
          <w:sz w:val="24"/>
          <w:szCs w:val="24"/>
        </w:rPr>
      </w:pPr>
      <w:ins w:id="178" w:author="Benjamin Meyer" w:date="2021-02-08T13:39:00Z">
        <w:r w:rsidRPr="00415FC8">
          <w:rPr>
            <w:rFonts w:ascii="Times New Roman" w:hAnsi="Times New Roman" w:cs="Times New Roman"/>
            <w:sz w:val="24"/>
            <w:szCs w:val="24"/>
          </w:rPr>
          <w:t>Enterococci exceedances were determined based on standards set for:</w:t>
        </w:r>
      </w:ins>
    </w:p>
    <w:p w14:paraId="4EB81182" w14:textId="77777777" w:rsidR="008A6237" w:rsidRPr="00415FC8" w:rsidRDefault="008A6237" w:rsidP="008A6237">
      <w:pPr>
        <w:rPr>
          <w:ins w:id="179" w:author="Benjamin Meyer" w:date="2021-02-08T13:39:00Z"/>
          <w:rFonts w:ascii="Times New Roman" w:hAnsi="Times New Roman" w:cs="Times New Roman"/>
          <w:sz w:val="24"/>
          <w:szCs w:val="24"/>
        </w:rPr>
      </w:pPr>
    </w:p>
    <w:p w14:paraId="0684940D" w14:textId="0F812667" w:rsidR="008A6237" w:rsidRPr="00415FC8" w:rsidRDefault="008A6237" w:rsidP="008A6237">
      <w:pPr>
        <w:pStyle w:val="ListParagraph"/>
        <w:numPr>
          <w:ilvl w:val="0"/>
          <w:numId w:val="18"/>
        </w:numPr>
        <w:rPr>
          <w:ins w:id="180" w:author="Benjamin Meyer" w:date="2021-02-08T13:39:00Z"/>
          <w:rFonts w:ascii="Times New Roman" w:hAnsi="Times New Roman" w:cs="Times New Roman"/>
          <w:sz w:val="24"/>
          <w:szCs w:val="24"/>
        </w:rPr>
      </w:pPr>
      <w:ins w:id="181" w:author="Benjamin Meyer" w:date="2021-02-08T13:39:00Z">
        <w:r w:rsidRPr="00415FC8">
          <w:rPr>
            <w:rFonts w:ascii="Times New Roman" w:hAnsi="Times New Roman" w:cs="Times New Roman"/>
            <w:sz w:val="24"/>
            <w:szCs w:val="24"/>
          </w:rPr>
          <w:t>Contact recreation</w:t>
        </w:r>
      </w:ins>
      <w:ins w:id="182" w:author="Benjamin Meyer" w:date="2021-02-13T09:09:00Z">
        <w:r w:rsidR="00A37F71" w:rsidRPr="00415FC8">
          <w:rPr>
            <w:rFonts w:ascii="Times New Roman" w:hAnsi="Times New Roman" w:cs="Times New Roman"/>
            <w:sz w:val="24"/>
            <w:szCs w:val="24"/>
          </w:rPr>
          <w:t xml:space="preserve"> (18 AAC 70 </w:t>
        </w:r>
      </w:ins>
      <w:ins w:id="183" w:author="Benjamin Meyer" w:date="2021-02-13T09:10:00Z">
        <w:r w:rsidR="00A37F71" w:rsidRPr="00415FC8">
          <w:rPr>
            <w:rFonts w:ascii="Times New Roman" w:hAnsi="Times New Roman" w:cs="Times New Roman"/>
            <w:sz w:val="24"/>
            <w:szCs w:val="24"/>
          </w:rPr>
          <w:t>(14)(B)(</w:t>
        </w:r>
        <w:proofErr w:type="spellStart"/>
        <w:r w:rsidR="00A37F71" w:rsidRPr="00415FC8">
          <w:rPr>
            <w:rFonts w:ascii="Times New Roman" w:hAnsi="Times New Roman" w:cs="Times New Roman"/>
            <w:sz w:val="24"/>
            <w:szCs w:val="24"/>
          </w:rPr>
          <w:t>i</w:t>
        </w:r>
        <w:proofErr w:type="spellEnd"/>
        <w:r w:rsidR="00A37F71" w:rsidRPr="00415FC8">
          <w:rPr>
            <w:rFonts w:ascii="Times New Roman" w:hAnsi="Times New Roman" w:cs="Times New Roman"/>
            <w:sz w:val="24"/>
            <w:szCs w:val="24"/>
          </w:rPr>
          <w:t>))</w:t>
        </w:r>
      </w:ins>
    </w:p>
    <w:p w14:paraId="273078D0" w14:textId="77777777" w:rsidR="008A6237" w:rsidRPr="00415FC8" w:rsidRDefault="008A6237" w:rsidP="008A6237">
      <w:pPr>
        <w:pStyle w:val="ListParagraph"/>
        <w:numPr>
          <w:ilvl w:val="1"/>
          <w:numId w:val="18"/>
        </w:numPr>
        <w:rPr>
          <w:ins w:id="184" w:author="Benjamin Meyer" w:date="2021-02-08T13:39:00Z"/>
          <w:rFonts w:ascii="Times New Roman" w:hAnsi="Times New Roman" w:cs="Times New Roman"/>
          <w:sz w:val="24"/>
          <w:szCs w:val="24"/>
        </w:rPr>
      </w:pPr>
      <w:ins w:id="185" w:author="Benjamin Meyer" w:date="2021-02-08T13:39:00Z">
        <w:r w:rsidRPr="00415FC8">
          <w:rPr>
            <w:rFonts w:ascii="Times New Roman" w:hAnsi="Times New Roman" w:cs="Times New Roman"/>
            <w:sz w:val="24"/>
            <w:szCs w:val="24"/>
          </w:rPr>
          <w:t>In-season exceedances for contact recreation were identified when</w:t>
        </w:r>
      </w:ins>
    </w:p>
    <w:p w14:paraId="09977EFC" w14:textId="77777777" w:rsidR="008A6237" w:rsidRPr="00415FC8" w:rsidRDefault="008A6237" w:rsidP="008A6237">
      <w:pPr>
        <w:pStyle w:val="ListParagraph"/>
        <w:numPr>
          <w:ilvl w:val="2"/>
          <w:numId w:val="18"/>
        </w:numPr>
        <w:rPr>
          <w:ins w:id="186" w:author="Benjamin Meyer" w:date="2021-02-08T13:39:00Z"/>
          <w:rFonts w:ascii="Times New Roman" w:hAnsi="Times New Roman" w:cs="Times New Roman"/>
          <w:sz w:val="24"/>
          <w:szCs w:val="24"/>
        </w:rPr>
      </w:pPr>
      <w:ins w:id="187" w:author="Benjamin Meyer" w:date="2021-02-08T13:39:00Z">
        <w:r w:rsidRPr="00415FC8">
          <w:rPr>
            <w:rFonts w:ascii="Times New Roman" w:hAnsi="Times New Roman" w:cs="Times New Roman"/>
            <w:sz w:val="24"/>
            <w:szCs w:val="24"/>
          </w:rPr>
          <w:t>Individual enterococci samples exceeded 130 CFU/100 mL</w:t>
        </w:r>
      </w:ins>
    </w:p>
    <w:p w14:paraId="13EF3E99" w14:textId="77777777" w:rsidR="008A6237" w:rsidRPr="00415FC8" w:rsidRDefault="008A6237" w:rsidP="008A6237">
      <w:pPr>
        <w:pStyle w:val="ListParagraph"/>
        <w:numPr>
          <w:ilvl w:val="2"/>
          <w:numId w:val="18"/>
        </w:numPr>
        <w:rPr>
          <w:ins w:id="188" w:author="Benjamin Meyer" w:date="2021-02-08T13:39:00Z"/>
          <w:rFonts w:ascii="Times New Roman" w:hAnsi="Times New Roman" w:cs="Times New Roman"/>
          <w:sz w:val="24"/>
          <w:szCs w:val="24"/>
        </w:rPr>
      </w:pPr>
      <w:ins w:id="189" w:author="Benjamin Meyer" w:date="2021-02-08T13:39:00Z">
        <w:r w:rsidRPr="00415FC8">
          <w:rPr>
            <w:rFonts w:ascii="Times New Roman" w:hAnsi="Times New Roman" w:cs="Times New Roman"/>
            <w:sz w:val="24"/>
            <w:szCs w:val="24"/>
          </w:rPr>
          <w:t>The geometric mean of enterococci samples exceeded 35 CFU/100 mL over a 30 day period.</w:t>
        </w:r>
      </w:ins>
    </w:p>
    <w:p w14:paraId="5C413E22" w14:textId="77777777" w:rsidR="008A6237" w:rsidRPr="00415FC8" w:rsidRDefault="008A6237" w:rsidP="008A6237">
      <w:pPr>
        <w:pStyle w:val="ListParagraph"/>
        <w:numPr>
          <w:ilvl w:val="1"/>
          <w:numId w:val="18"/>
        </w:numPr>
        <w:rPr>
          <w:ins w:id="190" w:author="Benjamin Meyer" w:date="2021-02-08T13:39:00Z"/>
          <w:rFonts w:ascii="Times New Roman" w:hAnsi="Times New Roman" w:cs="Times New Roman"/>
          <w:sz w:val="24"/>
          <w:szCs w:val="24"/>
        </w:rPr>
      </w:pPr>
      <w:ins w:id="191" w:author="Benjamin Meyer" w:date="2021-02-08T13:39:00Z">
        <w:r w:rsidRPr="00415FC8">
          <w:rPr>
            <w:rFonts w:ascii="Times New Roman" w:hAnsi="Times New Roman" w:cs="Times New Roman"/>
            <w:sz w:val="24"/>
            <w:szCs w:val="24"/>
          </w:rPr>
          <w:t>Post-season site exceedances were identified when 10% of enterococci samples exceeded 130 CFU/ 100 mL</w:t>
        </w:r>
      </w:ins>
    </w:p>
    <w:p w14:paraId="037841C0" w14:textId="0D10F8AE" w:rsidR="00AA658F" w:rsidRPr="00415FC8" w:rsidRDefault="00AA658F" w:rsidP="008A6237">
      <w:pPr>
        <w:rPr>
          <w:ins w:id="192" w:author="Benjamin Meyer" w:date="2021-02-11T09:12:00Z"/>
          <w:rFonts w:ascii="Times New Roman" w:hAnsi="Times New Roman" w:cs="Times New Roman"/>
          <w:sz w:val="24"/>
          <w:szCs w:val="24"/>
        </w:rPr>
      </w:pPr>
    </w:p>
    <w:p w14:paraId="6D949363" w14:textId="77F975EF" w:rsidR="004739E3" w:rsidRPr="00415FC8" w:rsidRDefault="004739E3" w:rsidP="008A6237">
      <w:pPr>
        <w:rPr>
          <w:ins w:id="193" w:author="Benjamin Meyer" w:date="2021-02-11T09:13:00Z"/>
          <w:rFonts w:ascii="Times New Roman" w:hAnsi="Times New Roman" w:cs="Times New Roman"/>
          <w:sz w:val="24"/>
          <w:szCs w:val="24"/>
        </w:rPr>
      </w:pPr>
      <w:ins w:id="194" w:author="Benjamin Meyer" w:date="2021-02-11T09:13:00Z">
        <w:r w:rsidRPr="00415FC8">
          <w:rPr>
            <w:rFonts w:ascii="Times New Roman" w:hAnsi="Times New Roman" w:cs="Times New Roman"/>
            <w:sz w:val="24"/>
            <w:szCs w:val="24"/>
          </w:rPr>
          <w:t xml:space="preserve">The above standards as described in </w:t>
        </w:r>
        <w:r w:rsidRPr="00415FC8">
          <w:rPr>
            <w:rFonts w:ascii="Times New Roman" w:eastAsia="Times New Roman" w:hAnsi="Times New Roman" w:cs="Times New Roman"/>
            <w:color w:val="000000"/>
            <w:sz w:val="24"/>
            <w:szCs w:val="24"/>
          </w:rPr>
          <w:t>Alaska Water Quality Standards for Marine Water (18 A</w:t>
        </w:r>
        <w:r w:rsidR="00A96CE3">
          <w:rPr>
            <w:rFonts w:ascii="Times New Roman" w:eastAsia="Times New Roman" w:hAnsi="Times New Roman" w:cs="Times New Roman"/>
            <w:color w:val="000000"/>
            <w:sz w:val="24"/>
            <w:szCs w:val="24"/>
          </w:rPr>
          <w:t xml:space="preserve">AC 70 (14)) appear in Appendix </w:t>
        </w:r>
      </w:ins>
      <w:ins w:id="195" w:author="Benjamin Meyer" w:date="2021-02-14T20:55:00Z">
        <w:r w:rsidR="00A96CE3">
          <w:rPr>
            <w:rFonts w:ascii="Times New Roman" w:eastAsia="Times New Roman" w:hAnsi="Times New Roman" w:cs="Times New Roman"/>
            <w:color w:val="000000"/>
            <w:sz w:val="24"/>
            <w:szCs w:val="24"/>
          </w:rPr>
          <w:t>G.</w:t>
        </w:r>
      </w:ins>
    </w:p>
    <w:p w14:paraId="2EC4589F" w14:textId="77777777" w:rsidR="00FA19DC" w:rsidRPr="00415FC8" w:rsidRDefault="00FA19DC" w:rsidP="008A6237">
      <w:pPr>
        <w:rPr>
          <w:ins w:id="196" w:author="Benjamin Meyer" w:date="2021-02-11T07:53:00Z"/>
          <w:rFonts w:ascii="Times New Roman" w:hAnsi="Times New Roman" w:cs="Times New Roman"/>
          <w:sz w:val="24"/>
          <w:szCs w:val="24"/>
        </w:rPr>
      </w:pPr>
    </w:p>
    <w:p w14:paraId="3169D0E8" w14:textId="77777777" w:rsidR="009B5879" w:rsidRPr="00415FC8" w:rsidRDefault="009B5879" w:rsidP="008A6237">
      <w:pPr>
        <w:rPr>
          <w:ins w:id="197" w:author="Benjamin Meyer" w:date="2021-02-12T10:10:00Z"/>
          <w:rFonts w:ascii="Times New Roman" w:hAnsi="Times New Roman" w:cs="Times New Roman"/>
          <w:sz w:val="24"/>
          <w:szCs w:val="24"/>
        </w:rPr>
      </w:pPr>
    </w:p>
    <w:p w14:paraId="141CA898" w14:textId="518387EF" w:rsidR="008F7DDC" w:rsidRPr="00415FC8" w:rsidRDefault="00AA658F" w:rsidP="008A6237">
      <w:pPr>
        <w:rPr>
          <w:rFonts w:ascii="Times New Roman" w:hAnsi="Times New Roman" w:cs="Times New Roman"/>
          <w:sz w:val="24"/>
          <w:szCs w:val="24"/>
        </w:rPr>
      </w:pPr>
      <w:ins w:id="198" w:author="Benjamin Meyer" w:date="2021-02-11T07:55:00Z">
        <w:r w:rsidRPr="00415FC8">
          <w:rPr>
            <w:rFonts w:ascii="Times New Roman" w:hAnsi="Times New Roman" w:cs="Times New Roman"/>
            <w:sz w:val="24"/>
            <w:szCs w:val="24"/>
          </w:rPr>
          <w:lastRenderedPageBreak/>
          <w:t>A</w:t>
        </w:r>
      </w:ins>
      <w:ins w:id="199" w:author="Benjamin Meyer" w:date="2021-02-11T07:34:00Z">
        <w:r w:rsidRPr="00415FC8">
          <w:rPr>
            <w:rFonts w:ascii="Times New Roman" w:hAnsi="Times New Roman" w:cs="Times New Roman"/>
            <w:sz w:val="24"/>
            <w:szCs w:val="24"/>
          </w:rPr>
          <w:t>DEC issued a</w:t>
        </w:r>
        <w:r w:rsidR="009115FB" w:rsidRPr="00415FC8">
          <w:rPr>
            <w:rFonts w:ascii="Times New Roman" w:hAnsi="Times New Roman" w:cs="Times New Roman"/>
            <w:sz w:val="24"/>
            <w:szCs w:val="24"/>
          </w:rPr>
          <w:t xml:space="preserve"> </w:t>
        </w:r>
      </w:ins>
      <w:ins w:id="200" w:author="Benjamin Meyer" w:date="2021-02-11T09:08:00Z">
        <w:r w:rsidR="00470FD0" w:rsidRPr="00415FC8">
          <w:rPr>
            <w:rFonts w:ascii="Times New Roman" w:hAnsi="Times New Roman" w:cs="Times New Roman"/>
            <w:sz w:val="24"/>
            <w:szCs w:val="24"/>
          </w:rPr>
          <w:t xml:space="preserve">general </w:t>
        </w:r>
      </w:ins>
      <w:ins w:id="201" w:author="Benjamin Meyer" w:date="2021-02-11T07:34:00Z">
        <w:r w:rsidR="009115FB" w:rsidRPr="00415FC8">
          <w:rPr>
            <w:rFonts w:ascii="Times New Roman" w:hAnsi="Times New Roman" w:cs="Times New Roman"/>
            <w:sz w:val="24"/>
            <w:szCs w:val="24"/>
          </w:rPr>
          <w:fldChar w:fldCharType="begin"/>
        </w:r>
        <w:r w:rsidR="009115FB" w:rsidRPr="00415FC8">
          <w:rPr>
            <w:rFonts w:ascii="Times New Roman" w:hAnsi="Times New Roman" w:cs="Times New Roman"/>
            <w:sz w:val="24"/>
            <w:szCs w:val="24"/>
          </w:rPr>
          <w:instrText xml:space="preserve"> HYPERLINK "https://dec.alaska.gov/commish/press-releases/20-04-2020-recreational-beach-monitoring-for-kenai-beaches/" \t "_blank" </w:instrText>
        </w:r>
        <w:r w:rsidR="009115FB" w:rsidRPr="00415FC8">
          <w:rPr>
            <w:rFonts w:ascii="Times New Roman" w:hAnsi="Times New Roman" w:cs="Times New Roman"/>
            <w:sz w:val="24"/>
            <w:szCs w:val="24"/>
          </w:rPr>
          <w:fldChar w:fldCharType="separate"/>
        </w:r>
        <w:r w:rsidR="009115FB" w:rsidRPr="00415FC8">
          <w:rPr>
            <w:rStyle w:val="Hyperlink"/>
            <w:rFonts w:ascii="Times New Roman" w:hAnsi="Times New Roman" w:cs="Times New Roman"/>
            <w:sz w:val="24"/>
            <w:szCs w:val="24"/>
          </w:rPr>
          <w:t>public notice</w:t>
        </w:r>
        <w:r w:rsidR="009115FB" w:rsidRPr="00415FC8">
          <w:rPr>
            <w:rFonts w:ascii="Times New Roman" w:hAnsi="Times New Roman" w:cs="Times New Roman"/>
            <w:sz w:val="24"/>
            <w:szCs w:val="24"/>
          </w:rPr>
          <w:fldChar w:fldCharType="end"/>
        </w:r>
        <w:r w:rsidR="009115FB" w:rsidRPr="00415FC8">
          <w:rPr>
            <w:rFonts w:ascii="Times New Roman" w:hAnsi="Times New Roman" w:cs="Times New Roman"/>
            <w:sz w:val="24"/>
            <w:szCs w:val="24"/>
          </w:rPr>
          <w:t xml:space="preserve"> at the start of the 2020 recreation season</w:t>
        </w:r>
      </w:ins>
      <w:ins w:id="202" w:author="Benjamin Meyer" w:date="2021-02-11T07:55:00Z">
        <w:r w:rsidRPr="00415FC8">
          <w:rPr>
            <w:rFonts w:ascii="Times New Roman" w:hAnsi="Times New Roman" w:cs="Times New Roman"/>
            <w:sz w:val="24"/>
            <w:szCs w:val="24"/>
          </w:rPr>
          <w:t>, posted</w:t>
        </w:r>
      </w:ins>
      <w:ins w:id="203" w:author="Benjamin Meyer" w:date="2021-02-11T07:34:00Z">
        <w:r w:rsidR="009115FB" w:rsidRPr="00415FC8">
          <w:rPr>
            <w:rFonts w:ascii="Times New Roman" w:hAnsi="Times New Roman" w:cs="Times New Roman"/>
            <w:sz w:val="24"/>
            <w:szCs w:val="24"/>
          </w:rPr>
          <w:t xml:space="preserve"> weekly updates/advisories on the </w:t>
        </w:r>
      </w:ins>
      <w:ins w:id="204" w:author="Benjamin Meyer" w:date="2021-02-11T07:55:00Z">
        <w:r w:rsidRPr="00415FC8">
          <w:rPr>
            <w:rFonts w:ascii="Times New Roman" w:hAnsi="Times New Roman" w:cs="Times New Roman"/>
            <w:sz w:val="24"/>
            <w:szCs w:val="24"/>
          </w:rPr>
          <w:t>A</w:t>
        </w:r>
      </w:ins>
      <w:ins w:id="205" w:author="Benjamin Meyer" w:date="2021-02-11T07:34:00Z">
        <w:r w:rsidR="009115FB" w:rsidRPr="00415FC8">
          <w:rPr>
            <w:rFonts w:ascii="Times New Roman" w:hAnsi="Times New Roman" w:cs="Times New Roman"/>
            <w:sz w:val="24"/>
            <w:szCs w:val="24"/>
          </w:rPr>
          <w:t>DEC Facebook page</w:t>
        </w:r>
      </w:ins>
      <w:ins w:id="206" w:author="Benjamin Meyer" w:date="2021-02-11T07:56:00Z">
        <w:r w:rsidRPr="00415FC8">
          <w:rPr>
            <w:rFonts w:ascii="Times New Roman" w:hAnsi="Times New Roman" w:cs="Times New Roman"/>
            <w:sz w:val="24"/>
            <w:szCs w:val="24"/>
          </w:rPr>
          <w:t>,</w:t>
        </w:r>
      </w:ins>
      <w:ins w:id="207" w:author="Benjamin Meyer" w:date="2021-02-11T07:34:00Z">
        <w:r w:rsidR="009115FB" w:rsidRPr="00415FC8">
          <w:rPr>
            <w:rFonts w:ascii="Times New Roman" w:hAnsi="Times New Roman" w:cs="Times New Roman"/>
            <w:sz w:val="24"/>
            <w:szCs w:val="24"/>
          </w:rPr>
          <w:t xml:space="preserve"> and e</w:t>
        </w:r>
        <w:r w:rsidR="00470FD0" w:rsidRPr="00415FC8">
          <w:rPr>
            <w:rFonts w:ascii="Times New Roman" w:hAnsi="Times New Roman" w:cs="Times New Roman"/>
            <w:sz w:val="24"/>
            <w:szCs w:val="24"/>
          </w:rPr>
          <w:t>mailed the weekly results to an email</w:t>
        </w:r>
        <w:r w:rsidR="009115FB" w:rsidRPr="00415FC8">
          <w:rPr>
            <w:rFonts w:ascii="Times New Roman" w:hAnsi="Times New Roman" w:cs="Times New Roman"/>
            <w:sz w:val="24"/>
            <w:szCs w:val="24"/>
          </w:rPr>
          <w:t xml:space="preserve"> listserv</w:t>
        </w:r>
      </w:ins>
      <w:ins w:id="208" w:author="Benjamin Meyer" w:date="2021-02-11T09:09:00Z">
        <w:r w:rsidR="00470FD0" w:rsidRPr="00415FC8">
          <w:rPr>
            <w:rFonts w:ascii="Times New Roman" w:hAnsi="Times New Roman" w:cs="Times New Roman"/>
            <w:sz w:val="24"/>
            <w:szCs w:val="24"/>
          </w:rPr>
          <w:t xml:space="preserve"> of community stakeholders</w:t>
        </w:r>
      </w:ins>
      <w:ins w:id="209" w:author="Benjamin Meyer" w:date="2021-02-11T07:34:00Z">
        <w:r w:rsidR="009115FB" w:rsidRPr="00415FC8">
          <w:rPr>
            <w:rFonts w:ascii="Times New Roman" w:hAnsi="Times New Roman" w:cs="Times New Roman"/>
            <w:sz w:val="24"/>
            <w:szCs w:val="24"/>
          </w:rPr>
          <w:t xml:space="preserve">. </w:t>
        </w:r>
      </w:ins>
      <w:ins w:id="210" w:author="Benjamin Meyer" w:date="2021-02-08T13:39:00Z">
        <w:r w:rsidR="008A6237" w:rsidRPr="00415FC8">
          <w:rPr>
            <w:rFonts w:ascii="Times New Roman" w:hAnsi="Times New Roman" w:cs="Times New Roman"/>
            <w:sz w:val="24"/>
            <w:szCs w:val="24"/>
          </w:rPr>
          <w:t>When an exceedance for harvesting raw aquatic life for consumption occurred,</w:t>
        </w:r>
      </w:ins>
      <w:ins w:id="211" w:author="Benjamin Meyer" w:date="2021-02-11T07:32:00Z">
        <w:r w:rsidR="009115FB" w:rsidRPr="00415FC8">
          <w:rPr>
            <w:rFonts w:ascii="Times New Roman" w:hAnsi="Times New Roman" w:cs="Times New Roman"/>
            <w:sz w:val="24"/>
            <w:szCs w:val="24"/>
          </w:rPr>
          <w:t xml:space="preserve"> ADEC seafood monitoring personnel were notified along with other stakeholders through the Alaska Beach Program </w:t>
        </w:r>
      </w:ins>
      <w:ins w:id="212" w:author="Benjamin Meyer" w:date="2021-02-14T20:55:00Z">
        <w:r w:rsidR="00731367">
          <w:rPr>
            <w:rFonts w:ascii="Times New Roman" w:hAnsi="Times New Roman" w:cs="Times New Roman"/>
            <w:sz w:val="24"/>
            <w:szCs w:val="24"/>
          </w:rPr>
          <w:t xml:space="preserve">email </w:t>
        </w:r>
      </w:ins>
      <w:ins w:id="213" w:author="Benjamin Meyer" w:date="2021-02-11T07:32:00Z">
        <w:r w:rsidR="00BC57DE">
          <w:rPr>
            <w:rFonts w:ascii="Times New Roman" w:hAnsi="Times New Roman" w:cs="Times New Roman"/>
            <w:sz w:val="24"/>
            <w:szCs w:val="24"/>
          </w:rPr>
          <w:t>l</w:t>
        </w:r>
        <w:r w:rsidR="009115FB" w:rsidRPr="00415FC8">
          <w:rPr>
            <w:rFonts w:ascii="Times New Roman" w:hAnsi="Times New Roman" w:cs="Times New Roman"/>
            <w:sz w:val="24"/>
            <w:szCs w:val="24"/>
          </w:rPr>
          <w:t>istserv</w:t>
        </w:r>
      </w:ins>
      <w:r w:rsidR="00707464" w:rsidRPr="00415FC8">
        <w:rPr>
          <w:rFonts w:ascii="Times New Roman" w:hAnsi="Times New Roman" w:cs="Times New Roman"/>
          <w:sz w:val="24"/>
          <w:szCs w:val="24"/>
        </w:rPr>
        <w:t>.</w:t>
      </w:r>
      <w:commentRangeStart w:id="214"/>
      <w:commentRangeStart w:id="215"/>
      <w:r w:rsidR="00707464" w:rsidRPr="00415FC8">
        <w:rPr>
          <w:rFonts w:ascii="Times New Roman" w:hAnsi="Times New Roman" w:cs="Times New Roman"/>
          <w:sz w:val="24"/>
          <w:szCs w:val="24"/>
        </w:rPr>
        <w:t xml:space="preserve"> </w:t>
      </w:r>
      <w:commentRangeEnd w:id="214"/>
      <w:r w:rsidR="00707464" w:rsidRPr="00415FC8">
        <w:rPr>
          <w:rStyle w:val="CommentReference"/>
          <w:rFonts w:ascii="Times New Roman" w:hAnsi="Times New Roman" w:cs="Times New Roman"/>
          <w:sz w:val="24"/>
          <w:szCs w:val="24"/>
        </w:rPr>
        <w:commentReference w:id="214"/>
      </w:r>
      <w:commentRangeEnd w:id="215"/>
      <w:r w:rsidR="008A6237" w:rsidRPr="00415FC8">
        <w:rPr>
          <w:rStyle w:val="CommentReference"/>
          <w:rFonts w:ascii="Times New Roman" w:hAnsi="Times New Roman" w:cs="Times New Roman"/>
          <w:sz w:val="24"/>
          <w:szCs w:val="24"/>
        </w:rPr>
        <w:commentReference w:id="215"/>
      </w:r>
    </w:p>
    <w:p w14:paraId="57A68579" w14:textId="77777777" w:rsidR="00112AD3" w:rsidRPr="00AE58F9" w:rsidRDefault="00112AD3" w:rsidP="00112AD3">
      <w:pPr>
        <w:pStyle w:val="Heading2"/>
        <w:rPr>
          <w:rFonts w:ascii="Times New Roman" w:hAnsi="Times New Roman" w:cs="Times New Roman"/>
          <w:b/>
          <w:color w:val="2E74B5" w:themeColor="accent1" w:themeShade="BF"/>
          <w:sz w:val="24"/>
          <w:szCs w:val="24"/>
        </w:rPr>
      </w:pPr>
      <w:bookmarkStart w:id="216" w:name="_Toc64228867"/>
      <w:r w:rsidRPr="00AE58F9">
        <w:rPr>
          <w:rFonts w:ascii="Times New Roman" w:hAnsi="Times New Roman" w:cs="Times New Roman"/>
          <w:b/>
          <w:color w:val="2E74B5" w:themeColor="accent1" w:themeShade="BF"/>
        </w:rPr>
        <w:t>Public outreach</w:t>
      </w:r>
      <w:bookmarkEnd w:id="216"/>
    </w:p>
    <w:p w14:paraId="2A5B483A" w14:textId="2A3DD76D" w:rsidR="00112AD3"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Public outreach remained a critical component of effective bacteria monitoring during the 2019 and 2020 monitoring seasons. ADEC and the </w:t>
      </w:r>
      <w:proofErr w:type="spellStart"/>
      <w:r w:rsidR="00632EC9">
        <w:rPr>
          <w:rFonts w:ascii="Times New Roman" w:hAnsi="Times New Roman" w:cs="Times New Roman"/>
          <w:sz w:val="24"/>
          <w:szCs w:val="24"/>
        </w:rPr>
        <w:t>CoK</w:t>
      </w:r>
      <w:proofErr w:type="spellEnd"/>
      <w:r w:rsidR="002F4DD0">
        <w:rPr>
          <w:rFonts w:ascii="Times New Roman" w:hAnsi="Times New Roman" w:cs="Times New Roman"/>
          <w:sz w:val="24"/>
          <w:szCs w:val="24"/>
        </w:rPr>
        <w:t xml:space="preserve"> </w:t>
      </w:r>
      <w:r>
        <w:rPr>
          <w:rFonts w:ascii="Times New Roman" w:hAnsi="Times New Roman" w:cs="Times New Roman"/>
          <w:sz w:val="24"/>
          <w:szCs w:val="24"/>
        </w:rPr>
        <w:t xml:space="preserve">partnered with Stream Watch, a </w:t>
      </w:r>
      <w:r w:rsidR="00AD046D">
        <w:rPr>
          <w:rFonts w:ascii="Times New Roman" w:hAnsi="Times New Roman" w:cs="Times New Roman"/>
          <w:sz w:val="24"/>
          <w:szCs w:val="24"/>
        </w:rPr>
        <w:t>KWF</w:t>
      </w:r>
      <w:r w:rsidR="00260F5E">
        <w:rPr>
          <w:rFonts w:ascii="Times New Roman" w:hAnsi="Times New Roman" w:cs="Times New Roman"/>
          <w:sz w:val="24"/>
          <w:szCs w:val="24"/>
        </w:rPr>
        <w:t xml:space="preserve"> </w:t>
      </w:r>
      <w:r>
        <w:rPr>
          <w:rFonts w:ascii="Times New Roman" w:hAnsi="Times New Roman" w:cs="Times New Roman"/>
          <w:sz w:val="24"/>
          <w:szCs w:val="24"/>
        </w:rPr>
        <w:t>and U.S. Forest Service program specializing in angler education and outreach, to disseminate information on ways to avoid contact with bacteria and proper fish handling at North Kenai Beach. Education was provided in the form of brochures and personal communication.</w:t>
      </w:r>
      <w:commentRangeStart w:id="217"/>
      <w:r>
        <w:rPr>
          <w:rFonts w:ascii="Times New Roman" w:hAnsi="Times New Roman" w:cs="Times New Roman"/>
          <w:sz w:val="24"/>
          <w:szCs w:val="24"/>
        </w:rPr>
        <w:t xml:space="preserve"> </w:t>
      </w:r>
      <w:commentRangeEnd w:id="217"/>
      <w:r w:rsidR="00AD046D">
        <w:rPr>
          <w:rStyle w:val="CommentReference"/>
        </w:rPr>
        <w:commentReference w:id="217"/>
      </w:r>
      <w:r>
        <w:rPr>
          <w:rFonts w:ascii="Times New Roman" w:hAnsi="Times New Roman" w:cs="Times New Roman"/>
          <w:sz w:val="24"/>
          <w:szCs w:val="24"/>
        </w:rPr>
        <w:t>Booth visitors verbally expressed their appreciation for handouts including fin clippers and dog bags, which aim to help reduce the fecal bacteria contributed by dogs along the beach. Volunteer participation metrics were recorded in 2020 and include staffing a booth for 59 hours during which volunteers conducted peer-to-peer education with 383 recreationists, as well as a total of 93 pounds of trash collected.</w:t>
      </w:r>
    </w:p>
    <w:p w14:paraId="6412A365" w14:textId="35ABC75C" w:rsidR="00112AD3" w:rsidRDefault="00112AD3" w:rsidP="00112AD3">
      <w:pPr>
        <w:rPr>
          <w:rFonts w:ascii="Times New Roman" w:hAnsi="Times New Roman" w:cs="Times New Roman"/>
          <w:sz w:val="24"/>
          <w:szCs w:val="24"/>
        </w:rPr>
      </w:pPr>
    </w:p>
    <w:p w14:paraId="41AF050E" w14:textId="5467503B" w:rsidR="00407DD2" w:rsidRDefault="00AD046D" w:rsidP="00112AD3">
      <w:pPr>
        <w:rPr>
          <w:ins w:id="218" w:author="Benjamin Meyer" w:date="2021-02-05T10:27:00Z"/>
          <w:rFonts w:ascii="Times New Roman" w:hAnsi="Times New Roman" w:cs="Times New Roman"/>
          <w:sz w:val="24"/>
          <w:szCs w:val="24"/>
        </w:rPr>
      </w:pPr>
      <w:r>
        <w:rPr>
          <w:rFonts w:ascii="Times New Roman" w:hAnsi="Times New Roman" w:cs="Times New Roman"/>
          <w:sz w:val="24"/>
          <w:szCs w:val="24"/>
        </w:rPr>
        <w:t xml:space="preserve">In 2019 and 2020, </w:t>
      </w:r>
      <w:r w:rsidR="00112AD3">
        <w:rPr>
          <w:rFonts w:ascii="Times New Roman" w:hAnsi="Times New Roman" w:cs="Times New Roman"/>
          <w:sz w:val="24"/>
          <w:szCs w:val="24"/>
        </w:rPr>
        <w:t xml:space="preserve">ADEC issued educational radio ads that </w:t>
      </w:r>
      <w:r w:rsidR="00112AD3" w:rsidRPr="0006566F">
        <w:rPr>
          <w:rFonts w:ascii="Times New Roman" w:hAnsi="Times New Roman" w:cs="Times New Roman"/>
          <w:sz w:val="24"/>
          <w:szCs w:val="24"/>
        </w:rPr>
        <w:t>were played four time</w:t>
      </w:r>
      <w:r w:rsidR="00112AD3">
        <w:rPr>
          <w:rFonts w:ascii="Times New Roman" w:hAnsi="Times New Roman" w:cs="Times New Roman"/>
          <w:sz w:val="24"/>
          <w:szCs w:val="24"/>
        </w:rPr>
        <w:t xml:space="preserve">s per week during the </w:t>
      </w:r>
      <w:r>
        <w:rPr>
          <w:rFonts w:ascii="Times New Roman" w:hAnsi="Times New Roman" w:cs="Times New Roman"/>
          <w:sz w:val="24"/>
          <w:szCs w:val="24"/>
        </w:rPr>
        <w:t>PUF</w:t>
      </w:r>
      <w:r w:rsidR="00112AD3" w:rsidRPr="0006566F">
        <w:rPr>
          <w:rFonts w:ascii="Times New Roman" w:hAnsi="Times New Roman" w:cs="Times New Roman"/>
          <w:sz w:val="24"/>
          <w:szCs w:val="24"/>
        </w:rPr>
        <w:t>.</w:t>
      </w:r>
      <w:r w:rsidR="00F12A12">
        <w:rPr>
          <w:rFonts w:ascii="Times New Roman" w:hAnsi="Times New Roman" w:cs="Times New Roman"/>
          <w:sz w:val="24"/>
          <w:szCs w:val="24"/>
        </w:rPr>
        <w:t xml:space="preserve"> </w:t>
      </w:r>
      <w:r w:rsidR="00112AD3" w:rsidRPr="0006566F">
        <w:rPr>
          <w:rFonts w:ascii="Times New Roman" w:hAnsi="Times New Roman" w:cs="Times New Roman"/>
          <w:sz w:val="24"/>
          <w:szCs w:val="24"/>
        </w:rPr>
        <w:t xml:space="preserve">In addition, </w:t>
      </w:r>
      <w:r>
        <w:rPr>
          <w:rFonts w:ascii="Times New Roman" w:hAnsi="Times New Roman" w:cs="Times New Roman"/>
          <w:sz w:val="24"/>
          <w:szCs w:val="24"/>
        </w:rPr>
        <w:t xml:space="preserve">weekly water quality status updates were posted to the </w:t>
      </w:r>
      <w:hyperlink r:id="rId25" w:history="1">
        <w:r w:rsidRPr="00F011BC">
          <w:rPr>
            <w:rStyle w:val="Hyperlink"/>
            <w:rFonts w:ascii="Times New Roman" w:hAnsi="Times New Roman" w:cs="Times New Roman"/>
            <w:sz w:val="24"/>
            <w:szCs w:val="24"/>
          </w:rPr>
          <w:t xml:space="preserve">ADEC </w:t>
        </w:r>
        <w:r w:rsidR="00112AD3" w:rsidRPr="00F011BC">
          <w:rPr>
            <w:rStyle w:val="Hyperlink"/>
            <w:rFonts w:ascii="Times New Roman" w:hAnsi="Times New Roman" w:cs="Times New Roman"/>
            <w:sz w:val="24"/>
            <w:szCs w:val="24"/>
          </w:rPr>
          <w:t>Facebook</w:t>
        </w:r>
        <w:r w:rsidRPr="00F011BC">
          <w:rPr>
            <w:rStyle w:val="Hyperlink"/>
            <w:rFonts w:ascii="Times New Roman" w:hAnsi="Times New Roman" w:cs="Times New Roman"/>
            <w:sz w:val="24"/>
            <w:szCs w:val="24"/>
          </w:rPr>
          <w:t xml:space="preserve"> </w:t>
        </w:r>
        <w:r w:rsidR="00F011BC" w:rsidRPr="00F011BC">
          <w:rPr>
            <w:rStyle w:val="Hyperlink"/>
            <w:rFonts w:ascii="Times New Roman" w:hAnsi="Times New Roman" w:cs="Times New Roman"/>
            <w:sz w:val="24"/>
            <w:szCs w:val="24"/>
          </w:rPr>
          <w:t>page</w:t>
        </w:r>
      </w:hyperlink>
      <w:r w:rsidR="00596729">
        <w:rPr>
          <w:rFonts w:ascii="Times New Roman" w:hAnsi="Times New Roman" w:cs="Times New Roman"/>
          <w:sz w:val="24"/>
          <w:szCs w:val="24"/>
        </w:rPr>
        <w:t xml:space="preserve"> </w:t>
      </w:r>
      <w:ins w:id="219" w:author="Benjamin Meyer" w:date="2021-02-05T10:45:00Z">
        <w:r w:rsidR="00596729">
          <w:rPr>
            <w:rFonts w:ascii="Times New Roman" w:hAnsi="Times New Roman" w:cs="Times New Roman"/>
            <w:sz w:val="24"/>
            <w:szCs w:val="24"/>
          </w:rPr>
          <w:t xml:space="preserve">(Appendix </w:t>
        </w:r>
      </w:ins>
      <w:ins w:id="220" w:author="Benjamin Meyer" w:date="2021-02-05T10:48:00Z">
        <w:r w:rsidR="001C005A">
          <w:rPr>
            <w:rFonts w:ascii="Times New Roman" w:hAnsi="Times New Roman" w:cs="Times New Roman"/>
            <w:sz w:val="24"/>
            <w:szCs w:val="24"/>
          </w:rPr>
          <w:t>B</w:t>
        </w:r>
      </w:ins>
      <w:ins w:id="221" w:author="Benjamin Meyer" w:date="2021-02-05T10:45:00Z">
        <w:r w:rsidR="00BA2347">
          <w:rPr>
            <w:rFonts w:ascii="Times New Roman" w:hAnsi="Times New Roman" w:cs="Times New Roman"/>
            <w:sz w:val="24"/>
            <w:szCs w:val="24"/>
          </w:rPr>
          <w:t>).</w:t>
        </w:r>
      </w:ins>
    </w:p>
    <w:p w14:paraId="4213676A" w14:textId="77777777" w:rsidR="00407DD2" w:rsidRDefault="00407DD2" w:rsidP="00112AD3">
      <w:pPr>
        <w:rPr>
          <w:rFonts w:ascii="Times New Roman" w:hAnsi="Times New Roman" w:cs="Times New Roman"/>
          <w:sz w:val="24"/>
          <w:szCs w:val="24"/>
        </w:rPr>
      </w:pPr>
    </w:p>
    <w:p w14:paraId="75A204F8" w14:textId="7AF89164" w:rsidR="00112AD3" w:rsidRDefault="00AD046D" w:rsidP="00AE58F9">
      <w:pPr>
        <w:rPr>
          <w:rFonts w:ascii="Times New Roman" w:hAnsi="Times New Roman" w:cs="Times New Roman"/>
          <w:sz w:val="24"/>
          <w:szCs w:val="24"/>
        </w:rPr>
      </w:pPr>
      <w:r>
        <w:rPr>
          <w:rFonts w:ascii="Times New Roman" w:hAnsi="Times New Roman" w:cs="Times New Roman"/>
          <w:sz w:val="24"/>
          <w:szCs w:val="24"/>
        </w:rPr>
        <w:t xml:space="preserve">The </w:t>
      </w:r>
      <w:hyperlink r:id="rId26" w:history="1">
        <w:r w:rsidRPr="00F011BC">
          <w:rPr>
            <w:rStyle w:val="Hyperlink"/>
            <w:rFonts w:ascii="Times New Roman" w:hAnsi="Times New Roman" w:cs="Times New Roman"/>
            <w:sz w:val="24"/>
            <w:szCs w:val="24"/>
          </w:rPr>
          <w:t>ADEC Beach Webpage</w:t>
        </w:r>
      </w:hyperlink>
      <w:r>
        <w:rPr>
          <w:rFonts w:ascii="Times New Roman" w:hAnsi="Times New Roman" w:cs="Times New Roman"/>
          <w:sz w:val="24"/>
          <w:szCs w:val="24"/>
        </w:rPr>
        <w:t xml:space="preserve"> was updated to include interactive maps, and provided information on beach monitoring and</w:t>
      </w:r>
      <w:r w:rsidR="00987536" w:rsidRPr="0006566F">
        <w:rPr>
          <w:rFonts w:ascii="Times New Roman" w:hAnsi="Times New Roman" w:cs="Times New Roman"/>
          <w:sz w:val="24"/>
          <w:szCs w:val="24"/>
        </w:rPr>
        <w:t xml:space="preserve"> guidelines for </w:t>
      </w:r>
      <w:r w:rsidR="00987536">
        <w:rPr>
          <w:rFonts w:ascii="Times New Roman" w:hAnsi="Times New Roman" w:cs="Times New Roman"/>
          <w:sz w:val="24"/>
          <w:szCs w:val="24"/>
        </w:rPr>
        <w:t xml:space="preserve">minimizing </w:t>
      </w:r>
      <w:r w:rsidR="00987536" w:rsidRPr="0006566F">
        <w:rPr>
          <w:rFonts w:ascii="Times New Roman" w:hAnsi="Times New Roman" w:cs="Times New Roman"/>
          <w:sz w:val="24"/>
          <w:szCs w:val="24"/>
        </w:rPr>
        <w:t>contact with bacteria</w:t>
      </w:r>
      <w:r>
        <w:rPr>
          <w:rFonts w:ascii="Times New Roman" w:hAnsi="Times New Roman" w:cs="Times New Roman"/>
          <w:sz w:val="24"/>
          <w:szCs w:val="24"/>
        </w:rPr>
        <w:t xml:space="preserve">. </w:t>
      </w:r>
      <w:r w:rsidR="000436C2">
        <w:rPr>
          <w:rFonts w:ascii="Times New Roman" w:hAnsi="Times New Roman" w:cs="Times New Roman"/>
          <w:sz w:val="24"/>
          <w:szCs w:val="24"/>
        </w:rPr>
        <w:t>In 2019 stakeholders were emailed weekly updates on Kenai Beach monitoring. In 2020</w:t>
      </w:r>
      <w:r>
        <w:rPr>
          <w:rFonts w:ascii="Times New Roman" w:hAnsi="Times New Roman" w:cs="Times New Roman"/>
          <w:sz w:val="24"/>
          <w:szCs w:val="24"/>
        </w:rPr>
        <w:t xml:space="preserve">, a beach notification listserv was developed </w:t>
      </w:r>
      <w:r w:rsidR="000436C2">
        <w:rPr>
          <w:rFonts w:ascii="Times New Roman" w:hAnsi="Times New Roman" w:cs="Times New Roman"/>
          <w:sz w:val="24"/>
          <w:szCs w:val="24"/>
        </w:rPr>
        <w:t>to replace the previous notification system</w:t>
      </w:r>
      <w:commentRangeStart w:id="222"/>
      <w:commentRangeStart w:id="223"/>
      <w:r w:rsidR="00987536">
        <w:rPr>
          <w:rFonts w:ascii="Times New Roman" w:hAnsi="Times New Roman" w:cs="Times New Roman"/>
          <w:sz w:val="24"/>
          <w:szCs w:val="24"/>
        </w:rPr>
        <w:t>.</w:t>
      </w:r>
      <w:r w:rsidR="00987536" w:rsidRPr="0006566F">
        <w:rPr>
          <w:rFonts w:ascii="Times New Roman" w:hAnsi="Times New Roman" w:cs="Times New Roman"/>
          <w:sz w:val="24"/>
          <w:szCs w:val="24"/>
        </w:rPr>
        <w:t xml:space="preserve"> </w:t>
      </w:r>
      <w:commentRangeEnd w:id="222"/>
      <w:r>
        <w:rPr>
          <w:rStyle w:val="CommentReference"/>
        </w:rPr>
        <w:commentReference w:id="222"/>
      </w:r>
      <w:commentRangeEnd w:id="223"/>
      <w:r w:rsidR="00DB2FD6">
        <w:rPr>
          <w:rStyle w:val="CommentReference"/>
        </w:rPr>
        <w:commentReference w:id="223"/>
      </w:r>
      <w:commentRangeStart w:id="224"/>
      <w:commentRangeStart w:id="225"/>
      <w:r w:rsidR="00987536">
        <w:rPr>
          <w:rFonts w:ascii="Times New Roman" w:hAnsi="Times New Roman" w:cs="Times New Roman"/>
          <w:sz w:val="24"/>
          <w:szCs w:val="24"/>
        </w:rPr>
        <w:t xml:space="preserve"> </w:t>
      </w:r>
      <w:commentRangeEnd w:id="224"/>
      <w:r>
        <w:rPr>
          <w:rStyle w:val="CommentReference"/>
        </w:rPr>
        <w:commentReference w:id="224"/>
      </w:r>
      <w:commentRangeEnd w:id="225"/>
      <w:r w:rsidR="003075B6">
        <w:rPr>
          <w:rStyle w:val="CommentReference"/>
        </w:rPr>
        <w:commentReference w:id="225"/>
      </w:r>
      <w:r w:rsidR="00F12A12">
        <w:rPr>
          <w:rFonts w:ascii="Times New Roman" w:hAnsi="Times New Roman" w:cs="Times New Roman"/>
          <w:sz w:val="24"/>
          <w:szCs w:val="24"/>
        </w:rPr>
        <w:t xml:space="preserve"> </w:t>
      </w:r>
      <w:bookmarkEnd w:id="115"/>
      <w:bookmarkEnd w:id="116"/>
    </w:p>
    <w:p w14:paraId="7226555F" w14:textId="76FC0203" w:rsidR="0057499D" w:rsidRDefault="001769C6" w:rsidP="00BA4840">
      <w:pPr>
        <w:pStyle w:val="Heading1"/>
        <w:rPr>
          <w:rFonts w:ascii="Times New Roman" w:hAnsi="Times New Roman" w:cs="Times New Roman"/>
          <w:b/>
          <w:color w:val="2E74B5" w:themeColor="accent1" w:themeShade="BF"/>
        </w:rPr>
      </w:pPr>
      <w:bookmarkStart w:id="226" w:name="_Toc64228868"/>
      <w:r w:rsidRPr="00BE57F3">
        <w:rPr>
          <w:rFonts w:ascii="Times New Roman" w:hAnsi="Times New Roman" w:cs="Times New Roman"/>
          <w:b/>
          <w:color w:val="2E74B5" w:themeColor="accent1" w:themeShade="BF"/>
        </w:rPr>
        <w:t>Results</w:t>
      </w:r>
      <w:bookmarkEnd w:id="226"/>
    </w:p>
    <w:p w14:paraId="00419C55" w14:textId="77777777" w:rsidR="00C36A1F" w:rsidRPr="00B721E6" w:rsidRDefault="00C36A1F" w:rsidP="00C36A1F">
      <w:pPr>
        <w:pStyle w:val="Heading2"/>
        <w:rPr>
          <w:rFonts w:ascii="Times New Roman" w:hAnsi="Times New Roman" w:cs="Times New Roman"/>
          <w:b/>
          <w:color w:val="2E74B5" w:themeColor="accent1" w:themeShade="BF"/>
        </w:rPr>
      </w:pPr>
      <w:bookmarkStart w:id="227" w:name="_Toc64228869"/>
      <w:r>
        <w:rPr>
          <w:rFonts w:ascii="Times New Roman" w:hAnsi="Times New Roman" w:cs="Times New Roman"/>
          <w:b/>
          <w:color w:val="2E74B5" w:themeColor="accent1" w:themeShade="BF"/>
        </w:rPr>
        <w:t>B</w:t>
      </w:r>
      <w:r w:rsidRPr="00BE57F3">
        <w:rPr>
          <w:rFonts w:ascii="Times New Roman" w:hAnsi="Times New Roman" w:cs="Times New Roman"/>
          <w:b/>
          <w:color w:val="2E74B5" w:themeColor="accent1" w:themeShade="BF"/>
        </w:rPr>
        <w:t>acteria</w:t>
      </w:r>
      <w:r>
        <w:rPr>
          <w:rFonts w:ascii="Times New Roman" w:hAnsi="Times New Roman" w:cs="Times New Roman"/>
          <w:b/>
          <w:color w:val="2E74B5" w:themeColor="accent1" w:themeShade="BF"/>
        </w:rPr>
        <w:t xml:space="preserve"> concentrations</w:t>
      </w:r>
      <w:r w:rsidRPr="00BE57F3">
        <w:rPr>
          <w:rFonts w:ascii="Times New Roman" w:hAnsi="Times New Roman" w:cs="Times New Roman"/>
          <w:b/>
          <w:color w:val="2E74B5" w:themeColor="accent1" w:themeShade="BF"/>
        </w:rPr>
        <w:t xml:space="preserve"> monitoring</w:t>
      </w:r>
      <w:r>
        <w:rPr>
          <w:rFonts w:ascii="Times New Roman" w:hAnsi="Times New Roman" w:cs="Times New Roman"/>
          <w:b/>
          <w:color w:val="2E74B5" w:themeColor="accent1" w:themeShade="BF"/>
        </w:rPr>
        <w:t xml:space="preserve"> 2019 – 2020</w:t>
      </w:r>
      <w:bookmarkEnd w:id="227"/>
    </w:p>
    <w:p w14:paraId="70171C0D" w14:textId="54518D83" w:rsidR="00C36A1F" w:rsidRDefault="00C36A1F" w:rsidP="00C36A1F">
      <w:pPr>
        <w:rPr>
          <w:rFonts w:ascii="Times New Roman" w:hAnsi="Times New Roman" w:cs="Times New Roman"/>
          <w:sz w:val="24"/>
          <w:szCs w:val="24"/>
        </w:rPr>
      </w:pPr>
      <w:r>
        <w:rPr>
          <w:rFonts w:ascii="Times New Roman" w:hAnsi="Times New Roman" w:cs="Times New Roman"/>
          <w:sz w:val="24"/>
          <w:szCs w:val="24"/>
        </w:rPr>
        <w:t xml:space="preserve">A total of 161 enterococci samples and 162 fecal coliform sample concentrations, including replicates, are present in the </w:t>
      </w:r>
      <w:commentRangeStart w:id="228"/>
      <w:commentRangeStart w:id="229"/>
      <w:r>
        <w:rPr>
          <w:rFonts w:ascii="Times New Roman" w:hAnsi="Times New Roman" w:cs="Times New Roman"/>
          <w:sz w:val="24"/>
          <w:szCs w:val="24"/>
        </w:rPr>
        <w:t xml:space="preserve">2019-2020 </w:t>
      </w:r>
      <w:commentRangeEnd w:id="228"/>
      <w:r>
        <w:rPr>
          <w:rStyle w:val="CommentReference"/>
        </w:rPr>
        <w:commentReference w:id="228"/>
      </w:r>
      <w:commentRangeEnd w:id="229"/>
      <w:r>
        <w:rPr>
          <w:rStyle w:val="CommentReference"/>
        </w:rPr>
        <w:commentReference w:id="229"/>
      </w:r>
      <w:r>
        <w:rPr>
          <w:rFonts w:ascii="Times New Roman" w:hAnsi="Times New Roman" w:cs="Times New Roman"/>
          <w:sz w:val="24"/>
          <w:szCs w:val="24"/>
        </w:rPr>
        <w:t>data set.</w:t>
      </w:r>
      <w:r w:rsidR="00F12A12">
        <w:rPr>
          <w:rFonts w:ascii="Times New Roman" w:hAnsi="Times New Roman" w:cs="Times New Roman"/>
          <w:sz w:val="24"/>
          <w:szCs w:val="24"/>
        </w:rPr>
        <w:t xml:space="preserve"> </w:t>
      </w:r>
      <w:r>
        <w:rPr>
          <w:rFonts w:ascii="Times New Roman" w:hAnsi="Times New Roman" w:cs="Times New Roman"/>
          <w:sz w:val="24"/>
          <w:szCs w:val="24"/>
        </w:rPr>
        <w:t>Figure 3 presents the range of sample concentration values from both years for comparison</w:t>
      </w:r>
      <w:r w:rsidRPr="002F349F">
        <w:rPr>
          <w:rFonts w:ascii="Times New Roman" w:hAnsi="Times New Roman" w:cs="Times New Roman"/>
          <w:sz w:val="24"/>
          <w:szCs w:val="24"/>
        </w:rPr>
        <w:t>.</w:t>
      </w:r>
    </w:p>
    <w:p w14:paraId="419C2140" w14:textId="77777777" w:rsidR="00C36A1F" w:rsidRDefault="00C36A1F" w:rsidP="00C36A1F">
      <w:pPr>
        <w:rPr>
          <w:rFonts w:ascii="Times New Roman" w:hAnsi="Times New Roman" w:cs="Times New Roman"/>
          <w:sz w:val="24"/>
          <w:szCs w:val="24"/>
        </w:rPr>
      </w:pPr>
    </w:p>
    <w:p w14:paraId="1DB46626" w14:textId="77777777" w:rsidR="00C36A1F" w:rsidRDefault="00C36A1F" w:rsidP="00C36A1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C15EF6" wp14:editId="6664B39E">
            <wp:extent cx="5347855" cy="320871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verall_2019_202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9233" cy="3209540"/>
                    </a:xfrm>
                    <a:prstGeom prst="rect">
                      <a:avLst/>
                    </a:prstGeom>
                  </pic:spPr>
                </pic:pic>
              </a:graphicData>
            </a:graphic>
          </wp:inline>
        </w:drawing>
      </w:r>
      <w:r>
        <w:rPr>
          <w:rFonts w:ascii="Times New Roman" w:hAnsi="Times New Roman" w:cs="Times New Roman"/>
          <w:sz w:val="24"/>
          <w:szCs w:val="24"/>
        </w:rPr>
        <w:t xml:space="preserve">  </w:t>
      </w:r>
    </w:p>
    <w:p w14:paraId="2CBF87BD" w14:textId="666F38BB" w:rsidR="00C36A1F" w:rsidRPr="00FB27BC" w:rsidRDefault="00C36A1F" w:rsidP="00C36A1F">
      <w:pPr>
        <w:pStyle w:val="Caption"/>
        <w:rPr>
          <w:rFonts w:ascii="Times New Roman" w:hAnsi="Times New Roman" w:cs="Times New Roman"/>
          <w:sz w:val="24"/>
          <w:szCs w:val="24"/>
        </w:rPr>
      </w:pPr>
      <w:bookmarkStart w:id="230" w:name="_Toc64229497"/>
      <w:r w:rsidRPr="00FB27BC">
        <w:rPr>
          <w:rFonts w:ascii="Times New Roman" w:hAnsi="Times New Roman" w:cs="Times New Roman"/>
          <w:sz w:val="24"/>
          <w:szCs w:val="24"/>
        </w:rPr>
        <w:t xml:space="preserve">Figure </w:t>
      </w:r>
      <w:r w:rsidRPr="00FB27BC">
        <w:rPr>
          <w:rFonts w:ascii="Times New Roman" w:hAnsi="Times New Roman" w:cs="Times New Roman"/>
          <w:sz w:val="24"/>
          <w:szCs w:val="24"/>
        </w:rPr>
        <w:fldChar w:fldCharType="begin"/>
      </w:r>
      <w:r w:rsidRPr="00FB27BC">
        <w:rPr>
          <w:rFonts w:ascii="Times New Roman" w:hAnsi="Times New Roman" w:cs="Times New Roman"/>
          <w:sz w:val="24"/>
          <w:szCs w:val="24"/>
        </w:rPr>
        <w:instrText xml:space="preserve"> SEQ Figure \* ARABIC </w:instrText>
      </w:r>
      <w:r w:rsidRPr="00FB27BC">
        <w:rPr>
          <w:rFonts w:ascii="Times New Roman" w:hAnsi="Times New Roman" w:cs="Times New Roman"/>
          <w:sz w:val="24"/>
          <w:szCs w:val="24"/>
        </w:rPr>
        <w:fldChar w:fldCharType="separate"/>
      </w:r>
      <w:r w:rsidR="00C873D4">
        <w:rPr>
          <w:rFonts w:ascii="Times New Roman" w:hAnsi="Times New Roman" w:cs="Times New Roman"/>
          <w:noProof/>
          <w:sz w:val="24"/>
          <w:szCs w:val="24"/>
        </w:rPr>
        <w:t>3</w:t>
      </w:r>
      <w:r w:rsidRPr="00FB27BC">
        <w:rPr>
          <w:rFonts w:ascii="Times New Roman" w:hAnsi="Times New Roman" w:cs="Times New Roman"/>
          <w:sz w:val="24"/>
          <w:szCs w:val="24"/>
        </w:rPr>
        <w:fldChar w:fldCharType="end"/>
      </w:r>
      <w:r w:rsidRPr="00FB27BC">
        <w:rPr>
          <w:rFonts w:ascii="Times New Roman" w:hAnsi="Times New Roman" w:cs="Times New Roman"/>
          <w:sz w:val="24"/>
          <w:szCs w:val="24"/>
        </w:rPr>
        <w:t xml:space="preserve"> – Bacteria sample concentration values from 2019 and 2020.</w:t>
      </w:r>
      <w:bookmarkEnd w:id="230"/>
    </w:p>
    <w:p w14:paraId="4AC71F86" w14:textId="5D0AB1AA" w:rsidR="00C36A1F" w:rsidRDefault="00C36A1F" w:rsidP="00C36A1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3 indicates that sample concentrations occupied </w:t>
      </w:r>
      <w:r w:rsidR="00CD63E0">
        <w:rPr>
          <w:rFonts w:ascii="Times New Roman" w:hAnsi="Times New Roman" w:cs="Times New Roman"/>
          <w:color w:val="000000" w:themeColor="text1"/>
          <w:sz w:val="24"/>
          <w:szCs w:val="24"/>
        </w:rPr>
        <w:t xml:space="preserve">roughly </w:t>
      </w:r>
      <w:r>
        <w:rPr>
          <w:rFonts w:ascii="Times New Roman" w:hAnsi="Times New Roman" w:cs="Times New Roman"/>
          <w:color w:val="000000" w:themeColor="text1"/>
          <w:sz w:val="24"/>
          <w:szCs w:val="24"/>
        </w:rPr>
        <w:t>similar ranges in both 2019 and 2020 at most sites.</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Notably, at North Kenai Beach and South Kenai Beach, enterococci concentrations occupied a higher range of values in 2019 relative to 2020.</w:t>
      </w:r>
    </w:p>
    <w:p w14:paraId="5411248E" w14:textId="77777777" w:rsidR="00C36A1F" w:rsidRDefault="00C36A1F" w:rsidP="00C36A1F">
      <w:pPr>
        <w:rPr>
          <w:rFonts w:ascii="Times New Roman" w:hAnsi="Times New Roman" w:cs="Times New Roman"/>
          <w:color w:val="000000" w:themeColor="text1"/>
          <w:sz w:val="24"/>
          <w:szCs w:val="24"/>
        </w:rPr>
      </w:pPr>
    </w:p>
    <w:p w14:paraId="30B4435D" w14:textId="4B5A2C41" w:rsidR="00C36A1F" w:rsidRDefault="0009603B" w:rsidP="00C36A1F">
      <w:pPr>
        <w:spacing w:line="240" w:lineRule="auto"/>
        <w:contextualSpacing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2</w:t>
      </w:r>
      <w:r w:rsidR="00C36A1F">
        <w:rPr>
          <w:rFonts w:ascii="Times New Roman" w:hAnsi="Times New Roman" w:cs="Times New Roman"/>
          <w:color w:val="000000" w:themeColor="text1"/>
          <w:sz w:val="24"/>
          <w:szCs w:val="24"/>
        </w:rPr>
        <w:t xml:space="preserve"> </w:t>
      </w:r>
      <w:proofErr w:type="gramStart"/>
      <w:r w:rsidR="00C36A1F">
        <w:rPr>
          <w:rFonts w:ascii="Times New Roman" w:hAnsi="Times New Roman" w:cs="Times New Roman"/>
          <w:color w:val="000000" w:themeColor="text1"/>
          <w:sz w:val="24"/>
          <w:szCs w:val="24"/>
        </w:rPr>
        <w:t>presents</w:t>
      </w:r>
      <w:proofErr w:type="gramEnd"/>
      <w:r w:rsidR="00C36A1F">
        <w:rPr>
          <w:rFonts w:ascii="Times New Roman" w:hAnsi="Times New Roman" w:cs="Times New Roman"/>
          <w:color w:val="000000" w:themeColor="text1"/>
          <w:sz w:val="24"/>
          <w:szCs w:val="24"/>
        </w:rPr>
        <w:t xml:space="preserve"> summary statistics</w:t>
      </w:r>
      <w:r w:rsidR="00AC1751">
        <w:rPr>
          <w:rFonts w:ascii="Times New Roman" w:hAnsi="Times New Roman" w:cs="Times New Roman"/>
          <w:color w:val="000000" w:themeColor="text1"/>
          <w:sz w:val="24"/>
          <w:szCs w:val="24"/>
        </w:rPr>
        <w:t xml:space="preserve"> </w:t>
      </w:r>
      <w:r w:rsidR="00AC1751" w:rsidRPr="00AC1751">
        <w:rPr>
          <w:rFonts w:ascii="Times New Roman" w:hAnsi="Times New Roman" w:cs="Times New Roman"/>
          <w:color w:val="000000" w:themeColor="text1"/>
          <w:sz w:val="24"/>
          <w:szCs w:val="24"/>
        </w:rPr>
        <w:t xml:space="preserve">(mean </w:t>
      </w:r>
      <w:r w:rsidR="00AC1751" w:rsidRPr="00AC1751">
        <w:rPr>
          <w:rFonts w:ascii="Times New Roman" w:eastAsia="Times New Roman" w:hAnsi="Times New Roman" w:cs="Times New Roman"/>
          <w:bCs/>
          <w:color w:val="000000"/>
          <w:sz w:val="24"/>
          <w:szCs w:val="24"/>
        </w:rPr>
        <w:t>± standard error</w:t>
      </w:r>
      <w:r w:rsidR="00AC1751">
        <w:rPr>
          <w:rFonts w:ascii="Times New Roman" w:eastAsia="Times New Roman" w:hAnsi="Times New Roman" w:cs="Times New Roman"/>
          <w:bCs/>
          <w:color w:val="000000"/>
          <w:sz w:val="24"/>
          <w:szCs w:val="24"/>
        </w:rPr>
        <w:t>, minimum, and maximum</w:t>
      </w:r>
      <w:r w:rsidR="00AC1751" w:rsidRPr="00AC1751">
        <w:rPr>
          <w:rFonts w:ascii="Times New Roman" w:eastAsia="Times New Roman" w:hAnsi="Times New Roman" w:cs="Times New Roman"/>
          <w:bCs/>
          <w:color w:val="000000"/>
          <w:sz w:val="24"/>
          <w:szCs w:val="24"/>
        </w:rPr>
        <w:t>)</w:t>
      </w:r>
      <w:r w:rsidR="00C36A1F">
        <w:rPr>
          <w:rFonts w:ascii="Times New Roman" w:hAnsi="Times New Roman" w:cs="Times New Roman"/>
          <w:color w:val="000000" w:themeColor="text1"/>
          <w:sz w:val="24"/>
          <w:szCs w:val="24"/>
        </w:rPr>
        <w:t xml:space="preserve"> from the 2020 sampling season for both individual sample values and thirty-day geometric mean sample values.</w:t>
      </w:r>
      <w:r w:rsidR="00F12A12">
        <w:rPr>
          <w:rFonts w:ascii="Times New Roman" w:hAnsi="Times New Roman" w:cs="Times New Roman"/>
          <w:color w:val="000000" w:themeColor="text1"/>
          <w:sz w:val="24"/>
          <w:szCs w:val="24"/>
        </w:rPr>
        <w:t xml:space="preserve"> </w:t>
      </w:r>
    </w:p>
    <w:p w14:paraId="0E891038" w14:textId="77777777" w:rsidR="00C36A1F" w:rsidRDefault="00C36A1F" w:rsidP="00C36A1F">
      <w:pPr>
        <w:spacing w:line="240" w:lineRule="auto"/>
        <w:contextualSpacing w:val="0"/>
        <w:rPr>
          <w:rFonts w:ascii="Times New Roman" w:hAnsi="Times New Roman" w:cs="Times New Roman"/>
          <w:color w:val="000000" w:themeColor="text1"/>
          <w:sz w:val="24"/>
          <w:szCs w:val="24"/>
        </w:rPr>
      </w:pPr>
    </w:p>
    <w:p w14:paraId="3B3FE81F" w14:textId="54CD6906" w:rsidR="00C36A1F" w:rsidRPr="00CA0F3F" w:rsidRDefault="00C36A1F" w:rsidP="00C36A1F">
      <w:pPr>
        <w:spacing w:line="240" w:lineRule="auto"/>
        <w:contextualSpacing w:val="0"/>
        <w:rPr>
          <w:rFonts w:ascii="Times New Roman" w:eastAsia="Times New Roman" w:hAnsi="Times New Roman" w:cs="Times New Roman"/>
          <w:color w:val="000000"/>
          <w:sz w:val="24"/>
          <w:szCs w:val="24"/>
        </w:rPr>
      </w:pPr>
      <w:r w:rsidRPr="00CA0F3F">
        <w:rPr>
          <w:rFonts w:ascii="Times New Roman" w:hAnsi="Times New Roman" w:cs="Times New Roman"/>
          <w:sz w:val="24"/>
          <w:szCs w:val="24"/>
        </w:rPr>
        <w:t xml:space="preserve">Fecal coliform individual sample values overall in 2020 ranged 1 – 600 CFU/100 mL, and were highest on average at </w:t>
      </w:r>
      <w:r w:rsidR="00D8754B">
        <w:rPr>
          <w:rFonts w:ascii="Times New Roman" w:hAnsi="Times New Roman" w:cs="Times New Roman"/>
          <w:sz w:val="24"/>
          <w:szCs w:val="24"/>
        </w:rPr>
        <w:t xml:space="preserve">the </w:t>
      </w:r>
      <w:r w:rsidRPr="00CA0F3F">
        <w:rPr>
          <w:rFonts w:ascii="Times New Roman" w:hAnsi="Times New Roman" w:cs="Times New Roman"/>
          <w:sz w:val="24"/>
          <w:szCs w:val="24"/>
        </w:rPr>
        <w:t>South Kenai Beach</w:t>
      </w:r>
      <w:r w:rsidR="00D8754B">
        <w:rPr>
          <w:rFonts w:ascii="Times New Roman" w:hAnsi="Times New Roman" w:cs="Times New Roman"/>
          <w:sz w:val="24"/>
          <w:szCs w:val="24"/>
        </w:rPr>
        <w:t xml:space="preserve"> site</w:t>
      </w:r>
      <w:r w:rsidRPr="00CA0F3F">
        <w:rPr>
          <w:rFonts w:ascii="Times New Roman" w:hAnsi="Times New Roman" w:cs="Times New Roman"/>
          <w:sz w:val="24"/>
          <w:szCs w:val="24"/>
        </w:rPr>
        <w:t xml:space="preserve"> (</w:t>
      </w:r>
      <w:r w:rsidRPr="00CA0F3F">
        <w:rPr>
          <w:rFonts w:ascii="Times New Roman" w:eastAsia="Times New Roman" w:hAnsi="Times New Roman" w:cs="Times New Roman"/>
          <w:color w:val="000000"/>
          <w:sz w:val="24"/>
          <w:szCs w:val="24"/>
        </w:rPr>
        <w:t>147.16 ± 71.09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r w:rsidRPr="00CA0F3F">
        <w:rPr>
          <w:rFonts w:ascii="Times New Roman" w:eastAsia="Times New Roman" w:hAnsi="Times New Roman" w:cs="Times New Roman"/>
          <w:color w:val="000000"/>
          <w:sz w:val="24"/>
          <w:szCs w:val="24"/>
        </w:rPr>
        <w:t>Thirty-day geometric mean fecal coliform values overall in 2020 ranged 1.00 – 94.87 and were highest on average at</w:t>
      </w:r>
      <w:r w:rsidR="00D8754B">
        <w:rPr>
          <w:rFonts w:ascii="Times New Roman" w:eastAsia="Times New Roman" w:hAnsi="Times New Roman" w:cs="Times New Roman"/>
          <w:color w:val="000000"/>
          <w:sz w:val="24"/>
          <w:szCs w:val="24"/>
        </w:rPr>
        <w:t xml:space="preserve"> the</w:t>
      </w:r>
      <w:r w:rsidRPr="00CA0F3F">
        <w:rPr>
          <w:rFonts w:ascii="Times New Roman" w:eastAsia="Times New Roman" w:hAnsi="Times New Roman" w:cs="Times New Roman"/>
          <w:color w:val="000000"/>
          <w:sz w:val="24"/>
          <w:szCs w:val="24"/>
        </w:rPr>
        <w:t xml:space="preserve"> Kenai River Gull Rookery 1 </w:t>
      </w:r>
      <w:r w:rsidR="00D8754B">
        <w:rPr>
          <w:rFonts w:ascii="Times New Roman" w:eastAsia="Times New Roman" w:hAnsi="Times New Roman" w:cs="Times New Roman"/>
          <w:color w:val="000000"/>
          <w:sz w:val="24"/>
          <w:szCs w:val="24"/>
        </w:rPr>
        <w:t xml:space="preserve">site </w:t>
      </w:r>
      <w:r w:rsidRPr="00CA0F3F">
        <w:rPr>
          <w:rFonts w:ascii="Times New Roman" w:eastAsia="Times New Roman" w:hAnsi="Times New Roman" w:cs="Times New Roman"/>
          <w:color w:val="000000"/>
          <w:sz w:val="24"/>
          <w:szCs w:val="24"/>
        </w:rPr>
        <w:t>(61.09 ± 41.62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p>
    <w:p w14:paraId="1DB8B472" w14:textId="77777777" w:rsidR="00C36A1F" w:rsidRDefault="00C36A1F" w:rsidP="00C36A1F">
      <w:pPr>
        <w:spacing w:line="240" w:lineRule="auto"/>
        <w:contextualSpacing w:val="0"/>
        <w:rPr>
          <w:rFonts w:ascii="Calibri" w:eastAsia="Times New Roman" w:hAnsi="Calibri" w:cs="Calibri"/>
          <w:color w:val="000000"/>
          <w:sz w:val="20"/>
          <w:szCs w:val="20"/>
        </w:rPr>
      </w:pPr>
    </w:p>
    <w:p w14:paraId="51EF4252" w14:textId="30B1E34A" w:rsidR="00C36A1F" w:rsidRDefault="00C36A1F" w:rsidP="00C36A1F">
      <w:pPr>
        <w:spacing w:line="240" w:lineRule="auto"/>
        <w:contextualSpacing w:val="0"/>
        <w:rPr>
          <w:rFonts w:ascii="Times New Roman" w:eastAsia="Times New Roman" w:hAnsi="Times New Roman" w:cs="Times New Roman"/>
          <w:color w:val="000000"/>
          <w:sz w:val="24"/>
          <w:szCs w:val="24"/>
        </w:rPr>
      </w:pPr>
      <w:r w:rsidRPr="00CD7579">
        <w:rPr>
          <w:rFonts w:ascii="Times New Roman" w:hAnsi="Times New Roman" w:cs="Times New Roman"/>
          <w:sz w:val="24"/>
          <w:szCs w:val="24"/>
        </w:rPr>
        <w:t>Enterococci individual sample values overall in 2020 ranged 0.5 – 178 CFU/100 mL, and were highest on average at South Kenai Beach</w:t>
      </w:r>
      <w:r w:rsidR="00D8754B">
        <w:rPr>
          <w:rFonts w:ascii="Times New Roman" w:hAnsi="Times New Roman" w:cs="Times New Roman"/>
          <w:sz w:val="24"/>
          <w:szCs w:val="24"/>
        </w:rPr>
        <w:t xml:space="preserve"> site</w:t>
      </w:r>
      <w:r w:rsidRPr="00CD7579">
        <w:rPr>
          <w:rFonts w:ascii="Times New Roman" w:hAnsi="Times New Roman" w:cs="Times New Roman"/>
          <w:sz w:val="24"/>
          <w:szCs w:val="24"/>
        </w:rPr>
        <w:t xml:space="preserve"> (74.12 ± 25.96 CFU/100 mL, </w:t>
      </w:r>
      <w:r w:rsidRPr="00CD7579">
        <w:rPr>
          <w:rFonts w:ascii="Times New Roman" w:eastAsia="Times New Roman" w:hAnsi="Times New Roman" w:cs="Times New Roman"/>
          <w:color w:val="000000"/>
          <w:sz w:val="24"/>
          <w:szCs w:val="24"/>
        </w:rPr>
        <w:t>mean ± std. error</w:t>
      </w:r>
      <w:r w:rsidRPr="00CD7579">
        <w:rPr>
          <w:rFonts w:ascii="Times New Roman" w:hAnsi="Times New Roman" w:cs="Times New Roman"/>
          <w:sz w:val="24"/>
          <w:szCs w:val="24"/>
        </w:rPr>
        <w:t xml:space="preserve">). </w:t>
      </w:r>
      <w:r w:rsidR="00D8754B">
        <w:rPr>
          <w:rFonts w:ascii="Times New Roman" w:hAnsi="Times New Roman" w:cs="Times New Roman"/>
          <w:sz w:val="24"/>
          <w:szCs w:val="24"/>
        </w:rPr>
        <w:t>Thirty-day g</w:t>
      </w:r>
      <w:r w:rsidRPr="00CD7579">
        <w:rPr>
          <w:rFonts w:ascii="Times New Roman" w:eastAsia="Times New Roman" w:hAnsi="Times New Roman" w:cs="Times New Roman"/>
          <w:color w:val="000000"/>
          <w:sz w:val="24"/>
          <w:szCs w:val="24"/>
        </w:rPr>
        <w:t>eometric mean</w:t>
      </w:r>
      <w:r w:rsidR="00D8754B">
        <w:rPr>
          <w:rFonts w:ascii="Times New Roman" w:eastAsia="Times New Roman" w:hAnsi="Times New Roman" w:cs="Times New Roman"/>
          <w:color w:val="000000"/>
          <w:sz w:val="24"/>
          <w:szCs w:val="24"/>
        </w:rPr>
        <w:t xml:space="preserve"> enterococci</w:t>
      </w:r>
      <w:r w:rsidRPr="00CD7579">
        <w:rPr>
          <w:rFonts w:ascii="Times New Roman" w:eastAsia="Times New Roman" w:hAnsi="Times New Roman" w:cs="Times New Roman"/>
          <w:color w:val="000000"/>
          <w:sz w:val="24"/>
          <w:szCs w:val="24"/>
        </w:rPr>
        <w:t xml:space="preserve"> values were also highest on average at South Kenai Beach (29.09 ± 25.96 CFU/100 mL, mean ± std. error).</w:t>
      </w:r>
    </w:p>
    <w:p w14:paraId="3369585D" w14:textId="17DC14B4" w:rsidR="001A6F2A" w:rsidRDefault="001A6F2A" w:rsidP="00C36A1F">
      <w:pPr>
        <w:spacing w:line="240" w:lineRule="auto"/>
        <w:contextualSpacing w:val="0"/>
        <w:rPr>
          <w:rFonts w:ascii="Times New Roman" w:eastAsia="Times New Roman" w:hAnsi="Times New Roman" w:cs="Times New Roman"/>
          <w:color w:val="000000"/>
          <w:sz w:val="24"/>
          <w:szCs w:val="24"/>
        </w:rPr>
      </w:pPr>
    </w:p>
    <w:p w14:paraId="7112EA32" w14:textId="7447149A" w:rsidR="001A6F2A" w:rsidRPr="00CD7579" w:rsidRDefault="001A6F2A" w:rsidP="001A6F2A">
      <w:pPr>
        <w:rPr>
          <w:rFonts w:ascii="Times New Roman" w:eastAsia="Times New Roman" w:hAnsi="Times New Roman" w:cs="Times New Roman"/>
          <w:color w:val="000000"/>
          <w:sz w:val="24"/>
          <w:szCs w:val="24"/>
        </w:rPr>
      </w:pPr>
      <w:r>
        <w:rPr>
          <w:rFonts w:ascii="Times New Roman" w:hAnsi="Times New Roman" w:cs="Times New Roman"/>
          <w:sz w:val="24"/>
          <w:szCs w:val="24"/>
        </w:rPr>
        <w:t>Variation between 2020 replicate sam</w:t>
      </w:r>
      <w:r w:rsidRPr="00E30CCD">
        <w:rPr>
          <w:rFonts w:ascii="Times New Roman" w:hAnsi="Times New Roman" w:cs="Times New Roman"/>
          <w:sz w:val="24"/>
          <w:szCs w:val="24"/>
        </w:rPr>
        <w:t xml:space="preserve">ples averaged </w:t>
      </w:r>
      <w:r w:rsidRPr="00E30CCD">
        <w:rPr>
          <w:rFonts w:ascii="Times New Roman" w:eastAsia="Times New Roman" w:hAnsi="Times New Roman" w:cs="Times New Roman"/>
          <w:color w:val="000000"/>
          <w:sz w:val="24"/>
          <w:szCs w:val="24"/>
        </w:rPr>
        <w:t xml:space="preserve">40.58 ± 7.03 %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enterococci and 24.12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4.40 %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fecal coliform samples (</w:t>
      </w:r>
      <w:r w:rsidR="0009603B">
        <w:rPr>
          <w:rFonts w:ascii="Times New Roman" w:eastAsia="Times New Roman" w:hAnsi="Times New Roman" w:cs="Times New Roman"/>
          <w:color w:val="000000"/>
          <w:sz w:val="24"/>
          <w:szCs w:val="24"/>
        </w:rPr>
        <w:t>Table 3</w:t>
      </w:r>
      <w:r>
        <w:rPr>
          <w:rFonts w:ascii="Times New Roman" w:eastAsia="Times New Roman" w:hAnsi="Times New Roman" w:cs="Times New Roman"/>
          <w:color w:val="000000"/>
          <w:sz w:val="24"/>
          <w:szCs w:val="24"/>
        </w:rPr>
        <w:t>).</w:t>
      </w:r>
    </w:p>
    <w:p w14:paraId="62D01383" w14:textId="77777777" w:rsidR="00C36A1F" w:rsidRDefault="00C36A1F" w:rsidP="00C36A1F">
      <w:pPr>
        <w:rPr>
          <w:rFonts w:ascii="Times New Roman" w:hAnsi="Times New Roman" w:cs="Times New Roman"/>
          <w:sz w:val="24"/>
          <w:szCs w:val="24"/>
        </w:rPr>
      </w:pPr>
      <w:r>
        <w:rPr>
          <w:rFonts w:ascii="Times New Roman" w:hAnsi="Times New Roman" w:cs="Times New Roman"/>
          <w:sz w:val="24"/>
          <w:szCs w:val="24"/>
        </w:rPr>
        <w:t xml:space="preserve"> </w:t>
      </w:r>
    </w:p>
    <w:p w14:paraId="7438E70B" w14:textId="01CF0025" w:rsidR="00BA288D" w:rsidRPr="00AC1751" w:rsidRDefault="001A6F2A" w:rsidP="00C36A1F">
      <w:pPr>
        <w:rPr>
          <w:rFonts w:ascii="Times New Roman" w:eastAsia="Times New Roman" w:hAnsi="Times New Roman" w:cs="Times New Roman"/>
          <w:color w:val="000000"/>
          <w:sz w:val="24"/>
          <w:szCs w:val="24"/>
        </w:rPr>
      </w:pPr>
      <w:r w:rsidRPr="00CE5AE4">
        <w:rPr>
          <w:rFonts w:ascii="Times New Roman" w:eastAsia="Times New Roman" w:hAnsi="Times New Roman" w:cs="Times New Roman"/>
          <w:color w:val="000000"/>
          <w:sz w:val="24"/>
          <w:szCs w:val="24"/>
        </w:rPr>
        <w:t xml:space="preserve">For complete </w:t>
      </w:r>
      <w:r w:rsidR="00722028">
        <w:rPr>
          <w:rFonts w:ascii="Times New Roman" w:eastAsia="Times New Roman" w:hAnsi="Times New Roman" w:cs="Times New Roman"/>
          <w:color w:val="000000"/>
          <w:sz w:val="24"/>
          <w:szCs w:val="24"/>
        </w:rPr>
        <w:t xml:space="preserve">2020 </w:t>
      </w:r>
      <w:r w:rsidRPr="00CE5AE4">
        <w:rPr>
          <w:rFonts w:ascii="Times New Roman" w:eastAsia="Times New Roman" w:hAnsi="Times New Roman" w:cs="Times New Roman"/>
          <w:color w:val="000000"/>
          <w:sz w:val="24"/>
          <w:szCs w:val="24"/>
        </w:rPr>
        <w:t xml:space="preserve">data applied in determining threshold criteria exceedance see </w:t>
      </w:r>
      <w:r w:rsidRPr="00CE5AE4">
        <w:rPr>
          <w:rFonts w:ascii="Times New Roman" w:eastAsia="Times New Roman" w:hAnsi="Times New Roman" w:cs="Times New Roman"/>
          <w:color w:val="000000"/>
          <w:sz w:val="24"/>
          <w:szCs w:val="24"/>
        </w:rPr>
        <w:fldChar w:fldCharType="begin"/>
      </w:r>
      <w:r w:rsidRPr="00CE5AE4">
        <w:rPr>
          <w:rFonts w:ascii="Times New Roman" w:eastAsia="Times New Roman" w:hAnsi="Times New Roman" w:cs="Times New Roman"/>
          <w:color w:val="000000"/>
          <w:sz w:val="24"/>
          <w:szCs w:val="24"/>
        </w:rPr>
        <w:instrText xml:space="preserve"> REF _Ref61428745 \h  \* MERGEFORMAT </w:instrText>
      </w:r>
      <w:r w:rsidRPr="00CE5AE4">
        <w:rPr>
          <w:rFonts w:ascii="Times New Roman" w:eastAsia="Times New Roman" w:hAnsi="Times New Roman" w:cs="Times New Roman"/>
          <w:color w:val="000000"/>
          <w:sz w:val="24"/>
          <w:szCs w:val="24"/>
        </w:rPr>
      </w:r>
      <w:r w:rsidRPr="00CE5AE4">
        <w:rPr>
          <w:rFonts w:ascii="Times New Roman" w:eastAsia="Times New Roman" w:hAnsi="Times New Roman" w:cs="Times New Roman"/>
          <w:color w:val="000000"/>
          <w:sz w:val="24"/>
          <w:szCs w:val="24"/>
        </w:rPr>
        <w:fldChar w:fldCharType="separate"/>
      </w:r>
      <w:r w:rsidR="00C873D4" w:rsidRPr="00C873D4">
        <w:rPr>
          <w:rFonts w:ascii="Times New Roman" w:hAnsi="Times New Roman" w:cs="Times New Roman"/>
          <w:sz w:val="24"/>
          <w:szCs w:val="24"/>
        </w:rPr>
        <w:t>Appendix E: 2020 Samples Values and</w:t>
      </w:r>
      <w:r w:rsidR="00C873D4" w:rsidRPr="00491EAB">
        <w:rPr>
          <w:rFonts w:ascii="Times New Roman" w:hAnsi="Times New Roman" w:cs="Times New Roman"/>
          <w:b/>
          <w:color w:val="2E74B5" w:themeColor="accent1" w:themeShade="BF"/>
          <w:sz w:val="40"/>
          <w:szCs w:val="40"/>
        </w:rPr>
        <w:t xml:space="preserve"> Exceedances </w:t>
      </w:r>
      <w:r w:rsidR="00C873D4" w:rsidRPr="00491EAB">
        <w:rPr>
          <w:rFonts w:ascii="Times New Roman" w:hAnsi="Times New Roman" w:cs="Times New Roman"/>
          <w:b/>
          <w:color w:val="2E74B5" w:themeColor="accent1" w:themeShade="BF"/>
          <w:sz w:val="24"/>
          <w:szCs w:val="24"/>
        </w:rPr>
        <w:t>(</w:t>
      </w:r>
      <w:proofErr w:type="gramStart"/>
      <w:r w:rsidR="00C873D4" w:rsidRPr="00491EAB">
        <w:rPr>
          <w:rFonts w:ascii="Times New Roman" w:hAnsi="Times New Roman" w:cs="Times New Roman"/>
          <w:b/>
          <w:color w:val="2E74B5" w:themeColor="accent1" w:themeShade="BF"/>
          <w:sz w:val="24"/>
          <w:szCs w:val="24"/>
        </w:rPr>
        <w:t xml:space="preserve">Page </w:t>
      </w:r>
      <w:proofErr w:type="gramEnd"/>
      <w:r w:rsidRPr="00CE5AE4">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commentRangeStart w:id="231"/>
      <w:commentRangeStart w:id="232"/>
      <w:r>
        <w:rPr>
          <w:rFonts w:ascii="Times New Roman" w:eastAsia="Times New Roman" w:hAnsi="Times New Roman" w:cs="Times New Roman"/>
          <w:color w:val="000000"/>
          <w:sz w:val="24"/>
          <w:szCs w:val="24"/>
        </w:rPr>
        <w:t xml:space="preserve">Raw analytical results can also be </w:t>
      </w:r>
      <w:r>
        <w:rPr>
          <w:rFonts w:ascii="Times New Roman" w:eastAsia="Times New Roman" w:hAnsi="Times New Roman" w:cs="Times New Roman"/>
          <w:color w:val="000000"/>
          <w:sz w:val="24"/>
          <w:szCs w:val="24"/>
        </w:rPr>
        <w:lastRenderedPageBreak/>
        <w:t xml:space="preserve">found at the </w:t>
      </w:r>
      <w:hyperlink r:id="rId28" w:history="1">
        <w:r w:rsidRPr="005A02A8">
          <w:rPr>
            <w:rStyle w:val="Hyperlink"/>
            <w:rFonts w:ascii="Times New Roman" w:eastAsia="Times New Roman" w:hAnsi="Times New Roman" w:cs="Times New Roman"/>
            <w:sz w:val="24"/>
            <w:szCs w:val="24"/>
          </w:rPr>
          <w:t>ADEC BEACH program Kenai River page</w:t>
        </w:r>
      </w:hyperlink>
      <w:r>
        <w:rPr>
          <w:rFonts w:ascii="Times New Roman" w:eastAsia="Times New Roman" w:hAnsi="Times New Roman" w:cs="Times New Roman"/>
          <w:color w:val="000000"/>
          <w:sz w:val="24"/>
          <w:szCs w:val="24"/>
        </w:rPr>
        <w:t xml:space="preserve">, and </w:t>
      </w:r>
      <w:r w:rsidR="00722028">
        <w:rPr>
          <w:rFonts w:ascii="Times New Roman" w:eastAsia="Times New Roman" w:hAnsi="Times New Roman" w:cs="Times New Roman"/>
          <w:color w:val="000000"/>
          <w:sz w:val="24"/>
          <w:szCs w:val="24"/>
        </w:rPr>
        <w:t xml:space="preserve">from 2010 – present </w:t>
      </w:r>
      <w:r>
        <w:rPr>
          <w:rFonts w:ascii="Times New Roman" w:eastAsia="Times New Roman" w:hAnsi="Times New Roman" w:cs="Times New Roman"/>
          <w:color w:val="000000"/>
          <w:sz w:val="24"/>
          <w:szCs w:val="24"/>
        </w:rPr>
        <w:t xml:space="preserve">in the </w:t>
      </w:r>
      <w:hyperlink r:id="rId29" w:history="1">
        <w:r w:rsidRPr="005A02A8">
          <w:rPr>
            <w:rStyle w:val="Hyperlink"/>
            <w:rFonts w:ascii="Times New Roman" w:eastAsia="Times New Roman" w:hAnsi="Times New Roman" w:cs="Times New Roman"/>
            <w:sz w:val="24"/>
            <w:szCs w:val="24"/>
          </w:rPr>
          <w:t>EPA BEACON data base</w:t>
        </w:r>
      </w:hyperlink>
      <w:r>
        <w:rPr>
          <w:rFonts w:ascii="Times New Roman" w:eastAsia="Times New Roman" w:hAnsi="Times New Roman" w:cs="Times New Roman"/>
          <w:color w:val="000000"/>
          <w:sz w:val="24"/>
          <w:szCs w:val="24"/>
        </w:rPr>
        <w:t xml:space="preserve">. </w:t>
      </w:r>
      <w:commentRangeEnd w:id="231"/>
      <w:r>
        <w:rPr>
          <w:rStyle w:val="CommentReference"/>
        </w:rPr>
        <w:commentReference w:id="231"/>
      </w:r>
      <w:commentRangeEnd w:id="232"/>
      <w:r>
        <w:rPr>
          <w:rStyle w:val="CommentReference"/>
        </w:rPr>
        <w:commentReference w:id="232"/>
      </w:r>
    </w:p>
    <w:p w14:paraId="25F6B354" w14:textId="10080B32" w:rsidR="00C36A1F" w:rsidRPr="00131BA2" w:rsidRDefault="00131BA2" w:rsidP="00C36A1F">
      <w:pPr>
        <w:pStyle w:val="Caption"/>
        <w:rPr>
          <w:rFonts w:ascii="Times New Roman" w:hAnsi="Times New Roman" w:cs="Times New Roman"/>
          <w:sz w:val="24"/>
          <w:szCs w:val="24"/>
        </w:rPr>
      </w:pPr>
      <w:bookmarkStart w:id="233" w:name="_Toc64229318"/>
      <w:r w:rsidRPr="00131BA2">
        <w:rPr>
          <w:rFonts w:ascii="Times New Roman" w:hAnsi="Times New Roman" w:cs="Times New Roman"/>
          <w:sz w:val="24"/>
          <w:szCs w:val="24"/>
        </w:rPr>
        <w:t xml:space="preserve">Table </w:t>
      </w:r>
      <w:r w:rsidRPr="00131BA2">
        <w:rPr>
          <w:rFonts w:ascii="Times New Roman" w:hAnsi="Times New Roman" w:cs="Times New Roman"/>
          <w:sz w:val="24"/>
          <w:szCs w:val="24"/>
        </w:rPr>
        <w:fldChar w:fldCharType="begin"/>
      </w:r>
      <w:r w:rsidRPr="00131BA2">
        <w:rPr>
          <w:rFonts w:ascii="Times New Roman" w:hAnsi="Times New Roman" w:cs="Times New Roman"/>
          <w:sz w:val="24"/>
          <w:szCs w:val="24"/>
        </w:rPr>
        <w:instrText xml:space="preserve"> SEQ Table \* ARABIC </w:instrText>
      </w:r>
      <w:r w:rsidRPr="00131BA2">
        <w:rPr>
          <w:rFonts w:ascii="Times New Roman" w:hAnsi="Times New Roman" w:cs="Times New Roman"/>
          <w:sz w:val="24"/>
          <w:szCs w:val="24"/>
        </w:rPr>
        <w:fldChar w:fldCharType="separate"/>
      </w:r>
      <w:r w:rsidR="00C873D4">
        <w:rPr>
          <w:rFonts w:ascii="Times New Roman" w:hAnsi="Times New Roman" w:cs="Times New Roman"/>
          <w:noProof/>
          <w:sz w:val="24"/>
          <w:szCs w:val="24"/>
        </w:rPr>
        <w:t>2</w:t>
      </w:r>
      <w:r w:rsidRPr="00131BA2">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C36A1F">
        <w:rPr>
          <w:rFonts w:ascii="Times New Roman" w:hAnsi="Times New Roman" w:cs="Times New Roman"/>
          <w:sz w:val="24"/>
          <w:szCs w:val="24"/>
        </w:rPr>
        <w:t>Summary statistics by site and bacteria species for the 2020 sampling season; individual sample concentrations and thirty-day geometric mean values.</w:t>
      </w:r>
      <w:r w:rsidR="00F12A12">
        <w:rPr>
          <w:rFonts w:ascii="Times New Roman" w:hAnsi="Times New Roman" w:cs="Times New Roman"/>
          <w:sz w:val="24"/>
          <w:szCs w:val="24"/>
        </w:rPr>
        <w:t xml:space="preserve"> </w:t>
      </w:r>
      <w:r w:rsidR="00C36A1F">
        <w:rPr>
          <w:rFonts w:ascii="Times New Roman" w:hAnsi="Times New Roman" w:cs="Times New Roman"/>
          <w:sz w:val="24"/>
          <w:szCs w:val="24"/>
        </w:rPr>
        <w:t>All sample result values are in CFU/100 mL.</w:t>
      </w:r>
      <w:bookmarkEnd w:id="233"/>
    </w:p>
    <w:tbl>
      <w:tblPr>
        <w:tblW w:w="9685" w:type="dxa"/>
        <w:tblLayout w:type="fixed"/>
        <w:tblLook w:val="04A0" w:firstRow="1" w:lastRow="0" w:firstColumn="1" w:lastColumn="0" w:noHBand="0" w:noVBand="1"/>
      </w:tblPr>
      <w:tblGrid>
        <w:gridCol w:w="1170"/>
        <w:gridCol w:w="1440"/>
        <w:gridCol w:w="1472"/>
        <w:gridCol w:w="1040"/>
        <w:gridCol w:w="1045"/>
        <w:gridCol w:w="1335"/>
        <w:gridCol w:w="1089"/>
        <w:gridCol w:w="1094"/>
      </w:tblGrid>
      <w:tr w:rsidR="00AC1751" w:rsidRPr="00D52E12" w14:paraId="480B4EFF" w14:textId="77777777" w:rsidTr="00AC1751">
        <w:trPr>
          <w:trHeight w:val="1464"/>
        </w:trPr>
        <w:tc>
          <w:tcPr>
            <w:tcW w:w="1170" w:type="dxa"/>
            <w:tcBorders>
              <w:top w:val="single" w:sz="4" w:space="0" w:color="000000"/>
              <w:left w:val="nil"/>
              <w:bottom w:val="single" w:sz="4" w:space="0" w:color="000000"/>
              <w:right w:val="nil"/>
            </w:tcBorders>
            <w:shd w:val="clear" w:color="auto" w:fill="auto"/>
            <w:vAlign w:val="center"/>
            <w:hideMark/>
          </w:tcPr>
          <w:p w14:paraId="044A56B1"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Bacteria</w:t>
            </w:r>
          </w:p>
        </w:tc>
        <w:tc>
          <w:tcPr>
            <w:tcW w:w="1440" w:type="dxa"/>
            <w:tcBorders>
              <w:top w:val="single" w:sz="4" w:space="0" w:color="000000"/>
              <w:left w:val="nil"/>
              <w:bottom w:val="single" w:sz="4" w:space="0" w:color="000000"/>
              <w:right w:val="nil"/>
            </w:tcBorders>
            <w:shd w:val="clear" w:color="auto" w:fill="auto"/>
            <w:vAlign w:val="center"/>
            <w:hideMark/>
          </w:tcPr>
          <w:p w14:paraId="32EC681E"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Location</w:t>
            </w:r>
          </w:p>
        </w:tc>
        <w:tc>
          <w:tcPr>
            <w:tcW w:w="1472" w:type="dxa"/>
            <w:tcBorders>
              <w:top w:val="single" w:sz="4" w:space="0" w:color="000000"/>
              <w:left w:val="nil"/>
              <w:bottom w:val="single" w:sz="4" w:space="0" w:color="000000"/>
              <w:right w:val="nil"/>
            </w:tcBorders>
            <w:shd w:val="clear" w:color="auto" w:fill="auto"/>
            <w:vAlign w:val="center"/>
            <w:hideMark/>
          </w:tcPr>
          <w:p w14:paraId="1EE90FF9"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Mean ± Std. Error</w:t>
            </w:r>
          </w:p>
        </w:tc>
        <w:tc>
          <w:tcPr>
            <w:tcW w:w="1040" w:type="dxa"/>
            <w:tcBorders>
              <w:top w:val="single" w:sz="4" w:space="0" w:color="000000"/>
              <w:left w:val="nil"/>
              <w:bottom w:val="single" w:sz="4" w:space="0" w:color="000000"/>
              <w:right w:val="nil"/>
            </w:tcBorders>
            <w:shd w:val="clear" w:color="auto" w:fill="auto"/>
            <w:vAlign w:val="center"/>
            <w:hideMark/>
          </w:tcPr>
          <w:p w14:paraId="6E16901B"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Min</w:t>
            </w:r>
          </w:p>
        </w:tc>
        <w:tc>
          <w:tcPr>
            <w:tcW w:w="1045" w:type="dxa"/>
            <w:tcBorders>
              <w:top w:val="single" w:sz="4" w:space="0" w:color="000000"/>
              <w:left w:val="nil"/>
              <w:bottom w:val="single" w:sz="4" w:space="0" w:color="000000"/>
              <w:right w:val="nil"/>
            </w:tcBorders>
            <w:shd w:val="clear" w:color="auto" w:fill="auto"/>
            <w:vAlign w:val="center"/>
            <w:hideMark/>
          </w:tcPr>
          <w:p w14:paraId="72A3550A"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Max</w:t>
            </w:r>
          </w:p>
        </w:tc>
        <w:tc>
          <w:tcPr>
            <w:tcW w:w="1335" w:type="dxa"/>
            <w:tcBorders>
              <w:top w:val="single" w:sz="4" w:space="0" w:color="000000"/>
              <w:left w:val="nil"/>
              <w:bottom w:val="single" w:sz="4" w:space="0" w:color="000000"/>
              <w:right w:val="nil"/>
            </w:tcBorders>
            <w:shd w:val="clear" w:color="auto" w:fill="auto"/>
            <w:vAlign w:val="center"/>
            <w:hideMark/>
          </w:tcPr>
          <w:p w14:paraId="7F025CEF"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Mean ± Std. Error</w:t>
            </w:r>
          </w:p>
        </w:tc>
        <w:tc>
          <w:tcPr>
            <w:tcW w:w="1089" w:type="dxa"/>
            <w:tcBorders>
              <w:top w:val="single" w:sz="4" w:space="0" w:color="000000"/>
              <w:left w:val="nil"/>
              <w:bottom w:val="single" w:sz="4" w:space="0" w:color="000000"/>
              <w:right w:val="nil"/>
            </w:tcBorders>
            <w:shd w:val="clear" w:color="auto" w:fill="auto"/>
            <w:vAlign w:val="center"/>
            <w:hideMark/>
          </w:tcPr>
          <w:p w14:paraId="18B44A3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Min</w:t>
            </w:r>
          </w:p>
        </w:tc>
        <w:tc>
          <w:tcPr>
            <w:tcW w:w="1094" w:type="dxa"/>
            <w:tcBorders>
              <w:top w:val="single" w:sz="4" w:space="0" w:color="000000"/>
              <w:left w:val="nil"/>
              <w:bottom w:val="single" w:sz="4" w:space="0" w:color="000000"/>
              <w:right w:val="nil"/>
            </w:tcBorders>
            <w:shd w:val="clear" w:color="auto" w:fill="auto"/>
            <w:vAlign w:val="center"/>
            <w:hideMark/>
          </w:tcPr>
          <w:p w14:paraId="578FF08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Max</w:t>
            </w:r>
          </w:p>
        </w:tc>
      </w:tr>
      <w:tr w:rsidR="00AC1751" w:rsidRPr="00D52E12" w14:paraId="3BEEC11A" w14:textId="77777777" w:rsidTr="00AC1751">
        <w:trPr>
          <w:trHeight w:val="288"/>
        </w:trPr>
        <w:tc>
          <w:tcPr>
            <w:tcW w:w="1170" w:type="dxa"/>
            <w:tcBorders>
              <w:top w:val="nil"/>
              <w:left w:val="nil"/>
              <w:bottom w:val="nil"/>
              <w:right w:val="nil"/>
            </w:tcBorders>
            <w:shd w:val="clear" w:color="D9D9D9" w:fill="D9D9D9"/>
            <w:noWrap/>
            <w:vAlign w:val="bottom"/>
            <w:hideMark/>
          </w:tcPr>
          <w:p w14:paraId="74E2725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E48538F"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D9D9D9" w:fill="D9D9D9"/>
            <w:noWrap/>
            <w:vAlign w:val="bottom"/>
            <w:hideMark/>
          </w:tcPr>
          <w:p w14:paraId="36500C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15.19 ± 4.79</w:t>
            </w:r>
          </w:p>
        </w:tc>
        <w:tc>
          <w:tcPr>
            <w:tcW w:w="1040" w:type="dxa"/>
            <w:tcBorders>
              <w:top w:val="nil"/>
              <w:left w:val="nil"/>
              <w:bottom w:val="nil"/>
              <w:right w:val="nil"/>
            </w:tcBorders>
            <w:shd w:val="clear" w:color="D9D9D9" w:fill="D9D9D9"/>
            <w:noWrap/>
            <w:vAlign w:val="bottom"/>
            <w:hideMark/>
          </w:tcPr>
          <w:p w14:paraId="37E9FA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263FB72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37.00</w:t>
            </w:r>
          </w:p>
        </w:tc>
        <w:tc>
          <w:tcPr>
            <w:tcW w:w="1335" w:type="dxa"/>
            <w:tcBorders>
              <w:top w:val="nil"/>
              <w:left w:val="nil"/>
              <w:bottom w:val="nil"/>
              <w:right w:val="nil"/>
            </w:tcBorders>
            <w:shd w:val="clear" w:color="D9D9D9" w:fill="D9D9D9"/>
            <w:noWrap/>
            <w:vAlign w:val="bottom"/>
            <w:hideMark/>
          </w:tcPr>
          <w:p w14:paraId="7562C29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7.84 ± 4.79</w:t>
            </w:r>
          </w:p>
        </w:tc>
        <w:tc>
          <w:tcPr>
            <w:tcW w:w="1089" w:type="dxa"/>
            <w:tcBorders>
              <w:top w:val="nil"/>
              <w:left w:val="nil"/>
              <w:bottom w:val="nil"/>
              <w:right w:val="nil"/>
            </w:tcBorders>
            <w:shd w:val="clear" w:color="D9D9D9" w:fill="D9D9D9"/>
            <w:noWrap/>
            <w:vAlign w:val="bottom"/>
            <w:hideMark/>
          </w:tcPr>
          <w:p w14:paraId="68CEF5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4.02</w:t>
            </w:r>
          </w:p>
        </w:tc>
        <w:tc>
          <w:tcPr>
            <w:tcW w:w="1094" w:type="dxa"/>
            <w:tcBorders>
              <w:top w:val="nil"/>
              <w:left w:val="nil"/>
              <w:bottom w:val="nil"/>
              <w:right w:val="nil"/>
            </w:tcBorders>
            <w:shd w:val="clear" w:color="D9D9D9" w:fill="D9D9D9"/>
            <w:noWrap/>
            <w:vAlign w:val="bottom"/>
            <w:hideMark/>
          </w:tcPr>
          <w:p w14:paraId="66A3FB5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10.37</w:t>
            </w:r>
          </w:p>
        </w:tc>
      </w:tr>
      <w:tr w:rsidR="00AC1751" w:rsidRPr="00D52E12" w14:paraId="4F0682E9" w14:textId="77777777" w:rsidTr="00AC1751">
        <w:trPr>
          <w:trHeight w:val="288"/>
        </w:trPr>
        <w:tc>
          <w:tcPr>
            <w:tcW w:w="1170" w:type="dxa"/>
            <w:tcBorders>
              <w:top w:val="nil"/>
              <w:left w:val="nil"/>
              <w:bottom w:val="nil"/>
              <w:right w:val="nil"/>
            </w:tcBorders>
            <w:shd w:val="clear" w:color="auto" w:fill="auto"/>
            <w:noWrap/>
            <w:vAlign w:val="bottom"/>
            <w:hideMark/>
          </w:tcPr>
          <w:p w14:paraId="5172E3A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F93618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auto" w:fill="auto"/>
            <w:noWrap/>
            <w:vAlign w:val="bottom"/>
            <w:hideMark/>
          </w:tcPr>
          <w:p w14:paraId="68E644E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11.62 ± 4.52</w:t>
            </w:r>
          </w:p>
        </w:tc>
        <w:tc>
          <w:tcPr>
            <w:tcW w:w="1040" w:type="dxa"/>
            <w:tcBorders>
              <w:top w:val="nil"/>
              <w:left w:val="nil"/>
              <w:bottom w:val="nil"/>
              <w:right w:val="nil"/>
            </w:tcBorders>
            <w:shd w:val="clear" w:color="auto" w:fill="auto"/>
            <w:noWrap/>
            <w:vAlign w:val="bottom"/>
            <w:hideMark/>
          </w:tcPr>
          <w:p w14:paraId="64EDF77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auto" w:fill="auto"/>
            <w:noWrap/>
            <w:vAlign w:val="bottom"/>
            <w:hideMark/>
          </w:tcPr>
          <w:p w14:paraId="183B1D6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33.00</w:t>
            </w:r>
          </w:p>
        </w:tc>
        <w:tc>
          <w:tcPr>
            <w:tcW w:w="1335" w:type="dxa"/>
            <w:tcBorders>
              <w:top w:val="nil"/>
              <w:left w:val="nil"/>
              <w:bottom w:val="nil"/>
              <w:right w:val="nil"/>
            </w:tcBorders>
            <w:shd w:val="clear" w:color="auto" w:fill="auto"/>
            <w:noWrap/>
            <w:vAlign w:val="bottom"/>
            <w:hideMark/>
          </w:tcPr>
          <w:p w14:paraId="2EE46A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4.52 ± 4.52</w:t>
            </w:r>
          </w:p>
        </w:tc>
        <w:tc>
          <w:tcPr>
            <w:tcW w:w="1089" w:type="dxa"/>
            <w:tcBorders>
              <w:top w:val="nil"/>
              <w:left w:val="nil"/>
              <w:bottom w:val="nil"/>
              <w:right w:val="nil"/>
            </w:tcBorders>
            <w:shd w:val="clear" w:color="auto" w:fill="auto"/>
            <w:noWrap/>
            <w:vAlign w:val="bottom"/>
            <w:hideMark/>
          </w:tcPr>
          <w:p w14:paraId="0BD6F8D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2.83</w:t>
            </w:r>
          </w:p>
        </w:tc>
        <w:tc>
          <w:tcPr>
            <w:tcW w:w="1094" w:type="dxa"/>
            <w:tcBorders>
              <w:top w:val="nil"/>
              <w:left w:val="nil"/>
              <w:bottom w:val="nil"/>
              <w:right w:val="nil"/>
            </w:tcBorders>
            <w:shd w:val="clear" w:color="auto" w:fill="auto"/>
            <w:noWrap/>
            <w:vAlign w:val="bottom"/>
            <w:hideMark/>
          </w:tcPr>
          <w:p w14:paraId="5115DE8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8.24</w:t>
            </w:r>
          </w:p>
        </w:tc>
      </w:tr>
      <w:tr w:rsidR="00AC1751" w:rsidRPr="00D52E12" w14:paraId="463A8019" w14:textId="77777777" w:rsidTr="00AC1751">
        <w:trPr>
          <w:trHeight w:val="288"/>
        </w:trPr>
        <w:tc>
          <w:tcPr>
            <w:tcW w:w="1170" w:type="dxa"/>
            <w:tcBorders>
              <w:top w:val="nil"/>
              <w:left w:val="nil"/>
              <w:bottom w:val="nil"/>
              <w:right w:val="nil"/>
            </w:tcBorders>
            <w:shd w:val="clear" w:color="D9D9D9" w:fill="D9D9D9"/>
            <w:noWrap/>
            <w:vAlign w:val="bottom"/>
            <w:hideMark/>
          </w:tcPr>
          <w:p w14:paraId="47D9026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6B3D25FE"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D9D9D9" w:fill="D9D9D9"/>
            <w:noWrap/>
            <w:vAlign w:val="bottom"/>
            <w:hideMark/>
          </w:tcPr>
          <w:p w14:paraId="7FEF5EA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10.81 ± 4.6</w:t>
            </w:r>
          </w:p>
        </w:tc>
        <w:tc>
          <w:tcPr>
            <w:tcW w:w="1040" w:type="dxa"/>
            <w:tcBorders>
              <w:top w:val="nil"/>
              <w:left w:val="nil"/>
              <w:bottom w:val="nil"/>
              <w:right w:val="nil"/>
            </w:tcBorders>
            <w:shd w:val="clear" w:color="D9D9D9" w:fill="D9D9D9"/>
            <w:noWrap/>
            <w:vAlign w:val="bottom"/>
            <w:hideMark/>
          </w:tcPr>
          <w:p w14:paraId="1D0E94F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53769ED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38.00</w:t>
            </w:r>
          </w:p>
        </w:tc>
        <w:tc>
          <w:tcPr>
            <w:tcW w:w="1335" w:type="dxa"/>
            <w:tcBorders>
              <w:top w:val="nil"/>
              <w:left w:val="nil"/>
              <w:bottom w:val="nil"/>
              <w:right w:val="nil"/>
            </w:tcBorders>
            <w:shd w:val="clear" w:color="D9D9D9" w:fill="D9D9D9"/>
            <w:noWrap/>
            <w:vAlign w:val="bottom"/>
            <w:hideMark/>
          </w:tcPr>
          <w:p w14:paraId="08B7FA9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6.05 ± 4.6</w:t>
            </w:r>
          </w:p>
        </w:tc>
        <w:tc>
          <w:tcPr>
            <w:tcW w:w="1089" w:type="dxa"/>
            <w:tcBorders>
              <w:top w:val="nil"/>
              <w:left w:val="nil"/>
              <w:bottom w:val="nil"/>
              <w:right w:val="nil"/>
            </w:tcBorders>
            <w:shd w:val="clear" w:color="D9D9D9" w:fill="D9D9D9"/>
            <w:noWrap/>
            <w:vAlign w:val="bottom"/>
            <w:hideMark/>
          </w:tcPr>
          <w:p w14:paraId="151548F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2.61</w:t>
            </w:r>
          </w:p>
        </w:tc>
        <w:tc>
          <w:tcPr>
            <w:tcW w:w="1094" w:type="dxa"/>
            <w:tcBorders>
              <w:top w:val="nil"/>
              <w:left w:val="nil"/>
              <w:bottom w:val="nil"/>
              <w:right w:val="nil"/>
            </w:tcBorders>
            <w:shd w:val="clear" w:color="D9D9D9" w:fill="D9D9D9"/>
            <w:noWrap/>
            <w:vAlign w:val="bottom"/>
            <w:hideMark/>
          </w:tcPr>
          <w:p w14:paraId="6C9C60C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10.02</w:t>
            </w:r>
          </w:p>
        </w:tc>
      </w:tr>
      <w:tr w:rsidR="00AC1751" w:rsidRPr="00D52E12" w14:paraId="0561E342" w14:textId="77777777" w:rsidTr="00AC1751">
        <w:trPr>
          <w:trHeight w:val="288"/>
        </w:trPr>
        <w:tc>
          <w:tcPr>
            <w:tcW w:w="1170" w:type="dxa"/>
            <w:tcBorders>
              <w:top w:val="nil"/>
              <w:left w:val="nil"/>
              <w:bottom w:val="nil"/>
              <w:right w:val="nil"/>
            </w:tcBorders>
            <w:shd w:val="clear" w:color="auto" w:fill="auto"/>
            <w:noWrap/>
            <w:vAlign w:val="bottom"/>
            <w:hideMark/>
          </w:tcPr>
          <w:p w14:paraId="4D512103"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C6C597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auto" w:fill="auto"/>
            <w:noWrap/>
            <w:vAlign w:val="bottom"/>
            <w:hideMark/>
          </w:tcPr>
          <w:p w14:paraId="32F0EE1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74.12 ± 25.96</w:t>
            </w:r>
          </w:p>
        </w:tc>
        <w:tc>
          <w:tcPr>
            <w:tcW w:w="1040" w:type="dxa"/>
            <w:tcBorders>
              <w:top w:val="nil"/>
              <w:left w:val="nil"/>
              <w:bottom w:val="nil"/>
              <w:right w:val="nil"/>
            </w:tcBorders>
            <w:shd w:val="clear" w:color="auto" w:fill="auto"/>
            <w:noWrap/>
            <w:vAlign w:val="bottom"/>
            <w:hideMark/>
          </w:tcPr>
          <w:p w14:paraId="5FEB773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6749916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178.00</w:t>
            </w:r>
          </w:p>
        </w:tc>
        <w:tc>
          <w:tcPr>
            <w:tcW w:w="1335" w:type="dxa"/>
            <w:tcBorders>
              <w:top w:val="nil"/>
              <w:left w:val="nil"/>
              <w:bottom w:val="nil"/>
              <w:right w:val="nil"/>
            </w:tcBorders>
            <w:shd w:val="clear" w:color="auto" w:fill="auto"/>
            <w:noWrap/>
            <w:vAlign w:val="bottom"/>
            <w:hideMark/>
          </w:tcPr>
          <w:p w14:paraId="0C5B47F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29.09 ± 25.96</w:t>
            </w:r>
          </w:p>
        </w:tc>
        <w:tc>
          <w:tcPr>
            <w:tcW w:w="1089" w:type="dxa"/>
            <w:tcBorders>
              <w:top w:val="nil"/>
              <w:left w:val="nil"/>
              <w:bottom w:val="nil"/>
              <w:right w:val="nil"/>
            </w:tcBorders>
            <w:shd w:val="clear" w:color="auto" w:fill="auto"/>
            <w:noWrap/>
            <w:vAlign w:val="bottom"/>
            <w:hideMark/>
          </w:tcPr>
          <w:p w14:paraId="24E5007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14.54</w:t>
            </w:r>
          </w:p>
        </w:tc>
        <w:tc>
          <w:tcPr>
            <w:tcW w:w="1094" w:type="dxa"/>
            <w:tcBorders>
              <w:top w:val="nil"/>
              <w:left w:val="nil"/>
              <w:bottom w:val="nil"/>
              <w:right w:val="nil"/>
            </w:tcBorders>
            <w:shd w:val="clear" w:color="auto" w:fill="auto"/>
            <w:noWrap/>
            <w:vAlign w:val="bottom"/>
            <w:hideMark/>
          </w:tcPr>
          <w:p w14:paraId="004F830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39.75</w:t>
            </w:r>
          </w:p>
        </w:tc>
      </w:tr>
      <w:tr w:rsidR="00AC1751" w:rsidRPr="00D52E12" w14:paraId="28D078EC" w14:textId="77777777" w:rsidTr="00AC1751">
        <w:trPr>
          <w:trHeight w:val="288"/>
        </w:trPr>
        <w:tc>
          <w:tcPr>
            <w:tcW w:w="1170" w:type="dxa"/>
            <w:tcBorders>
              <w:top w:val="nil"/>
              <w:left w:val="nil"/>
              <w:bottom w:val="nil"/>
              <w:right w:val="nil"/>
            </w:tcBorders>
            <w:shd w:val="clear" w:color="D9D9D9" w:fill="D9D9D9"/>
            <w:noWrap/>
            <w:vAlign w:val="bottom"/>
            <w:hideMark/>
          </w:tcPr>
          <w:p w14:paraId="1758144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90F8E19"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nil"/>
              <w:right w:val="nil"/>
            </w:tcBorders>
            <w:shd w:val="clear" w:color="D9D9D9" w:fill="D9D9D9"/>
            <w:noWrap/>
            <w:vAlign w:val="bottom"/>
            <w:hideMark/>
          </w:tcPr>
          <w:p w14:paraId="112E9CD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2.25 ± 0.88</w:t>
            </w:r>
          </w:p>
        </w:tc>
        <w:tc>
          <w:tcPr>
            <w:tcW w:w="1040" w:type="dxa"/>
            <w:tcBorders>
              <w:top w:val="nil"/>
              <w:left w:val="nil"/>
              <w:bottom w:val="nil"/>
              <w:right w:val="nil"/>
            </w:tcBorders>
            <w:shd w:val="clear" w:color="D9D9D9" w:fill="D9D9D9"/>
            <w:noWrap/>
            <w:vAlign w:val="bottom"/>
            <w:hideMark/>
          </w:tcPr>
          <w:p w14:paraId="4443D77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79AEF27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8.00</w:t>
            </w:r>
          </w:p>
        </w:tc>
        <w:tc>
          <w:tcPr>
            <w:tcW w:w="1335" w:type="dxa"/>
            <w:tcBorders>
              <w:top w:val="nil"/>
              <w:left w:val="nil"/>
              <w:bottom w:val="nil"/>
              <w:right w:val="nil"/>
            </w:tcBorders>
            <w:shd w:val="clear" w:color="D9D9D9" w:fill="D9D9D9"/>
            <w:noWrap/>
            <w:vAlign w:val="bottom"/>
            <w:hideMark/>
          </w:tcPr>
          <w:p w14:paraId="4799669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1.48 ± 0.88</w:t>
            </w:r>
          </w:p>
        </w:tc>
        <w:tc>
          <w:tcPr>
            <w:tcW w:w="1089" w:type="dxa"/>
            <w:tcBorders>
              <w:top w:val="nil"/>
              <w:left w:val="nil"/>
              <w:bottom w:val="nil"/>
              <w:right w:val="nil"/>
            </w:tcBorders>
            <w:shd w:val="clear" w:color="D9D9D9" w:fill="D9D9D9"/>
            <w:noWrap/>
            <w:vAlign w:val="bottom"/>
            <w:hideMark/>
          </w:tcPr>
          <w:p w14:paraId="6301D69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94" w:type="dxa"/>
            <w:tcBorders>
              <w:top w:val="nil"/>
              <w:left w:val="nil"/>
              <w:bottom w:val="nil"/>
              <w:right w:val="nil"/>
            </w:tcBorders>
            <w:shd w:val="clear" w:color="D9D9D9" w:fill="D9D9D9"/>
            <w:noWrap/>
            <w:vAlign w:val="bottom"/>
            <w:hideMark/>
          </w:tcPr>
          <w:p w14:paraId="58935FD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w:t>
            </w:r>
          </w:p>
        </w:tc>
      </w:tr>
      <w:tr w:rsidR="00AC1751" w:rsidRPr="00D52E12" w14:paraId="403E0FCC" w14:textId="77777777" w:rsidTr="00AC1751">
        <w:trPr>
          <w:trHeight w:val="288"/>
        </w:trPr>
        <w:tc>
          <w:tcPr>
            <w:tcW w:w="1170" w:type="dxa"/>
            <w:tcBorders>
              <w:top w:val="nil"/>
              <w:left w:val="nil"/>
              <w:bottom w:val="nil"/>
              <w:right w:val="nil"/>
            </w:tcBorders>
            <w:shd w:val="clear" w:color="auto" w:fill="auto"/>
            <w:noWrap/>
            <w:vAlign w:val="bottom"/>
            <w:hideMark/>
          </w:tcPr>
          <w:p w14:paraId="60BBC9F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1F3F75C7"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auto" w:fill="auto"/>
            <w:noWrap/>
            <w:vAlign w:val="bottom"/>
            <w:hideMark/>
          </w:tcPr>
          <w:p w14:paraId="76D0A2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109.88 ± 41.62</w:t>
            </w:r>
          </w:p>
        </w:tc>
        <w:tc>
          <w:tcPr>
            <w:tcW w:w="1040" w:type="dxa"/>
            <w:tcBorders>
              <w:top w:val="nil"/>
              <w:left w:val="nil"/>
              <w:bottom w:val="nil"/>
              <w:right w:val="nil"/>
            </w:tcBorders>
            <w:shd w:val="clear" w:color="auto" w:fill="auto"/>
            <w:noWrap/>
            <w:vAlign w:val="bottom"/>
            <w:hideMark/>
          </w:tcPr>
          <w:p w14:paraId="3CEDD2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0A9F7A1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310.00</w:t>
            </w:r>
          </w:p>
        </w:tc>
        <w:tc>
          <w:tcPr>
            <w:tcW w:w="1335" w:type="dxa"/>
            <w:tcBorders>
              <w:top w:val="nil"/>
              <w:left w:val="nil"/>
              <w:bottom w:val="nil"/>
              <w:right w:val="nil"/>
            </w:tcBorders>
            <w:shd w:val="clear" w:color="auto" w:fill="auto"/>
            <w:noWrap/>
            <w:vAlign w:val="bottom"/>
            <w:hideMark/>
          </w:tcPr>
          <w:p w14:paraId="231C72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61.09 ± 41.62</w:t>
            </w:r>
          </w:p>
        </w:tc>
        <w:tc>
          <w:tcPr>
            <w:tcW w:w="1089" w:type="dxa"/>
            <w:tcBorders>
              <w:top w:val="nil"/>
              <w:left w:val="nil"/>
              <w:bottom w:val="nil"/>
              <w:right w:val="nil"/>
            </w:tcBorders>
            <w:shd w:val="clear" w:color="auto" w:fill="auto"/>
            <w:noWrap/>
            <w:vAlign w:val="bottom"/>
            <w:hideMark/>
          </w:tcPr>
          <w:p w14:paraId="154EE83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33.52</w:t>
            </w:r>
          </w:p>
        </w:tc>
        <w:tc>
          <w:tcPr>
            <w:tcW w:w="1094" w:type="dxa"/>
            <w:tcBorders>
              <w:top w:val="nil"/>
              <w:left w:val="nil"/>
              <w:bottom w:val="nil"/>
              <w:right w:val="nil"/>
            </w:tcBorders>
            <w:shd w:val="clear" w:color="auto" w:fill="auto"/>
            <w:noWrap/>
            <w:vAlign w:val="bottom"/>
            <w:hideMark/>
          </w:tcPr>
          <w:p w14:paraId="0F30050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94.87</w:t>
            </w:r>
          </w:p>
        </w:tc>
      </w:tr>
      <w:tr w:rsidR="00AC1751" w:rsidRPr="00D52E12" w14:paraId="6BE3CB47" w14:textId="77777777" w:rsidTr="00AC1751">
        <w:trPr>
          <w:trHeight w:val="288"/>
        </w:trPr>
        <w:tc>
          <w:tcPr>
            <w:tcW w:w="1170" w:type="dxa"/>
            <w:tcBorders>
              <w:top w:val="nil"/>
              <w:left w:val="nil"/>
              <w:bottom w:val="nil"/>
              <w:right w:val="nil"/>
            </w:tcBorders>
            <w:shd w:val="clear" w:color="D9D9D9" w:fill="D9D9D9"/>
            <w:noWrap/>
            <w:vAlign w:val="bottom"/>
            <w:hideMark/>
          </w:tcPr>
          <w:p w14:paraId="27F0E3AC"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5F5AF9C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D9D9D9" w:fill="D9D9D9"/>
            <w:noWrap/>
            <w:vAlign w:val="bottom"/>
            <w:hideMark/>
          </w:tcPr>
          <w:p w14:paraId="42202B1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24.16 ± 5.5</w:t>
            </w:r>
          </w:p>
        </w:tc>
        <w:tc>
          <w:tcPr>
            <w:tcW w:w="1040" w:type="dxa"/>
            <w:tcBorders>
              <w:top w:val="nil"/>
              <w:left w:val="nil"/>
              <w:bottom w:val="nil"/>
              <w:right w:val="nil"/>
            </w:tcBorders>
            <w:shd w:val="clear" w:color="D9D9D9" w:fill="D9D9D9"/>
            <w:noWrap/>
            <w:vAlign w:val="bottom"/>
            <w:hideMark/>
          </w:tcPr>
          <w:p w14:paraId="6723185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w:t>
            </w:r>
          </w:p>
        </w:tc>
        <w:tc>
          <w:tcPr>
            <w:tcW w:w="1045" w:type="dxa"/>
            <w:tcBorders>
              <w:top w:val="nil"/>
              <w:left w:val="nil"/>
              <w:bottom w:val="nil"/>
              <w:right w:val="nil"/>
            </w:tcBorders>
            <w:shd w:val="clear" w:color="D9D9D9" w:fill="D9D9D9"/>
            <w:noWrap/>
            <w:vAlign w:val="bottom"/>
            <w:hideMark/>
          </w:tcPr>
          <w:p w14:paraId="4869471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50.00</w:t>
            </w:r>
          </w:p>
        </w:tc>
        <w:tc>
          <w:tcPr>
            <w:tcW w:w="1335" w:type="dxa"/>
            <w:tcBorders>
              <w:top w:val="nil"/>
              <w:left w:val="nil"/>
              <w:bottom w:val="nil"/>
              <w:right w:val="nil"/>
            </w:tcBorders>
            <w:shd w:val="clear" w:color="D9D9D9" w:fill="D9D9D9"/>
            <w:noWrap/>
            <w:vAlign w:val="bottom"/>
            <w:hideMark/>
          </w:tcPr>
          <w:p w14:paraId="09D887B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 ± 5.5</w:t>
            </w:r>
          </w:p>
        </w:tc>
        <w:tc>
          <w:tcPr>
            <w:tcW w:w="1089" w:type="dxa"/>
            <w:tcBorders>
              <w:top w:val="nil"/>
              <w:left w:val="nil"/>
              <w:bottom w:val="nil"/>
              <w:right w:val="nil"/>
            </w:tcBorders>
            <w:shd w:val="clear" w:color="D9D9D9" w:fill="D9D9D9"/>
            <w:noWrap/>
            <w:vAlign w:val="bottom"/>
            <w:hideMark/>
          </w:tcPr>
          <w:p w14:paraId="52DB027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12.62</w:t>
            </w:r>
          </w:p>
        </w:tc>
        <w:tc>
          <w:tcPr>
            <w:tcW w:w="1094" w:type="dxa"/>
            <w:tcBorders>
              <w:top w:val="nil"/>
              <w:left w:val="nil"/>
              <w:bottom w:val="nil"/>
              <w:right w:val="nil"/>
            </w:tcBorders>
            <w:shd w:val="clear" w:color="D9D9D9" w:fill="D9D9D9"/>
            <w:noWrap/>
            <w:vAlign w:val="bottom"/>
            <w:hideMark/>
          </w:tcPr>
          <w:p w14:paraId="36FB90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24.43</w:t>
            </w:r>
          </w:p>
        </w:tc>
      </w:tr>
      <w:tr w:rsidR="00AC1751" w:rsidRPr="00D52E12" w14:paraId="741472F0" w14:textId="77777777" w:rsidTr="00AC1751">
        <w:trPr>
          <w:trHeight w:val="288"/>
        </w:trPr>
        <w:tc>
          <w:tcPr>
            <w:tcW w:w="1170" w:type="dxa"/>
            <w:tcBorders>
              <w:top w:val="nil"/>
              <w:left w:val="nil"/>
              <w:bottom w:val="nil"/>
              <w:right w:val="nil"/>
            </w:tcBorders>
            <w:shd w:val="clear" w:color="auto" w:fill="auto"/>
            <w:noWrap/>
            <w:vAlign w:val="bottom"/>
            <w:hideMark/>
          </w:tcPr>
          <w:p w14:paraId="1CFA4CE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4964A876"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auto" w:fill="auto"/>
            <w:noWrap/>
            <w:vAlign w:val="bottom"/>
            <w:hideMark/>
          </w:tcPr>
          <w:p w14:paraId="43A4F6C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23.02 ± 6.21</w:t>
            </w:r>
          </w:p>
        </w:tc>
        <w:tc>
          <w:tcPr>
            <w:tcW w:w="1040" w:type="dxa"/>
            <w:tcBorders>
              <w:top w:val="nil"/>
              <w:left w:val="nil"/>
              <w:bottom w:val="nil"/>
              <w:right w:val="nil"/>
            </w:tcBorders>
            <w:shd w:val="clear" w:color="auto" w:fill="auto"/>
            <w:noWrap/>
            <w:vAlign w:val="bottom"/>
            <w:hideMark/>
          </w:tcPr>
          <w:p w14:paraId="2A9B8C0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2.00</w:t>
            </w:r>
          </w:p>
        </w:tc>
        <w:tc>
          <w:tcPr>
            <w:tcW w:w="1045" w:type="dxa"/>
            <w:tcBorders>
              <w:top w:val="nil"/>
              <w:left w:val="nil"/>
              <w:bottom w:val="nil"/>
              <w:right w:val="nil"/>
            </w:tcBorders>
            <w:shd w:val="clear" w:color="auto" w:fill="auto"/>
            <w:noWrap/>
            <w:vAlign w:val="bottom"/>
            <w:hideMark/>
          </w:tcPr>
          <w:p w14:paraId="2C57C5A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43.00</w:t>
            </w:r>
          </w:p>
        </w:tc>
        <w:tc>
          <w:tcPr>
            <w:tcW w:w="1335" w:type="dxa"/>
            <w:tcBorders>
              <w:top w:val="nil"/>
              <w:left w:val="nil"/>
              <w:bottom w:val="nil"/>
              <w:right w:val="nil"/>
            </w:tcBorders>
            <w:shd w:val="clear" w:color="auto" w:fill="auto"/>
            <w:noWrap/>
            <w:vAlign w:val="bottom"/>
            <w:hideMark/>
          </w:tcPr>
          <w:p w14:paraId="3E47759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12.84 ± 6.21</w:t>
            </w:r>
          </w:p>
        </w:tc>
        <w:tc>
          <w:tcPr>
            <w:tcW w:w="1089" w:type="dxa"/>
            <w:tcBorders>
              <w:top w:val="nil"/>
              <w:left w:val="nil"/>
              <w:bottom w:val="nil"/>
              <w:right w:val="nil"/>
            </w:tcBorders>
            <w:shd w:val="clear" w:color="auto" w:fill="auto"/>
            <w:noWrap/>
            <w:vAlign w:val="bottom"/>
            <w:hideMark/>
          </w:tcPr>
          <w:p w14:paraId="5676B90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7.03</w:t>
            </w:r>
          </w:p>
        </w:tc>
        <w:tc>
          <w:tcPr>
            <w:tcW w:w="1094" w:type="dxa"/>
            <w:tcBorders>
              <w:top w:val="nil"/>
              <w:left w:val="nil"/>
              <w:bottom w:val="nil"/>
              <w:right w:val="nil"/>
            </w:tcBorders>
            <w:shd w:val="clear" w:color="auto" w:fill="auto"/>
            <w:noWrap/>
            <w:vAlign w:val="bottom"/>
            <w:hideMark/>
          </w:tcPr>
          <w:p w14:paraId="23A4607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20.33</w:t>
            </w:r>
          </w:p>
        </w:tc>
      </w:tr>
      <w:tr w:rsidR="00AC1751" w:rsidRPr="00D52E12" w14:paraId="491C7387" w14:textId="77777777" w:rsidTr="00AC1751">
        <w:trPr>
          <w:trHeight w:val="288"/>
        </w:trPr>
        <w:tc>
          <w:tcPr>
            <w:tcW w:w="1170" w:type="dxa"/>
            <w:tcBorders>
              <w:top w:val="nil"/>
              <w:left w:val="nil"/>
              <w:bottom w:val="nil"/>
              <w:right w:val="nil"/>
            </w:tcBorders>
            <w:shd w:val="clear" w:color="D9D9D9" w:fill="D9D9D9"/>
            <w:noWrap/>
            <w:vAlign w:val="bottom"/>
            <w:hideMark/>
          </w:tcPr>
          <w:p w14:paraId="4F8A619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0ACFAAC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D9D9D9" w:fill="D9D9D9"/>
            <w:noWrap/>
            <w:vAlign w:val="bottom"/>
            <w:hideMark/>
          </w:tcPr>
          <w:p w14:paraId="5BD506F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147.16 ± 71.09</w:t>
            </w:r>
          </w:p>
        </w:tc>
        <w:tc>
          <w:tcPr>
            <w:tcW w:w="1040" w:type="dxa"/>
            <w:tcBorders>
              <w:top w:val="nil"/>
              <w:left w:val="nil"/>
              <w:bottom w:val="nil"/>
              <w:right w:val="nil"/>
            </w:tcBorders>
            <w:shd w:val="clear" w:color="D9D9D9" w:fill="D9D9D9"/>
            <w:noWrap/>
            <w:vAlign w:val="bottom"/>
            <w:hideMark/>
          </w:tcPr>
          <w:p w14:paraId="167833D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5.70</w:t>
            </w:r>
          </w:p>
        </w:tc>
        <w:tc>
          <w:tcPr>
            <w:tcW w:w="1045" w:type="dxa"/>
            <w:tcBorders>
              <w:top w:val="nil"/>
              <w:left w:val="nil"/>
              <w:bottom w:val="nil"/>
              <w:right w:val="nil"/>
            </w:tcBorders>
            <w:shd w:val="clear" w:color="D9D9D9" w:fill="D9D9D9"/>
            <w:noWrap/>
            <w:vAlign w:val="bottom"/>
            <w:hideMark/>
          </w:tcPr>
          <w:p w14:paraId="1C6A060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600.00</w:t>
            </w:r>
          </w:p>
        </w:tc>
        <w:tc>
          <w:tcPr>
            <w:tcW w:w="1335" w:type="dxa"/>
            <w:tcBorders>
              <w:top w:val="nil"/>
              <w:left w:val="nil"/>
              <w:bottom w:val="nil"/>
              <w:right w:val="nil"/>
            </w:tcBorders>
            <w:shd w:val="clear" w:color="D9D9D9" w:fill="D9D9D9"/>
            <w:noWrap/>
            <w:vAlign w:val="bottom"/>
            <w:hideMark/>
          </w:tcPr>
          <w:p w14:paraId="2A76914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47.01 ± 71.09</w:t>
            </w:r>
          </w:p>
        </w:tc>
        <w:tc>
          <w:tcPr>
            <w:tcW w:w="1089" w:type="dxa"/>
            <w:tcBorders>
              <w:top w:val="nil"/>
              <w:left w:val="nil"/>
              <w:bottom w:val="nil"/>
              <w:right w:val="nil"/>
            </w:tcBorders>
            <w:shd w:val="clear" w:color="D9D9D9" w:fill="D9D9D9"/>
            <w:noWrap/>
            <w:vAlign w:val="bottom"/>
            <w:hideMark/>
          </w:tcPr>
          <w:p w14:paraId="21B08DB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13.05</w:t>
            </w:r>
          </w:p>
        </w:tc>
        <w:tc>
          <w:tcPr>
            <w:tcW w:w="1094" w:type="dxa"/>
            <w:tcBorders>
              <w:top w:val="nil"/>
              <w:left w:val="nil"/>
              <w:bottom w:val="nil"/>
              <w:right w:val="nil"/>
            </w:tcBorders>
            <w:shd w:val="clear" w:color="D9D9D9" w:fill="D9D9D9"/>
            <w:noWrap/>
            <w:vAlign w:val="bottom"/>
            <w:hideMark/>
          </w:tcPr>
          <w:p w14:paraId="0D386F8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79.44</w:t>
            </w:r>
          </w:p>
        </w:tc>
      </w:tr>
      <w:tr w:rsidR="00AC1751" w:rsidRPr="00D52E12" w14:paraId="21D67D82" w14:textId="77777777" w:rsidTr="00AC1751">
        <w:trPr>
          <w:trHeight w:val="288"/>
        </w:trPr>
        <w:tc>
          <w:tcPr>
            <w:tcW w:w="1170" w:type="dxa"/>
            <w:tcBorders>
              <w:top w:val="nil"/>
              <w:left w:val="nil"/>
              <w:bottom w:val="single" w:sz="4" w:space="0" w:color="000000"/>
              <w:right w:val="nil"/>
            </w:tcBorders>
            <w:shd w:val="clear" w:color="auto" w:fill="auto"/>
            <w:noWrap/>
            <w:vAlign w:val="bottom"/>
            <w:hideMark/>
          </w:tcPr>
          <w:p w14:paraId="6388CCD2"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single" w:sz="4" w:space="0" w:color="000000"/>
              <w:right w:val="nil"/>
            </w:tcBorders>
            <w:shd w:val="clear" w:color="auto" w:fill="auto"/>
            <w:noWrap/>
            <w:vAlign w:val="bottom"/>
            <w:hideMark/>
          </w:tcPr>
          <w:p w14:paraId="122678C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single" w:sz="4" w:space="0" w:color="000000"/>
              <w:right w:val="nil"/>
            </w:tcBorders>
            <w:shd w:val="clear" w:color="auto" w:fill="auto"/>
            <w:noWrap/>
            <w:vAlign w:val="bottom"/>
            <w:hideMark/>
          </w:tcPr>
          <w:p w14:paraId="6FFD1E4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16.46 ± 5.99</w:t>
            </w:r>
          </w:p>
        </w:tc>
        <w:tc>
          <w:tcPr>
            <w:tcW w:w="1040" w:type="dxa"/>
            <w:tcBorders>
              <w:top w:val="nil"/>
              <w:left w:val="nil"/>
              <w:bottom w:val="single" w:sz="4" w:space="0" w:color="000000"/>
              <w:right w:val="nil"/>
            </w:tcBorders>
            <w:shd w:val="clear" w:color="auto" w:fill="auto"/>
            <w:noWrap/>
            <w:vAlign w:val="bottom"/>
            <w:hideMark/>
          </w:tcPr>
          <w:p w14:paraId="5C7EA7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45" w:type="dxa"/>
            <w:tcBorders>
              <w:top w:val="nil"/>
              <w:left w:val="nil"/>
              <w:bottom w:val="single" w:sz="4" w:space="0" w:color="000000"/>
              <w:right w:val="nil"/>
            </w:tcBorders>
            <w:shd w:val="clear" w:color="auto" w:fill="auto"/>
            <w:noWrap/>
            <w:vAlign w:val="bottom"/>
            <w:hideMark/>
          </w:tcPr>
          <w:p w14:paraId="01DAF53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46.00</w:t>
            </w:r>
          </w:p>
        </w:tc>
        <w:tc>
          <w:tcPr>
            <w:tcW w:w="1335" w:type="dxa"/>
            <w:tcBorders>
              <w:top w:val="nil"/>
              <w:left w:val="nil"/>
              <w:bottom w:val="single" w:sz="4" w:space="0" w:color="000000"/>
              <w:right w:val="nil"/>
            </w:tcBorders>
            <w:shd w:val="clear" w:color="auto" w:fill="auto"/>
            <w:noWrap/>
            <w:vAlign w:val="bottom"/>
            <w:hideMark/>
          </w:tcPr>
          <w:p w14:paraId="47FD020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11.22 ± 5.99</w:t>
            </w:r>
          </w:p>
        </w:tc>
        <w:tc>
          <w:tcPr>
            <w:tcW w:w="1089" w:type="dxa"/>
            <w:tcBorders>
              <w:top w:val="nil"/>
              <w:left w:val="nil"/>
              <w:bottom w:val="single" w:sz="4" w:space="0" w:color="000000"/>
              <w:right w:val="nil"/>
            </w:tcBorders>
            <w:shd w:val="clear" w:color="auto" w:fill="auto"/>
            <w:noWrap/>
            <w:vAlign w:val="bottom"/>
            <w:hideMark/>
          </w:tcPr>
          <w:p w14:paraId="5043032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6.01</w:t>
            </w:r>
          </w:p>
        </w:tc>
        <w:tc>
          <w:tcPr>
            <w:tcW w:w="1094" w:type="dxa"/>
            <w:tcBorders>
              <w:top w:val="nil"/>
              <w:left w:val="nil"/>
              <w:bottom w:val="single" w:sz="4" w:space="0" w:color="000000"/>
              <w:right w:val="nil"/>
            </w:tcBorders>
            <w:shd w:val="clear" w:color="auto" w:fill="auto"/>
            <w:noWrap/>
            <w:vAlign w:val="bottom"/>
            <w:hideMark/>
          </w:tcPr>
          <w:p w14:paraId="35DE07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15.92</w:t>
            </w:r>
          </w:p>
        </w:tc>
      </w:tr>
    </w:tbl>
    <w:p w14:paraId="3C99A08B" w14:textId="77777777" w:rsidR="00C36A1F" w:rsidRDefault="00C36A1F" w:rsidP="00C36A1F">
      <w:pPr>
        <w:rPr>
          <w:rFonts w:ascii="Times New Roman" w:hAnsi="Times New Roman" w:cs="Times New Roman"/>
          <w:sz w:val="24"/>
          <w:szCs w:val="24"/>
        </w:rPr>
      </w:pPr>
    </w:p>
    <w:p w14:paraId="26F00D20" w14:textId="2D320441" w:rsidR="00281D85" w:rsidRDefault="00281D85" w:rsidP="00C36A1F">
      <w:pPr>
        <w:rPr>
          <w:rFonts w:ascii="Times New Roman" w:eastAsia="Times New Roman" w:hAnsi="Times New Roman" w:cs="Times New Roman"/>
          <w:color w:val="000000"/>
          <w:sz w:val="24"/>
          <w:szCs w:val="24"/>
        </w:rPr>
      </w:pPr>
    </w:p>
    <w:p w14:paraId="2468BA11" w14:textId="6E469EEB" w:rsidR="00C36A1F" w:rsidRPr="002455D0" w:rsidRDefault="00B17977" w:rsidP="00C36A1F">
      <w:pPr>
        <w:pStyle w:val="Caption"/>
        <w:rPr>
          <w:rFonts w:ascii="Times New Roman" w:hAnsi="Times New Roman" w:cs="Times New Roman"/>
          <w:sz w:val="24"/>
          <w:szCs w:val="24"/>
        </w:rPr>
      </w:pPr>
      <w:bookmarkStart w:id="234" w:name="_Ref61429279"/>
      <w:bookmarkStart w:id="235" w:name="_Toc64229319"/>
      <w:r w:rsidRPr="00B17977">
        <w:rPr>
          <w:rFonts w:ascii="Times New Roman" w:hAnsi="Times New Roman" w:cs="Times New Roman"/>
          <w:sz w:val="24"/>
          <w:szCs w:val="24"/>
        </w:rPr>
        <w:t xml:space="preserve">Table </w:t>
      </w:r>
      <w:r w:rsidRPr="00B17977">
        <w:rPr>
          <w:rFonts w:ascii="Times New Roman" w:hAnsi="Times New Roman" w:cs="Times New Roman"/>
          <w:sz w:val="24"/>
          <w:szCs w:val="24"/>
        </w:rPr>
        <w:fldChar w:fldCharType="begin"/>
      </w:r>
      <w:r w:rsidRPr="00B17977">
        <w:rPr>
          <w:rFonts w:ascii="Times New Roman" w:hAnsi="Times New Roman" w:cs="Times New Roman"/>
          <w:sz w:val="24"/>
          <w:szCs w:val="24"/>
        </w:rPr>
        <w:instrText xml:space="preserve"> SEQ Table \* ARABIC </w:instrText>
      </w:r>
      <w:r w:rsidRPr="00B17977">
        <w:rPr>
          <w:rFonts w:ascii="Times New Roman" w:hAnsi="Times New Roman" w:cs="Times New Roman"/>
          <w:sz w:val="24"/>
          <w:szCs w:val="24"/>
        </w:rPr>
        <w:fldChar w:fldCharType="separate"/>
      </w:r>
      <w:r w:rsidR="00C873D4">
        <w:rPr>
          <w:rFonts w:ascii="Times New Roman" w:hAnsi="Times New Roman" w:cs="Times New Roman"/>
          <w:noProof/>
          <w:sz w:val="24"/>
          <w:szCs w:val="24"/>
        </w:rPr>
        <w:t>3</w:t>
      </w:r>
      <w:r w:rsidRPr="00B17977">
        <w:rPr>
          <w:rFonts w:ascii="Times New Roman" w:hAnsi="Times New Roman" w:cs="Times New Roman"/>
          <w:sz w:val="24"/>
          <w:szCs w:val="24"/>
        </w:rPr>
        <w:fldChar w:fldCharType="end"/>
      </w:r>
      <w:bookmarkEnd w:id="234"/>
      <w:r w:rsidR="005C4727">
        <w:rPr>
          <w:rFonts w:ascii="Times New Roman" w:hAnsi="Times New Roman" w:cs="Times New Roman"/>
          <w:sz w:val="24"/>
          <w:szCs w:val="24"/>
        </w:rPr>
        <w:t xml:space="preserve"> - </w:t>
      </w:r>
      <w:r w:rsidR="00C36A1F" w:rsidRPr="002455D0">
        <w:rPr>
          <w:rFonts w:ascii="Times New Roman" w:hAnsi="Times New Roman" w:cs="Times New Roman"/>
          <w:sz w:val="24"/>
          <w:szCs w:val="24"/>
        </w:rPr>
        <w:t>Mean percent difference between replicate sample values</w:t>
      </w:r>
      <w:r w:rsidR="00C36A1F">
        <w:rPr>
          <w:rFonts w:ascii="Times New Roman" w:hAnsi="Times New Roman" w:cs="Times New Roman"/>
          <w:sz w:val="24"/>
          <w:szCs w:val="24"/>
        </w:rPr>
        <w:t>, all 2020 replicate samples.</w:t>
      </w:r>
      <w:bookmarkEnd w:id="235"/>
    </w:p>
    <w:tbl>
      <w:tblPr>
        <w:tblW w:w="7290" w:type="dxa"/>
        <w:tblLook w:val="04A0" w:firstRow="1" w:lastRow="0" w:firstColumn="1" w:lastColumn="0" w:noHBand="0" w:noVBand="1"/>
      </w:tblPr>
      <w:tblGrid>
        <w:gridCol w:w="2520"/>
        <w:gridCol w:w="1176"/>
        <w:gridCol w:w="3700"/>
      </w:tblGrid>
      <w:tr w:rsidR="00C36A1F" w:rsidRPr="00656361" w14:paraId="6DE0381C" w14:textId="77777777" w:rsidTr="008A7865">
        <w:trPr>
          <w:trHeight w:val="288"/>
        </w:trPr>
        <w:tc>
          <w:tcPr>
            <w:tcW w:w="2520" w:type="dxa"/>
            <w:tcBorders>
              <w:top w:val="single" w:sz="4" w:space="0" w:color="auto"/>
              <w:left w:val="nil"/>
              <w:bottom w:val="single" w:sz="4" w:space="0" w:color="auto"/>
              <w:right w:val="nil"/>
            </w:tcBorders>
            <w:shd w:val="clear" w:color="auto" w:fill="auto"/>
            <w:noWrap/>
            <w:vAlign w:val="bottom"/>
            <w:hideMark/>
          </w:tcPr>
          <w:p w14:paraId="60B6D77F" w14:textId="77777777" w:rsidR="00C36A1F" w:rsidRPr="00656361" w:rsidRDefault="00C36A1F" w:rsidP="008A7865">
            <w:pPr>
              <w:spacing w:line="240" w:lineRule="auto"/>
              <w:contextualSpacing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Bacter</w:t>
            </w:r>
            <w:r w:rsidRPr="00656361">
              <w:rPr>
                <w:rFonts w:ascii="Times New Roman" w:eastAsia="Times New Roman" w:hAnsi="Times New Roman" w:cs="Times New Roman"/>
                <w:b/>
                <w:color w:val="000000"/>
                <w:sz w:val="24"/>
                <w:szCs w:val="24"/>
              </w:rPr>
              <w:t>ia</w:t>
            </w:r>
          </w:p>
        </w:tc>
        <w:tc>
          <w:tcPr>
            <w:tcW w:w="1070" w:type="dxa"/>
            <w:tcBorders>
              <w:top w:val="single" w:sz="4" w:space="0" w:color="auto"/>
              <w:left w:val="nil"/>
              <w:bottom w:val="single" w:sz="4" w:space="0" w:color="auto"/>
              <w:right w:val="nil"/>
            </w:tcBorders>
            <w:shd w:val="clear" w:color="auto" w:fill="auto"/>
            <w:noWrap/>
            <w:vAlign w:val="bottom"/>
            <w:hideMark/>
          </w:tcPr>
          <w:p w14:paraId="61761241"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Replicate </w:t>
            </w:r>
            <w:r w:rsidRPr="00656361">
              <w:rPr>
                <w:rFonts w:ascii="Times New Roman" w:eastAsia="Times New Roman" w:hAnsi="Times New Roman" w:cs="Times New Roman"/>
                <w:b/>
                <w:color w:val="000000"/>
                <w:sz w:val="24"/>
                <w:szCs w:val="24"/>
              </w:rPr>
              <w:t>Samples</w:t>
            </w:r>
          </w:p>
        </w:tc>
        <w:tc>
          <w:tcPr>
            <w:tcW w:w="3700" w:type="dxa"/>
            <w:tcBorders>
              <w:top w:val="single" w:sz="4" w:space="0" w:color="auto"/>
              <w:left w:val="nil"/>
              <w:bottom w:val="single" w:sz="4" w:space="0" w:color="auto"/>
              <w:right w:val="nil"/>
            </w:tcBorders>
            <w:shd w:val="clear" w:color="auto" w:fill="auto"/>
            <w:noWrap/>
            <w:vAlign w:val="bottom"/>
            <w:hideMark/>
          </w:tcPr>
          <w:p w14:paraId="09A72FC4"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111793">
              <w:rPr>
                <w:rFonts w:ascii="Times New Roman" w:eastAsia="Times New Roman" w:hAnsi="Times New Roman" w:cs="Times New Roman"/>
                <w:b/>
                <w:color w:val="000000"/>
                <w:sz w:val="24"/>
                <w:szCs w:val="24"/>
              </w:rPr>
              <w:t>Difference Between Replicates (</w:t>
            </w:r>
            <w:r>
              <w:rPr>
                <w:rFonts w:ascii="Times New Roman" w:eastAsia="Times New Roman" w:hAnsi="Times New Roman" w:cs="Times New Roman"/>
                <w:b/>
                <w:color w:val="000000"/>
                <w:sz w:val="24"/>
                <w:szCs w:val="24"/>
              </w:rPr>
              <w:t>M</w:t>
            </w:r>
            <w:r w:rsidRPr="00111793">
              <w:rPr>
                <w:rFonts w:ascii="Times New Roman" w:eastAsia="Times New Roman" w:hAnsi="Times New Roman" w:cs="Times New Roman"/>
                <w:b/>
                <w:color w:val="000000"/>
                <w:sz w:val="24"/>
                <w:szCs w:val="24"/>
              </w:rPr>
              <w:t>ean ±</w:t>
            </w:r>
            <w:r>
              <w:rPr>
                <w:rFonts w:ascii="Times New Roman" w:eastAsia="Times New Roman" w:hAnsi="Times New Roman" w:cs="Times New Roman"/>
                <w:b/>
                <w:color w:val="000000"/>
                <w:sz w:val="24"/>
                <w:szCs w:val="24"/>
              </w:rPr>
              <w:t xml:space="preserve"> S</w:t>
            </w:r>
            <w:r w:rsidRPr="00111793">
              <w:rPr>
                <w:rFonts w:ascii="Times New Roman" w:eastAsia="Times New Roman" w:hAnsi="Times New Roman" w:cs="Times New Roman"/>
                <w:b/>
                <w:color w:val="000000"/>
                <w:sz w:val="24"/>
                <w:szCs w:val="24"/>
              </w:rPr>
              <w:t>tandard error)</w:t>
            </w:r>
          </w:p>
        </w:tc>
      </w:tr>
      <w:tr w:rsidR="00C36A1F" w:rsidRPr="00656361" w14:paraId="3ECB0887" w14:textId="77777777" w:rsidTr="008A7865">
        <w:trPr>
          <w:trHeight w:val="288"/>
        </w:trPr>
        <w:tc>
          <w:tcPr>
            <w:tcW w:w="2520" w:type="dxa"/>
            <w:tcBorders>
              <w:top w:val="single" w:sz="4" w:space="0" w:color="auto"/>
              <w:left w:val="nil"/>
              <w:right w:val="nil"/>
            </w:tcBorders>
            <w:shd w:val="clear" w:color="auto" w:fill="auto"/>
            <w:noWrap/>
            <w:vAlign w:val="bottom"/>
            <w:hideMark/>
          </w:tcPr>
          <w:p w14:paraId="4DD57611"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Enterococci</w:t>
            </w:r>
          </w:p>
        </w:tc>
        <w:tc>
          <w:tcPr>
            <w:tcW w:w="1070" w:type="dxa"/>
            <w:tcBorders>
              <w:top w:val="single" w:sz="4" w:space="0" w:color="auto"/>
              <w:left w:val="nil"/>
              <w:right w:val="nil"/>
            </w:tcBorders>
            <w:shd w:val="clear" w:color="auto" w:fill="auto"/>
            <w:noWrap/>
            <w:vAlign w:val="bottom"/>
            <w:hideMark/>
          </w:tcPr>
          <w:p w14:paraId="111F5999"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single" w:sz="4" w:space="0" w:color="auto"/>
              <w:left w:val="nil"/>
              <w:right w:val="nil"/>
            </w:tcBorders>
            <w:shd w:val="clear" w:color="auto" w:fill="auto"/>
            <w:noWrap/>
            <w:vAlign w:val="bottom"/>
            <w:hideMark/>
          </w:tcPr>
          <w:p w14:paraId="7ABCF9E0"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 xml:space="preserve">40.58 ± 7.03 % </w:t>
            </w:r>
          </w:p>
        </w:tc>
      </w:tr>
      <w:tr w:rsidR="00C36A1F" w:rsidRPr="00656361" w14:paraId="3FDC6953" w14:textId="77777777" w:rsidTr="008A7865">
        <w:trPr>
          <w:trHeight w:val="288"/>
        </w:trPr>
        <w:tc>
          <w:tcPr>
            <w:tcW w:w="2520" w:type="dxa"/>
            <w:tcBorders>
              <w:top w:val="nil"/>
              <w:left w:val="nil"/>
              <w:bottom w:val="single" w:sz="4" w:space="0" w:color="auto"/>
              <w:right w:val="nil"/>
            </w:tcBorders>
            <w:shd w:val="clear" w:color="auto" w:fill="auto"/>
            <w:noWrap/>
            <w:vAlign w:val="bottom"/>
            <w:hideMark/>
          </w:tcPr>
          <w:p w14:paraId="0E12EA27"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Fecal Coliform</w:t>
            </w:r>
          </w:p>
        </w:tc>
        <w:tc>
          <w:tcPr>
            <w:tcW w:w="1070" w:type="dxa"/>
            <w:tcBorders>
              <w:top w:val="nil"/>
              <w:left w:val="nil"/>
              <w:bottom w:val="single" w:sz="4" w:space="0" w:color="auto"/>
              <w:right w:val="nil"/>
            </w:tcBorders>
            <w:shd w:val="clear" w:color="auto" w:fill="auto"/>
            <w:noWrap/>
            <w:vAlign w:val="bottom"/>
            <w:hideMark/>
          </w:tcPr>
          <w:p w14:paraId="06AD9C1C"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nil"/>
              <w:left w:val="nil"/>
              <w:bottom w:val="single" w:sz="4" w:space="0" w:color="auto"/>
              <w:right w:val="nil"/>
            </w:tcBorders>
            <w:shd w:val="clear" w:color="auto" w:fill="auto"/>
            <w:noWrap/>
            <w:vAlign w:val="bottom"/>
            <w:hideMark/>
          </w:tcPr>
          <w:p w14:paraId="4D4A8BA7"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24.12 ± 4.40 %</w:t>
            </w:r>
          </w:p>
        </w:tc>
      </w:tr>
    </w:tbl>
    <w:p w14:paraId="0AE2A80E" w14:textId="194EB59B" w:rsidR="001A6F2A" w:rsidRPr="00C36A1F" w:rsidRDefault="001A6F2A" w:rsidP="00C36A1F"/>
    <w:p w14:paraId="188B40C2" w14:textId="66FD4445" w:rsidR="00B94CA1" w:rsidRPr="00B94CA1" w:rsidRDefault="00E30CCD" w:rsidP="00B94CA1">
      <w:pPr>
        <w:pStyle w:val="Heading2"/>
        <w:rPr>
          <w:rFonts w:ascii="Times New Roman" w:hAnsi="Times New Roman" w:cs="Times New Roman"/>
          <w:b/>
        </w:rPr>
      </w:pPr>
      <w:bookmarkStart w:id="236" w:name="_Toc64228870"/>
      <w:r>
        <w:rPr>
          <w:rFonts w:ascii="Times New Roman" w:hAnsi="Times New Roman" w:cs="Times New Roman"/>
          <w:b/>
          <w:color w:val="2E74B5" w:themeColor="accent1" w:themeShade="BF"/>
        </w:rPr>
        <w:t>Water quality standards analysis</w:t>
      </w:r>
      <w:bookmarkEnd w:id="236"/>
    </w:p>
    <w:p w14:paraId="1ED1CF36" w14:textId="77777777" w:rsidR="00BC57DE" w:rsidRDefault="00BC57DE" w:rsidP="00BC57DE">
      <w:pPr>
        <w:rPr>
          <w:ins w:id="237" w:author="Benjamin Meyer" w:date="2021-02-22T11:41:00Z"/>
          <w:rFonts w:ascii="Times New Roman" w:hAnsi="Times New Roman" w:cs="Times New Roman"/>
          <w:sz w:val="24"/>
          <w:szCs w:val="24"/>
        </w:rPr>
      </w:pPr>
      <w:ins w:id="238" w:author="Benjamin Meyer" w:date="2021-02-22T11:41:00Z">
        <w:r w:rsidRPr="00A55AB7">
          <w:rPr>
            <w:rFonts w:ascii="Times New Roman" w:hAnsi="Times New Roman" w:cs="Times New Roman"/>
            <w:sz w:val="24"/>
            <w:szCs w:val="24"/>
          </w:rPr>
          <w:t xml:space="preserve">Bacteria monitoring efforts in 2020 revealed </w:t>
        </w:r>
        <w:r>
          <w:rPr>
            <w:rFonts w:ascii="Times New Roman" w:hAnsi="Times New Roman" w:cs="Times New Roman"/>
            <w:sz w:val="24"/>
            <w:szCs w:val="24"/>
          </w:rPr>
          <w:t xml:space="preserve">some </w:t>
        </w:r>
        <w:r w:rsidRPr="00A55AB7">
          <w:rPr>
            <w:rFonts w:ascii="Times New Roman" w:hAnsi="Times New Roman" w:cs="Times New Roman"/>
            <w:sz w:val="24"/>
            <w:szCs w:val="24"/>
          </w:rPr>
          <w:t>instances of</w:t>
        </w:r>
        <w:r>
          <w:rPr>
            <w:rFonts w:ascii="Times New Roman" w:hAnsi="Times New Roman" w:cs="Times New Roman"/>
            <w:sz w:val="24"/>
            <w:szCs w:val="24"/>
          </w:rPr>
          <w:t xml:space="preserve"> exceedance for both</w:t>
        </w:r>
        <w:r w:rsidRPr="00A55AB7">
          <w:rPr>
            <w:rFonts w:ascii="Times New Roman" w:hAnsi="Times New Roman" w:cs="Times New Roman"/>
            <w:sz w:val="24"/>
            <w:szCs w:val="24"/>
          </w:rPr>
          <w:t xml:space="preserve"> </w:t>
        </w:r>
        <w:r>
          <w:rPr>
            <w:rFonts w:ascii="Times New Roman" w:hAnsi="Times New Roman" w:cs="Times New Roman"/>
            <w:sz w:val="24"/>
            <w:szCs w:val="24"/>
          </w:rPr>
          <w:t xml:space="preserve">in-season and post-season criteria </w:t>
        </w:r>
        <w:r w:rsidRPr="00A55AB7">
          <w:rPr>
            <w:rFonts w:ascii="Times New Roman" w:hAnsi="Times New Roman" w:cs="Times New Roman"/>
            <w:sz w:val="24"/>
            <w:szCs w:val="24"/>
          </w:rPr>
          <w:t>based on the</w:t>
        </w:r>
        <w:r>
          <w:rPr>
            <w:rFonts w:ascii="Times New Roman" w:hAnsi="Times New Roman" w:cs="Times New Roman"/>
            <w:sz w:val="24"/>
            <w:szCs w:val="24"/>
          </w:rPr>
          <w:t xml:space="preserve"> Alaska Water Quality Standards. Timing of in-season criteria exceedances are summarized for all standards in Figure 4 and overall seasonal criteria exceedances are summarized by site in Table 4.</w:t>
        </w:r>
      </w:ins>
    </w:p>
    <w:p w14:paraId="698DF958" w14:textId="2E78306A" w:rsidR="006E74F2" w:rsidRDefault="006E74F2" w:rsidP="00A55AB7">
      <w:pPr>
        <w:rPr>
          <w:rFonts w:ascii="Times New Roman" w:hAnsi="Times New Roman" w:cs="Times New Roman"/>
          <w:sz w:val="24"/>
          <w:szCs w:val="24"/>
        </w:rPr>
      </w:pPr>
    </w:p>
    <w:p w14:paraId="1C4435F3" w14:textId="360A4131" w:rsidR="006E74F2" w:rsidRDefault="00990CD7" w:rsidP="00A55AB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73BCF5" wp14:editId="2FC35896">
            <wp:extent cx="5943600" cy="594360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_inseas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a:ln>
                      <a:solidFill>
                        <a:schemeClr val="tx1"/>
                      </a:solidFill>
                    </a:ln>
                  </pic:spPr>
                </pic:pic>
              </a:graphicData>
            </a:graphic>
          </wp:inline>
        </w:drawing>
      </w:r>
    </w:p>
    <w:p w14:paraId="14267BB4" w14:textId="01AA0519" w:rsidR="006E74F2" w:rsidRPr="00C36A1F" w:rsidRDefault="00C36A1F" w:rsidP="00C36A1F">
      <w:pPr>
        <w:pStyle w:val="Caption"/>
        <w:rPr>
          <w:rFonts w:ascii="Times New Roman" w:hAnsi="Times New Roman" w:cs="Times New Roman"/>
          <w:sz w:val="24"/>
          <w:szCs w:val="24"/>
        </w:rPr>
      </w:pPr>
      <w:bookmarkStart w:id="239" w:name="_Toc64229498"/>
      <w:r w:rsidRPr="00C36A1F">
        <w:rPr>
          <w:rFonts w:ascii="Times New Roman" w:hAnsi="Times New Roman" w:cs="Times New Roman"/>
          <w:sz w:val="24"/>
          <w:szCs w:val="24"/>
        </w:rPr>
        <w:t xml:space="preserve">Figure </w:t>
      </w:r>
      <w:r w:rsidRPr="00C36A1F">
        <w:rPr>
          <w:rFonts w:ascii="Times New Roman" w:hAnsi="Times New Roman" w:cs="Times New Roman"/>
          <w:sz w:val="24"/>
          <w:szCs w:val="24"/>
        </w:rPr>
        <w:fldChar w:fldCharType="begin"/>
      </w:r>
      <w:r w:rsidRPr="00C36A1F">
        <w:rPr>
          <w:rFonts w:ascii="Times New Roman" w:hAnsi="Times New Roman" w:cs="Times New Roman"/>
          <w:sz w:val="24"/>
          <w:szCs w:val="24"/>
        </w:rPr>
        <w:instrText xml:space="preserve"> SEQ Figure \* ARABIC </w:instrText>
      </w:r>
      <w:r w:rsidRPr="00C36A1F">
        <w:rPr>
          <w:rFonts w:ascii="Times New Roman" w:hAnsi="Times New Roman" w:cs="Times New Roman"/>
          <w:sz w:val="24"/>
          <w:szCs w:val="24"/>
        </w:rPr>
        <w:fldChar w:fldCharType="separate"/>
      </w:r>
      <w:r w:rsidR="00C873D4">
        <w:rPr>
          <w:rFonts w:ascii="Times New Roman" w:hAnsi="Times New Roman" w:cs="Times New Roman"/>
          <w:noProof/>
          <w:sz w:val="24"/>
          <w:szCs w:val="24"/>
        </w:rPr>
        <w:t>4</w:t>
      </w:r>
      <w:r w:rsidRPr="00C36A1F">
        <w:rPr>
          <w:rFonts w:ascii="Times New Roman" w:hAnsi="Times New Roman" w:cs="Times New Roman"/>
          <w:sz w:val="24"/>
          <w:szCs w:val="24"/>
        </w:rPr>
        <w:fldChar w:fldCharType="end"/>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w:t>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Timing of fecal coliform and enterococci sample exceedances</w:t>
      </w:r>
      <w:r w:rsidR="006516C2">
        <w:rPr>
          <w:rFonts w:ascii="Times New Roman" w:hAnsi="Times New Roman" w:cs="Times New Roman"/>
          <w:sz w:val="24"/>
          <w:szCs w:val="24"/>
        </w:rPr>
        <w:t xml:space="preserve"> in 2020</w:t>
      </w:r>
      <w:r w:rsidR="00E30CCD">
        <w:rPr>
          <w:rFonts w:ascii="Times New Roman" w:hAnsi="Times New Roman" w:cs="Times New Roman"/>
          <w:sz w:val="24"/>
          <w:szCs w:val="24"/>
        </w:rPr>
        <w:t xml:space="preserve"> of criteria described in 18 AAC 70 </w:t>
      </w:r>
      <w:r w:rsidR="00AC1751">
        <w:rPr>
          <w:rFonts w:ascii="Times New Roman" w:hAnsi="Times New Roman" w:cs="Times New Roman"/>
          <w:sz w:val="24"/>
          <w:szCs w:val="24"/>
        </w:rPr>
        <w:t>Alaska Water Quality Standards.</w:t>
      </w:r>
      <w:bookmarkEnd w:id="239"/>
    </w:p>
    <w:p w14:paraId="28690D8D" w14:textId="77777777" w:rsidR="00C36A1F" w:rsidRDefault="00C36A1F" w:rsidP="006E74F2">
      <w:pPr>
        <w:pStyle w:val="Caption"/>
        <w:rPr>
          <w:rFonts w:ascii="Times New Roman" w:hAnsi="Times New Roman" w:cs="Times New Roman"/>
          <w:sz w:val="24"/>
          <w:szCs w:val="24"/>
        </w:rPr>
      </w:pPr>
    </w:p>
    <w:p w14:paraId="1129469A" w14:textId="25782280" w:rsidR="00C36A1F" w:rsidRDefault="00C36A1F" w:rsidP="006E74F2">
      <w:pPr>
        <w:pStyle w:val="Caption"/>
        <w:rPr>
          <w:rFonts w:ascii="Times New Roman" w:hAnsi="Times New Roman" w:cs="Times New Roman"/>
          <w:sz w:val="24"/>
          <w:szCs w:val="24"/>
        </w:rPr>
      </w:pPr>
    </w:p>
    <w:p w14:paraId="0CD03E14" w14:textId="4F4A64D4" w:rsidR="006516C2" w:rsidRDefault="006516C2" w:rsidP="006516C2"/>
    <w:p w14:paraId="740B07FB" w14:textId="425D111C" w:rsidR="006516C2" w:rsidRDefault="006516C2" w:rsidP="006516C2"/>
    <w:p w14:paraId="07662EF9" w14:textId="54A93514" w:rsidR="006516C2" w:rsidRDefault="006516C2" w:rsidP="006516C2"/>
    <w:p w14:paraId="046309B8" w14:textId="044DE36B" w:rsidR="006516C2" w:rsidRDefault="006516C2" w:rsidP="006516C2"/>
    <w:p w14:paraId="3B1A3EE3" w14:textId="16FC1348" w:rsidR="0033034E" w:rsidRDefault="0033034E" w:rsidP="006516C2"/>
    <w:p w14:paraId="7E859172" w14:textId="37F2C21B" w:rsidR="00F8021C" w:rsidRDefault="00F8021C" w:rsidP="006E74F2">
      <w:pPr>
        <w:pStyle w:val="Caption"/>
        <w:rPr>
          <w:rFonts w:ascii="Times New Roman" w:hAnsi="Times New Roman" w:cs="Times New Roman"/>
          <w:sz w:val="24"/>
          <w:szCs w:val="24"/>
        </w:rPr>
      </w:pPr>
    </w:p>
    <w:p w14:paraId="0A218796" w14:textId="7984064B" w:rsidR="006E74F2" w:rsidRPr="006E74F2" w:rsidRDefault="00F8021C" w:rsidP="006E74F2">
      <w:pPr>
        <w:pStyle w:val="Caption"/>
        <w:rPr>
          <w:rFonts w:ascii="Times New Roman" w:hAnsi="Times New Roman" w:cs="Times New Roman"/>
          <w:sz w:val="24"/>
          <w:szCs w:val="24"/>
        </w:rPr>
      </w:pPr>
      <w:bookmarkStart w:id="240" w:name="_Toc64229320"/>
      <w:r w:rsidRPr="00F8021C">
        <w:rPr>
          <w:rFonts w:ascii="Times New Roman" w:hAnsi="Times New Roman" w:cs="Times New Roman"/>
          <w:sz w:val="24"/>
          <w:szCs w:val="24"/>
        </w:rPr>
        <w:lastRenderedPageBreak/>
        <w:t xml:space="preserve">Table </w:t>
      </w:r>
      <w:r w:rsidRPr="00F8021C">
        <w:rPr>
          <w:rFonts w:ascii="Times New Roman" w:hAnsi="Times New Roman" w:cs="Times New Roman"/>
          <w:sz w:val="24"/>
          <w:szCs w:val="24"/>
        </w:rPr>
        <w:fldChar w:fldCharType="begin"/>
      </w:r>
      <w:r w:rsidRPr="00F8021C">
        <w:rPr>
          <w:rFonts w:ascii="Times New Roman" w:hAnsi="Times New Roman" w:cs="Times New Roman"/>
          <w:sz w:val="24"/>
          <w:szCs w:val="24"/>
        </w:rPr>
        <w:instrText xml:space="preserve"> SEQ Table \* ARABIC </w:instrText>
      </w:r>
      <w:r w:rsidRPr="00F8021C">
        <w:rPr>
          <w:rFonts w:ascii="Times New Roman" w:hAnsi="Times New Roman" w:cs="Times New Roman"/>
          <w:sz w:val="24"/>
          <w:szCs w:val="24"/>
        </w:rPr>
        <w:fldChar w:fldCharType="separate"/>
      </w:r>
      <w:r w:rsidR="00C873D4">
        <w:rPr>
          <w:rFonts w:ascii="Times New Roman" w:hAnsi="Times New Roman" w:cs="Times New Roman"/>
          <w:noProof/>
          <w:sz w:val="24"/>
          <w:szCs w:val="24"/>
        </w:rPr>
        <w:t>4</w:t>
      </w:r>
      <w:r w:rsidRPr="00F8021C">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6E74F2">
        <w:rPr>
          <w:rFonts w:ascii="Times New Roman" w:hAnsi="Times New Roman" w:cs="Times New Roman"/>
          <w:sz w:val="24"/>
          <w:szCs w:val="24"/>
        </w:rPr>
        <w:t>Overall seasonal criteria exceedances for fecal coliform and enterococci by site for the 2020 sampling season.</w:t>
      </w:r>
      <w:bookmarkEnd w:id="240"/>
    </w:p>
    <w:p w14:paraId="49AF0938" w14:textId="11379FA6" w:rsidR="0076787C" w:rsidRDefault="006E74F2" w:rsidP="00A55AB7">
      <w:pPr>
        <w:rPr>
          <w:rFonts w:ascii="Times New Roman" w:hAnsi="Times New Roman" w:cs="Times New Roman"/>
          <w:sz w:val="24"/>
          <w:szCs w:val="24"/>
        </w:rPr>
      </w:pPr>
      <w:r w:rsidRPr="006E74F2">
        <w:rPr>
          <w:noProof/>
        </w:rPr>
        <w:drawing>
          <wp:inline distT="0" distB="0" distL="0" distR="0" wp14:anchorId="018F8946" wp14:editId="1E8A52DB">
            <wp:extent cx="5943600" cy="249551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95513"/>
                    </a:xfrm>
                    <a:prstGeom prst="rect">
                      <a:avLst/>
                    </a:prstGeom>
                    <a:noFill/>
                    <a:ln>
                      <a:noFill/>
                    </a:ln>
                  </pic:spPr>
                </pic:pic>
              </a:graphicData>
            </a:graphic>
          </wp:inline>
        </w:drawing>
      </w:r>
    </w:p>
    <w:p w14:paraId="120E7FC5" w14:textId="55E0CED7" w:rsidR="007000C0" w:rsidRDefault="007000C0" w:rsidP="007000C0">
      <w:pPr>
        <w:rPr>
          <w:rFonts w:ascii="Times New Roman" w:eastAsia="Times New Roman" w:hAnsi="Times New Roman" w:cs="Times New Roman"/>
          <w:color w:val="000000"/>
          <w:sz w:val="24"/>
          <w:szCs w:val="24"/>
        </w:rPr>
      </w:pPr>
    </w:p>
    <w:p w14:paraId="2091F79A" w14:textId="77777777" w:rsidR="00BC57DE" w:rsidRDefault="00BC57DE" w:rsidP="00BC57DE">
      <w:pPr>
        <w:rPr>
          <w:ins w:id="241" w:author="Benjamin Meyer" w:date="2021-02-22T11:41:00Z"/>
          <w:rFonts w:ascii="Times New Roman" w:eastAsia="Times New Roman" w:hAnsi="Times New Roman" w:cs="Times New Roman"/>
          <w:color w:val="000000"/>
          <w:sz w:val="24"/>
          <w:szCs w:val="24"/>
        </w:rPr>
      </w:pPr>
      <w:ins w:id="242" w:author="Benjamin Meyer" w:date="2021-02-22T11:41:00Z">
        <w:r>
          <w:rPr>
            <w:rFonts w:ascii="Times New Roman" w:eastAsia="Times New Roman" w:hAnsi="Times New Roman" w:cs="Times New Roman"/>
            <w:color w:val="000000"/>
            <w:sz w:val="24"/>
            <w:szCs w:val="24"/>
          </w:rPr>
          <w:t>The following sections describe fecal coliform and enterococci sample values from the 2020 sampling season in greater detail, in context of 18 AAC 70 regulations.</w:t>
        </w:r>
      </w:ins>
    </w:p>
    <w:p w14:paraId="11EE6FC8" w14:textId="77777777" w:rsidR="0033034E" w:rsidRDefault="0033034E" w:rsidP="00A55AB7">
      <w:pPr>
        <w:rPr>
          <w:rFonts w:ascii="Times New Roman" w:hAnsi="Times New Roman" w:cs="Times New Roman"/>
          <w:sz w:val="24"/>
          <w:szCs w:val="24"/>
        </w:rPr>
      </w:pPr>
    </w:p>
    <w:p w14:paraId="0E063555" w14:textId="77777777" w:rsidR="00ED0E07" w:rsidRPr="00C214C6" w:rsidRDefault="00ED0E07" w:rsidP="00ED0E07">
      <w:pPr>
        <w:pStyle w:val="Heading2"/>
        <w:rPr>
          <w:rFonts w:ascii="Times New Roman" w:hAnsi="Times New Roman" w:cs="Times New Roman"/>
          <w:b/>
          <w:color w:val="2E74B5" w:themeColor="accent1" w:themeShade="BF"/>
        </w:rPr>
      </w:pPr>
      <w:bookmarkStart w:id="243" w:name="_Toc64228871"/>
      <w:r>
        <w:rPr>
          <w:rFonts w:ascii="Times New Roman" w:hAnsi="Times New Roman" w:cs="Times New Roman"/>
          <w:b/>
          <w:color w:val="2E74B5" w:themeColor="accent1" w:themeShade="BF"/>
        </w:rPr>
        <w:t>Fecal Coliform</w:t>
      </w:r>
      <w:bookmarkEnd w:id="243"/>
    </w:p>
    <w:p w14:paraId="1F38A91D" w14:textId="5253E0E6" w:rsidR="00ED0E07" w:rsidRDefault="00ED0E07" w:rsidP="00ED0E07">
      <w:pPr>
        <w:rPr>
          <w:rFonts w:ascii="Times New Roman" w:hAnsi="Times New Roman" w:cs="Times New Roman"/>
          <w:sz w:val="24"/>
          <w:szCs w:val="24"/>
        </w:rPr>
      </w:pPr>
      <w:r>
        <w:rPr>
          <w:rFonts w:ascii="Times New Roman" w:hAnsi="Times New Roman" w:cs="Times New Roman"/>
          <w:sz w:val="24"/>
          <w:szCs w:val="24"/>
        </w:rPr>
        <w:t>Fecal coliform sample values</w:t>
      </w:r>
      <w:r w:rsidR="007000C0">
        <w:rPr>
          <w:rFonts w:ascii="Times New Roman" w:hAnsi="Times New Roman" w:cs="Times New Roman"/>
          <w:sz w:val="24"/>
          <w:szCs w:val="24"/>
        </w:rPr>
        <w:t xml:space="preserve"> from 2020</w:t>
      </w:r>
      <w:r>
        <w:rPr>
          <w:rFonts w:ascii="Times New Roman" w:hAnsi="Times New Roman" w:cs="Times New Roman"/>
          <w:sz w:val="24"/>
          <w:szCs w:val="24"/>
        </w:rPr>
        <w:t xml:space="preserve"> are interpreted in context of </w:t>
      </w:r>
      <w:r w:rsidRPr="001C60A8">
        <w:rPr>
          <w:rFonts w:ascii="Times New Roman" w:hAnsi="Times New Roman" w:cs="Times New Roman"/>
          <w:sz w:val="24"/>
          <w:szCs w:val="24"/>
        </w:rPr>
        <w:t>18 AAC 70 Alaska Water Quality Standards</w:t>
      </w:r>
      <w:r>
        <w:rPr>
          <w:rFonts w:ascii="Times New Roman" w:hAnsi="Times New Roman" w:cs="Times New Roman"/>
          <w:sz w:val="24"/>
          <w:szCs w:val="24"/>
        </w:rPr>
        <w:t xml:space="preserve"> as follows:</w:t>
      </w:r>
    </w:p>
    <w:p w14:paraId="14B6D2EA" w14:textId="77777777" w:rsidR="00ED0E07" w:rsidRDefault="00ED0E07" w:rsidP="00A55AB7">
      <w:pPr>
        <w:rPr>
          <w:rFonts w:ascii="Times New Roman" w:hAnsi="Times New Roman" w:cs="Times New Roman"/>
          <w:sz w:val="24"/>
          <w:szCs w:val="24"/>
        </w:rPr>
      </w:pPr>
    </w:p>
    <w:p w14:paraId="5206B7D9" w14:textId="3CD1DF9D" w:rsidR="00572C07" w:rsidRPr="007000C0" w:rsidRDefault="00572C07" w:rsidP="007000C0">
      <w:pPr>
        <w:rPr>
          <w:rFonts w:ascii="Times New Roman" w:hAnsi="Times New Roman" w:cs="Times New Roman"/>
          <w:i/>
          <w:sz w:val="24"/>
          <w:szCs w:val="24"/>
        </w:rPr>
      </w:pPr>
      <w:r w:rsidRPr="007000C0">
        <w:rPr>
          <w:rFonts w:ascii="Times New Roman" w:hAnsi="Times New Roman" w:cs="Times New Roman"/>
          <w:i/>
          <w:sz w:val="24"/>
          <w:szCs w:val="24"/>
        </w:rPr>
        <w:t>Secondary Water Recreation</w:t>
      </w:r>
    </w:p>
    <w:p w14:paraId="726D9DA8" w14:textId="5BF84F1B" w:rsidR="00E73BCF" w:rsidRDefault="00572C07" w:rsidP="00572C07">
      <w:pPr>
        <w:pStyle w:val="ListParagraph"/>
        <w:numPr>
          <w:ilvl w:val="2"/>
          <w:numId w:val="24"/>
        </w:numPr>
        <w:rPr>
          <w:rFonts w:ascii="Times New Roman" w:hAnsi="Times New Roman" w:cs="Times New Roman"/>
          <w:sz w:val="24"/>
          <w:szCs w:val="24"/>
        </w:rPr>
      </w:pPr>
      <w:r>
        <w:rPr>
          <w:rFonts w:ascii="Times New Roman" w:hAnsi="Times New Roman" w:cs="Times New Roman"/>
          <w:sz w:val="24"/>
          <w:szCs w:val="24"/>
        </w:rPr>
        <w:t>In-season criteria</w:t>
      </w:r>
      <w:r w:rsidR="001F16C8">
        <w:rPr>
          <w:rFonts w:ascii="Times New Roman" w:hAnsi="Times New Roman" w:cs="Times New Roman"/>
          <w:sz w:val="24"/>
          <w:szCs w:val="24"/>
        </w:rPr>
        <w:t xml:space="preserve"> (Figure 5)</w:t>
      </w:r>
    </w:p>
    <w:p w14:paraId="1A82DF7C" w14:textId="028E010F" w:rsidR="001F16C8" w:rsidRDefault="00AD5170" w:rsidP="001F16C8">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t>One</w:t>
      </w:r>
      <w:r w:rsidR="001F16C8">
        <w:rPr>
          <w:rFonts w:ascii="Times New Roman" w:hAnsi="Times New Roman" w:cs="Times New Roman"/>
          <w:sz w:val="24"/>
          <w:szCs w:val="24"/>
        </w:rPr>
        <w:t xml:space="preserve"> individual </w:t>
      </w:r>
      <w:r w:rsidR="00A67B48">
        <w:rPr>
          <w:rFonts w:ascii="Times New Roman" w:hAnsi="Times New Roman" w:cs="Times New Roman"/>
          <w:sz w:val="24"/>
          <w:szCs w:val="24"/>
        </w:rPr>
        <w:t xml:space="preserve">fecal coliform </w:t>
      </w:r>
      <w:r w:rsidR="001F16C8">
        <w:rPr>
          <w:rFonts w:ascii="Times New Roman" w:hAnsi="Times New Roman" w:cs="Times New Roman"/>
          <w:sz w:val="24"/>
          <w:szCs w:val="24"/>
        </w:rPr>
        <w:t>sample of &gt; 400 CFU/100 mL was observed at one site (South Kenai Beach) on one date.</w:t>
      </w:r>
    </w:p>
    <w:p w14:paraId="534B5CEC" w14:textId="695C0D67" w:rsidR="00ED0E07" w:rsidRPr="00C33167" w:rsidRDefault="001F16C8" w:rsidP="00ED0E07">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t>Thirty-day geometric mean</w:t>
      </w:r>
      <w:r w:rsidR="00A67B48">
        <w:rPr>
          <w:rFonts w:ascii="Times New Roman" w:hAnsi="Times New Roman" w:cs="Times New Roman"/>
          <w:sz w:val="24"/>
          <w:szCs w:val="24"/>
        </w:rPr>
        <w:t xml:space="preserve"> fecal coliform</w:t>
      </w:r>
      <w:r>
        <w:rPr>
          <w:rFonts w:ascii="Times New Roman" w:hAnsi="Times New Roman" w:cs="Times New Roman"/>
          <w:sz w:val="24"/>
          <w:szCs w:val="24"/>
        </w:rPr>
        <w:t xml:space="preserve"> values of &gt;200 CFU/100 mL</w:t>
      </w:r>
      <w:r w:rsidR="007000C0">
        <w:rPr>
          <w:rFonts w:ascii="Times New Roman" w:hAnsi="Times New Roman" w:cs="Times New Roman"/>
          <w:sz w:val="24"/>
          <w:szCs w:val="24"/>
        </w:rPr>
        <w:t xml:space="preserve"> were not observed at any sites.</w:t>
      </w:r>
    </w:p>
    <w:p w14:paraId="62C3DEF0" w14:textId="72C83EEF" w:rsidR="00572C07" w:rsidRDefault="00572C07" w:rsidP="00572C07">
      <w:pPr>
        <w:pStyle w:val="ListParagraph"/>
        <w:numPr>
          <w:ilvl w:val="2"/>
          <w:numId w:val="24"/>
        </w:numPr>
        <w:rPr>
          <w:rFonts w:ascii="Times New Roman" w:hAnsi="Times New Roman" w:cs="Times New Roman"/>
          <w:sz w:val="24"/>
          <w:szCs w:val="24"/>
        </w:rPr>
      </w:pPr>
      <w:r w:rsidRPr="006516C2">
        <w:rPr>
          <w:rFonts w:ascii="Times New Roman" w:hAnsi="Times New Roman" w:cs="Times New Roman"/>
          <w:sz w:val="24"/>
          <w:szCs w:val="24"/>
        </w:rPr>
        <w:t>Post-season criteria</w:t>
      </w:r>
      <w:r w:rsidR="001F16C8">
        <w:rPr>
          <w:rFonts w:ascii="Times New Roman" w:hAnsi="Times New Roman" w:cs="Times New Roman"/>
          <w:sz w:val="24"/>
          <w:szCs w:val="24"/>
        </w:rPr>
        <w:t xml:space="preserve"> (Table 5)</w:t>
      </w:r>
    </w:p>
    <w:p w14:paraId="2F351879" w14:textId="3D1145D0" w:rsidR="00572C07" w:rsidRDefault="005B4786" w:rsidP="00572C07">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t xml:space="preserve">At no sites were </w:t>
      </w:r>
      <w:r w:rsidR="001F16C8">
        <w:rPr>
          <w:rFonts w:ascii="Times New Roman" w:hAnsi="Times New Roman" w:cs="Times New Roman"/>
          <w:sz w:val="24"/>
          <w:szCs w:val="24"/>
        </w:rPr>
        <w:t xml:space="preserve">10% of all </w:t>
      </w:r>
      <w:r w:rsidR="00A67B48">
        <w:rPr>
          <w:rFonts w:ascii="Times New Roman" w:hAnsi="Times New Roman" w:cs="Times New Roman"/>
          <w:sz w:val="24"/>
          <w:szCs w:val="24"/>
        </w:rPr>
        <w:t xml:space="preserve">fecal coliform </w:t>
      </w:r>
      <w:r w:rsidR="00AC1751">
        <w:rPr>
          <w:rFonts w:ascii="Times New Roman" w:hAnsi="Times New Roman" w:cs="Times New Roman"/>
          <w:sz w:val="24"/>
          <w:szCs w:val="24"/>
        </w:rPr>
        <w:t>samples from the</w:t>
      </w:r>
      <w:r w:rsidR="0033034E">
        <w:rPr>
          <w:rFonts w:ascii="Times New Roman" w:hAnsi="Times New Roman" w:cs="Times New Roman"/>
          <w:sz w:val="24"/>
          <w:szCs w:val="24"/>
        </w:rPr>
        <w:t xml:space="preserve"> season</w:t>
      </w:r>
      <w:r w:rsidR="001F16C8">
        <w:rPr>
          <w:rFonts w:ascii="Times New Roman" w:hAnsi="Times New Roman" w:cs="Times New Roman"/>
          <w:sz w:val="24"/>
          <w:szCs w:val="24"/>
        </w:rPr>
        <w:t xml:space="preserve"> &gt; 400 CFU/100</w:t>
      </w:r>
      <w:r w:rsidR="00572C07" w:rsidRPr="00572C07">
        <w:rPr>
          <w:rFonts w:ascii="Times New Roman" w:hAnsi="Times New Roman" w:cs="Times New Roman"/>
          <w:sz w:val="24"/>
          <w:szCs w:val="24"/>
        </w:rPr>
        <w:t>.</w:t>
      </w:r>
    </w:p>
    <w:p w14:paraId="5AB01221" w14:textId="7162EE94" w:rsidR="00990CD7" w:rsidRDefault="00990CD7" w:rsidP="00990CD7">
      <w:pPr>
        <w:rPr>
          <w:rFonts w:ascii="Times New Roman" w:hAnsi="Times New Roman" w:cs="Times New Roman"/>
          <w:sz w:val="24"/>
          <w:szCs w:val="24"/>
        </w:rPr>
      </w:pPr>
    </w:p>
    <w:p w14:paraId="065CE5DE" w14:textId="77777777" w:rsidR="00990CD7" w:rsidRPr="007000C0" w:rsidRDefault="00990CD7" w:rsidP="00990CD7">
      <w:pPr>
        <w:rPr>
          <w:rFonts w:ascii="Times New Roman" w:hAnsi="Times New Roman" w:cs="Times New Roman"/>
          <w:i/>
          <w:sz w:val="24"/>
          <w:szCs w:val="24"/>
        </w:rPr>
      </w:pPr>
      <w:r w:rsidRPr="007000C0">
        <w:rPr>
          <w:rFonts w:ascii="Times New Roman" w:hAnsi="Times New Roman" w:cs="Times New Roman"/>
          <w:i/>
          <w:sz w:val="24"/>
          <w:szCs w:val="24"/>
        </w:rPr>
        <w:t>Harvesting Raw Aquatic Life for Consumption</w:t>
      </w:r>
    </w:p>
    <w:p w14:paraId="34EB18F1" w14:textId="77777777" w:rsidR="00990CD7" w:rsidRDefault="00990CD7" w:rsidP="00990CD7">
      <w:pPr>
        <w:pStyle w:val="ListParagraph"/>
        <w:numPr>
          <w:ilvl w:val="2"/>
          <w:numId w:val="24"/>
        </w:numPr>
        <w:rPr>
          <w:rFonts w:ascii="Times New Roman" w:hAnsi="Times New Roman" w:cs="Times New Roman"/>
          <w:sz w:val="24"/>
          <w:szCs w:val="24"/>
        </w:rPr>
      </w:pPr>
      <w:r>
        <w:rPr>
          <w:rFonts w:ascii="Times New Roman" w:hAnsi="Times New Roman" w:cs="Times New Roman"/>
          <w:sz w:val="24"/>
          <w:szCs w:val="24"/>
        </w:rPr>
        <w:t>In-season criteria (Figure 5)</w:t>
      </w:r>
    </w:p>
    <w:p w14:paraId="3A289E3B" w14:textId="77777777" w:rsidR="00990CD7" w:rsidRPr="00C33167" w:rsidRDefault="00990CD7" w:rsidP="00990CD7">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t>At all five sites, on various dates, individual fecal coliform samples exceeding 31 CFU/100 mL were observed.</w:t>
      </w:r>
    </w:p>
    <w:p w14:paraId="434B1E9E" w14:textId="77777777" w:rsidR="00990CD7" w:rsidRDefault="00990CD7" w:rsidP="00990CD7">
      <w:pPr>
        <w:pStyle w:val="ListParagraph"/>
        <w:numPr>
          <w:ilvl w:val="2"/>
          <w:numId w:val="24"/>
        </w:numPr>
        <w:rPr>
          <w:rFonts w:ascii="Times New Roman" w:hAnsi="Times New Roman" w:cs="Times New Roman"/>
          <w:sz w:val="24"/>
          <w:szCs w:val="24"/>
        </w:rPr>
      </w:pPr>
      <w:r>
        <w:rPr>
          <w:rFonts w:ascii="Times New Roman" w:hAnsi="Times New Roman" w:cs="Times New Roman"/>
          <w:sz w:val="24"/>
          <w:szCs w:val="24"/>
        </w:rPr>
        <w:t>Post-season criteria</w:t>
      </w:r>
    </w:p>
    <w:p w14:paraId="33E25D6E" w14:textId="77777777" w:rsidR="00990CD7" w:rsidRDefault="00990CD7" w:rsidP="00990CD7">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lastRenderedPageBreak/>
        <w:t>At all five sites 10% of all fecal coliform samples from a season exceeded 31 CFU/100 mL</w:t>
      </w:r>
      <w:r w:rsidRPr="00572C07">
        <w:rPr>
          <w:rFonts w:ascii="Times New Roman" w:hAnsi="Times New Roman" w:cs="Times New Roman"/>
          <w:sz w:val="24"/>
          <w:szCs w:val="24"/>
        </w:rPr>
        <w:t xml:space="preserve"> </w:t>
      </w:r>
      <w:r>
        <w:rPr>
          <w:rFonts w:ascii="Times New Roman" w:hAnsi="Times New Roman" w:cs="Times New Roman"/>
          <w:sz w:val="24"/>
          <w:szCs w:val="24"/>
        </w:rPr>
        <w:t>(Table 5)</w:t>
      </w:r>
      <w:r w:rsidRPr="00572C07">
        <w:rPr>
          <w:rFonts w:ascii="Times New Roman" w:hAnsi="Times New Roman" w:cs="Times New Roman"/>
          <w:sz w:val="24"/>
          <w:szCs w:val="24"/>
        </w:rPr>
        <w:t>.</w:t>
      </w:r>
    </w:p>
    <w:p w14:paraId="0E270A20" w14:textId="77777777" w:rsidR="00990CD7" w:rsidRPr="0033034E" w:rsidRDefault="00990CD7" w:rsidP="00990CD7">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t>The overall seasonal geometric mean of fecal coliform samples exceeded 14 CFU/100 mL at two sites (South Kenai Beach, and Kenai River Gull Rookery 1) (Table 6)).</w:t>
      </w:r>
    </w:p>
    <w:p w14:paraId="580EFF3D" w14:textId="7AB08433" w:rsidR="00C33167" w:rsidRDefault="00C33167" w:rsidP="00C33167">
      <w:pPr>
        <w:rPr>
          <w:rFonts w:ascii="Times New Roman" w:hAnsi="Times New Roman" w:cs="Times New Roman"/>
          <w:sz w:val="24"/>
          <w:szCs w:val="24"/>
        </w:rPr>
      </w:pPr>
    </w:p>
    <w:p w14:paraId="5E025C77" w14:textId="4B65873E" w:rsidR="0033034E" w:rsidRDefault="0033034E" w:rsidP="00C3316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0221E1" wp14:editId="5F2D5EFA">
            <wp:extent cx="4873752" cy="2999232"/>
            <wp:effectExtent l="19050" t="19050" r="2222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c_indv.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0CD485CF" w14:textId="5420BACC" w:rsidR="00D40A65" w:rsidRDefault="00C33167" w:rsidP="00C33167">
      <w:pPr>
        <w:pStyle w:val="Caption"/>
        <w:rPr>
          <w:rFonts w:ascii="Times New Roman" w:hAnsi="Times New Roman" w:cs="Times New Roman"/>
          <w:sz w:val="24"/>
          <w:szCs w:val="24"/>
        </w:rPr>
      </w:pPr>
      <w:bookmarkStart w:id="244" w:name="_Toc64229499"/>
      <w:r w:rsidRPr="00C214C6">
        <w:rPr>
          <w:rFonts w:ascii="Times New Roman" w:hAnsi="Times New Roman" w:cs="Times New Roman"/>
          <w:sz w:val="24"/>
          <w:szCs w:val="24"/>
        </w:rPr>
        <w:t xml:space="preserve">Figure </w:t>
      </w:r>
      <w:r w:rsidRPr="00C214C6">
        <w:rPr>
          <w:rFonts w:ascii="Times New Roman" w:hAnsi="Times New Roman" w:cs="Times New Roman"/>
          <w:sz w:val="24"/>
          <w:szCs w:val="24"/>
        </w:rPr>
        <w:fldChar w:fldCharType="begin"/>
      </w:r>
      <w:r w:rsidRPr="00C214C6">
        <w:rPr>
          <w:rFonts w:ascii="Times New Roman" w:hAnsi="Times New Roman" w:cs="Times New Roman"/>
          <w:sz w:val="24"/>
          <w:szCs w:val="24"/>
        </w:rPr>
        <w:instrText xml:space="preserve"> SEQ Figure \* ARABIC </w:instrText>
      </w:r>
      <w:r w:rsidRPr="00C214C6">
        <w:rPr>
          <w:rFonts w:ascii="Times New Roman" w:hAnsi="Times New Roman" w:cs="Times New Roman"/>
          <w:sz w:val="24"/>
          <w:szCs w:val="24"/>
        </w:rPr>
        <w:fldChar w:fldCharType="separate"/>
      </w:r>
      <w:r w:rsidR="00C873D4">
        <w:rPr>
          <w:rFonts w:ascii="Times New Roman" w:hAnsi="Times New Roman" w:cs="Times New Roman"/>
          <w:noProof/>
          <w:sz w:val="24"/>
          <w:szCs w:val="24"/>
        </w:rPr>
        <w:t>5</w:t>
      </w:r>
      <w:r w:rsidRPr="00C214C6">
        <w:rPr>
          <w:rFonts w:ascii="Times New Roman" w:hAnsi="Times New Roman" w:cs="Times New Roman"/>
          <w:sz w:val="24"/>
          <w:szCs w:val="24"/>
        </w:rPr>
        <w:fldChar w:fldCharType="end"/>
      </w:r>
      <w:r>
        <w:rPr>
          <w:rFonts w:ascii="Times New Roman" w:hAnsi="Times New Roman" w:cs="Times New Roman"/>
          <w:sz w:val="24"/>
          <w:szCs w:val="24"/>
        </w:rPr>
        <w:t xml:space="preserve"> – Fecal coliform concentrations from lower Kenai River sites in 2020, color coded by exceedance standard criteria. Dotted lines indicate criteria thresholds for individual samples</w:t>
      </w:r>
      <w:r w:rsidR="00AC1751">
        <w:rPr>
          <w:rFonts w:ascii="Times New Roman" w:hAnsi="Times New Roman" w:cs="Times New Roman"/>
          <w:sz w:val="24"/>
          <w:szCs w:val="24"/>
        </w:rPr>
        <w:t xml:space="preserve"> of 31 CFU/100 mL and 400 CFU/100 mL</w:t>
      </w:r>
      <w:r w:rsidR="0064191A">
        <w:rPr>
          <w:rFonts w:ascii="Times New Roman" w:hAnsi="Times New Roman" w:cs="Times New Roman"/>
          <w:sz w:val="24"/>
          <w:szCs w:val="24"/>
        </w:rPr>
        <w:t>.</w:t>
      </w:r>
      <w:bookmarkEnd w:id="244"/>
    </w:p>
    <w:p w14:paraId="23D7E6E2" w14:textId="77777777" w:rsidR="0033034E" w:rsidRPr="0033034E" w:rsidRDefault="0033034E" w:rsidP="0033034E"/>
    <w:p w14:paraId="66B1178F" w14:textId="77777777" w:rsidR="00D40A65" w:rsidRDefault="00D40A65" w:rsidP="00C33167">
      <w:pPr>
        <w:pStyle w:val="Caption"/>
        <w:rPr>
          <w:rFonts w:ascii="Times New Roman" w:hAnsi="Times New Roman" w:cs="Times New Roman"/>
          <w:sz w:val="24"/>
          <w:szCs w:val="24"/>
        </w:rPr>
      </w:pPr>
    </w:p>
    <w:p w14:paraId="26D7803B" w14:textId="29E59D2C" w:rsidR="00D40A65" w:rsidRDefault="0033034E" w:rsidP="00D40A6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CB7846" wp14:editId="2F5943A3">
            <wp:extent cx="4873752" cy="2999232"/>
            <wp:effectExtent l="19050" t="19050" r="2222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c_geomea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5262A9D7" w14:textId="079D20A8" w:rsidR="00C33167" w:rsidRDefault="00D40A65" w:rsidP="00C33167">
      <w:pPr>
        <w:pStyle w:val="Caption"/>
        <w:rPr>
          <w:rFonts w:ascii="Times New Roman" w:hAnsi="Times New Roman" w:cs="Times New Roman"/>
          <w:sz w:val="24"/>
          <w:szCs w:val="24"/>
        </w:rPr>
      </w:pPr>
      <w:bookmarkStart w:id="245" w:name="_Toc64229500"/>
      <w:r w:rsidRPr="0092273F">
        <w:rPr>
          <w:rFonts w:ascii="Times New Roman" w:hAnsi="Times New Roman" w:cs="Times New Roman"/>
          <w:sz w:val="24"/>
          <w:szCs w:val="24"/>
        </w:rPr>
        <w:t xml:space="preserve">Figure </w:t>
      </w:r>
      <w:r w:rsidRPr="0092273F">
        <w:rPr>
          <w:rFonts w:ascii="Times New Roman" w:hAnsi="Times New Roman" w:cs="Times New Roman"/>
          <w:sz w:val="24"/>
          <w:szCs w:val="24"/>
        </w:rPr>
        <w:fldChar w:fldCharType="begin"/>
      </w:r>
      <w:r w:rsidRPr="0092273F">
        <w:rPr>
          <w:rFonts w:ascii="Times New Roman" w:hAnsi="Times New Roman" w:cs="Times New Roman"/>
          <w:sz w:val="24"/>
          <w:szCs w:val="24"/>
        </w:rPr>
        <w:instrText xml:space="preserve"> SEQ Figure \* ARABIC </w:instrText>
      </w:r>
      <w:r w:rsidRPr="0092273F">
        <w:rPr>
          <w:rFonts w:ascii="Times New Roman" w:hAnsi="Times New Roman" w:cs="Times New Roman"/>
          <w:sz w:val="24"/>
          <w:szCs w:val="24"/>
        </w:rPr>
        <w:fldChar w:fldCharType="separate"/>
      </w:r>
      <w:r w:rsidR="00C873D4">
        <w:rPr>
          <w:rFonts w:ascii="Times New Roman" w:hAnsi="Times New Roman" w:cs="Times New Roman"/>
          <w:noProof/>
          <w:sz w:val="24"/>
          <w:szCs w:val="24"/>
        </w:rPr>
        <w:t>6</w:t>
      </w:r>
      <w:r w:rsidRPr="0092273F">
        <w:rPr>
          <w:rFonts w:ascii="Times New Roman" w:hAnsi="Times New Roman" w:cs="Times New Roman"/>
          <w:sz w:val="24"/>
          <w:szCs w:val="24"/>
        </w:rPr>
        <w:fldChar w:fldCharType="end"/>
      </w:r>
      <w:r w:rsidRPr="0092273F">
        <w:rPr>
          <w:rFonts w:ascii="Times New Roman" w:hAnsi="Times New Roman" w:cs="Times New Roman"/>
          <w:sz w:val="24"/>
          <w:szCs w:val="24"/>
        </w:rPr>
        <w:t xml:space="preserve"> </w:t>
      </w:r>
      <w:r>
        <w:rPr>
          <w:rFonts w:ascii="Times New Roman" w:hAnsi="Times New Roman" w:cs="Times New Roman"/>
          <w:sz w:val="24"/>
          <w:szCs w:val="24"/>
        </w:rPr>
        <w:t>–</w:t>
      </w:r>
      <w:r w:rsidRPr="0092273F">
        <w:rPr>
          <w:rFonts w:ascii="Times New Roman" w:hAnsi="Times New Roman" w:cs="Times New Roman"/>
          <w:sz w:val="24"/>
          <w:szCs w:val="24"/>
        </w:rPr>
        <w:t xml:space="preserve"> </w:t>
      </w:r>
      <w:r w:rsidR="0064191A">
        <w:rPr>
          <w:rFonts w:ascii="Times New Roman" w:hAnsi="Times New Roman" w:cs="Times New Roman"/>
          <w:sz w:val="24"/>
          <w:szCs w:val="24"/>
        </w:rPr>
        <w:t>Thirty</w:t>
      </w:r>
      <w:r>
        <w:rPr>
          <w:rFonts w:ascii="Times New Roman" w:hAnsi="Times New Roman" w:cs="Times New Roman"/>
          <w:sz w:val="24"/>
          <w:szCs w:val="24"/>
        </w:rPr>
        <w:t xml:space="preserve"> day geometric mean values of fecal coliform samples from lower Kenai River sites in 2020, color coded by exceedance standard criteria. Dotted line indicates criteria threshold for geometric mean sample values.</w:t>
      </w:r>
      <w:bookmarkEnd w:id="245"/>
    </w:p>
    <w:p w14:paraId="7C0942E9" w14:textId="3AAFCA8F" w:rsidR="00850D05" w:rsidRDefault="00850D05" w:rsidP="00C33167">
      <w:pPr>
        <w:rPr>
          <w:rFonts w:ascii="Times New Roman" w:hAnsi="Times New Roman" w:cs="Times New Roman"/>
          <w:sz w:val="24"/>
          <w:szCs w:val="24"/>
        </w:rPr>
      </w:pPr>
    </w:p>
    <w:p w14:paraId="2975355A" w14:textId="077647AD" w:rsidR="00850D05" w:rsidRDefault="00850D05" w:rsidP="00850D05">
      <w:pPr>
        <w:pStyle w:val="Caption"/>
        <w:rPr>
          <w:rFonts w:ascii="Times New Roman" w:hAnsi="Times New Roman" w:cs="Times New Roman"/>
          <w:sz w:val="24"/>
          <w:szCs w:val="24"/>
        </w:rPr>
      </w:pPr>
      <w:bookmarkStart w:id="246" w:name="_Toc64229321"/>
      <w:r w:rsidRPr="00D62D6B">
        <w:rPr>
          <w:rFonts w:ascii="Times New Roman" w:hAnsi="Times New Roman" w:cs="Times New Roman"/>
          <w:sz w:val="24"/>
          <w:szCs w:val="24"/>
        </w:rPr>
        <w:t xml:space="preserve">Table </w:t>
      </w:r>
      <w:r w:rsidRPr="00D62D6B">
        <w:rPr>
          <w:rFonts w:ascii="Times New Roman" w:hAnsi="Times New Roman" w:cs="Times New Roman"/>
          <w:sz w:val="24"/>
          <w:szCs w:val="24"/>
        </w:rPr>
        <w:fldChar w:fldCharType="begin"/>
      </w:r>
      <w:r w:rsidRPr="00D62D6B">
        <w:rPr>
          <w:rFonts w:ascii="Times New Roman" w:hAnsi="Times New Roman" w:cs="Times New Roman"/>
          <w:sz w:val="24"/>
          <w:szCs w:val="24"/>
        </w:rPr>
        <w:instrText xml:space="preserve"> SEQ Table \* ARABIC </w:instrText>
      </w:r>
      <w:r w:rsidRPr="00D62D6B">
        <w:rPr>
          <w:rFonts w:ascii="Times New Roman" w:hAnsi="Times New Roman" w:cs="Times New Roman"/>
          <w:sz w:val="24"/>
          <w:szCs w:val="24"/>
        </w:rPr>
        <w:fldChar w:fldCharType="separate"/>
      </w:r>
      <w:r w:rsidR="00C873D4">
        <w:rPr>
          <w:rFonts w:ascii="Times New Roman" w:hAnsi="Times New Roman" w:cs="Times New Roman"/>
          <w:noProof/>
          <w:sz w:val="24"/>
          <w:szCs w:val="24"/>
        </w:rPr>
        <w:t>5</w:t>
      </w:r>
      <w:r w:rsidRPr="00D62D6B">
        <w:rPr>
          <w:rFonts w:ascii="Times New Roman" w:hAnsi="Times New Roman" w:cs="Times New Roman"/>
          <w:sz w:val="24"/>
          <w:szCs w:val="24"/>
        </w:rPr>
        <w:fldChar w:fldCharType="end"/>
      </w:r>
      <w:r>
        <w:rPr>
          <w:rFonts w:ascii="Times New Roman" w:hAnsi="Times New Roman" w:cs="Times New Roman"/>
          <w:sz w:val="24"/>
          <w:szCs w:val="24"/>
        </w:rPr>
        <w:t xml:space="preserve"> – Percent of fecal coliform samples from the 2020 sampling season that exceeded a specified criteria standard.</w:t>
      </w:r>
      <w:bookmarkEnd w:id="246"/>
    </w:p>
    <w:tbl>
      <w:tblPr>
        <w:tblW w:w="6600" w:type="dxa"/>
        <w:tblLook w:val="04A0" w:firstRow="1" w:lastRow="0" w:firstColumn="1" w:lastColumn="0" w:noHBand="0" w:noVBand="1"/>
      </w:tblPr>
      <w:tblGrid>
        <w:gridCol w:w="2610"/>
        <w:gridCol w:w="1330"/>
        <w:gridCol w:w="1520"/>
        <w:gridCol w:w="1140"/>
      </w:tblGrid>
      <w:tr w:rsidR="00850D05" w:rsidRPr="00B817AE" w14:paraId="2F73B6E6" w14:textId="77777777" w:rsidTr="008A7865">
        <w:trPr>
          <w:trHeight w:val="1584"/>
        </w:trPr>
        <w:tc>
          <w:tcPr>
            <w:tcW w:w="2610" w:type="dxa"/>
            <w:tcBorders>
              <w:top w:val="single" w:sz="4" w:space="0" w:color="000000"/>
              <w:left w:val="nil"/>
              <w:bottom w:val="single" w:sz="4" w:space="0" w:color="000000"/>
              <w:right w:val="nil"/>
            </w:tcBorders>
            <w:shd w:val="clear" w:color="auto" w:fill="auto"/>
            <w:vAlign w:val="center"/>
            <w:hideMark/>
          </w:tcPr>
          <w:p w14:paraId="108C918B"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Location</w:t>
            </w:r>
          </w:p>
        </w:tc>
        <w:tc>
          <w:tcPr>
            <w:tcW w:w="1330" w:type="dxa"/>
            <w:tcBorders>
              <w:top w:val="single" w:sz="4" w:space="0" w:color="000000"/>
              <w:left w:val="nil"/>
              <w:bottom w:val="single" w:sz="4" w:space="0" w:color="000000"/>
              <w:right w:val="nil"/>
            </w:tcBorders>
            <w:shd w:val="clear" w:color="auto" w:fill="auto"/>
            <w:vAlign w:val="center"/>
            <w:hideMark/>
          </w:tcPr>
          <w:p w14:paraId="7BB83EC9"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Standard (CFU/100 mL)</w:t>
            </w:r>
          </w:p>
        </w:tc>
        <w:tc>
          <w:tcPr>
            <w:tcW w:w="1520" w:type="dxa"/>
            <w:tcBorders>
              <w:top w:val="single" w:sz="4" w:space="0" w:color="000000"/>
              <w:left w:val="nil"/>
              <w:bottom w:val="single" w:sz="4" w:space="0" w:color="000000"/>
              <w:right w:val="nil"/>
            </w:tcBorders>
            <w:shd w:val="clear" w:color="auto" w:fill="auto"/>
            <w:vAlign w:val="center"/>
            <w:hideMark/>
          </w:tcPr>
          <w:p w14:paraId="664D952F"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 of Fecal Coliform Samples Above Standard</w:t>
            </w:r>
          </w:p>
        </w:tc>
        <w:tc>
          <w:tcPr>
            <w:tcW w:w="1140" w:type="dxa"/>
            <w:tcBorders>
              <w:top w:val="single" w:sz="4" w:space="0" w:color="000000"/>
              <w:left w:val="nil"/>
              <w:bottom w:val="single" w:sz="4" w:space="0" w:color="000000"/>
              <w:right w:val="nil"/>
            </w:tcBorders>
            <w:shd w:val="clear" w:color="auto" w:fill="auto"/>
            <w:vAlign w:val="center"/>
            <w:hideMark/>
          </w:tcPr>
          <w:p w14:paraId="49612921"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Pass/Fail</w:t>
            </w:r>
          </w:p>
        </w:tc>
      </w:tr>
      <w:tr w:rsidR="00850D05" w:rsidRPr="00B817AE" w14:paraId="2DC86490" w14:textId="77777777" w:rsidTr="008A7865">
        <w:trPr>
          <w:trHeight w:val="288"/>
        </w:trPr>
        <w:tc>
          <w:tcPr>
            <w:tcW w:w="2610" w:type="dxa"/>
            <w:tcBorders>
              <w:top w:val="nil"/>
              <w:left w:val="nil"/>
              <w:bottom w:val="nil"/>
              <w:right w:val="nil"/>
            </w:tcBorders>
            <w:shd w:val="clear" w:color="D9D9D9" w:fill="D9D9D9"/>
            <w:noWrap/>
            <w:hideMark/>
          </w:tcPr>
          <w:p w14:paraId="053C5C3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D9D9D9" w:fill="D9D9D9"/>
            <w:noWrap/>
            <w:vAlign w:val="bottom"/>
            <w:hideMark/>
          </w:tcPr>
          <w:p w14:paraId="77AA687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5F76B02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61.5%</w:t>
            </w:r>
          </w:p>
        </w:tc>
        <w:tc>
          <w:tcPr>
            <w:tcW w:w="1140" w:type="dxa"/>
            <w:tcBorders>
              <w:top w:val="nil"/>
              <w:left w:val="nil"/>
              <w:bottom w:val="nil"/>
              <w:right w:val="nil"/>
            </w:tcBorders>
            <w:shd w:val="clear" w:color="D9D9D9" w:fill="D9D9D9"/>
            <w:noWrap/>
            <w:vAlign w:val="bottom"/>
            <w:hideMark/>
          </w:tcPr>
          <w:p w14:paraId="67511CB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6CB0CB38" w14:textId="77777777" w:rsidTr="008A7865">
        <w:trPr>
          <w:trHeight w:val="288"/>
        </w:trPr>
        <w:tc>
          <w:tcPr>
            <w:tcW w:w="2610" w:type="dxa"/>
            <w:tcBorders>
              <w:top w:val="nil"/>
              <w:left w:val="nil"/>
              <w:bottom w:val="nil"/>
              <w:right w:val="nil"/>
            </w:tcBorders>
            <w:shd w:val="clear" w:color="auto" w:fill="auto"/>
            <w:noWrap/>
            <w:hideMark/>
          </w:tcPr>
          <w:p w14:paraId="7BC6C35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auto" w:fill="auto"/>
            <w:noWrap/>
            <w:vAlign w:val="bottom"/>
            <w:hideMark/>
          </w:tcPr>
          <w:p w14:paraId="134121C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44B966E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23.1%</w:t>
            </w:r>
          </w:p>
        </w:tc>
        <w:tc>
          <w:tcPr>
            <w:tcW w:w="1140" w:type="dxa"/>
            <w:tcBorders>
              <w:top w:val="nil"/>
              <w:left w:val="nil"/>
              <w:bottom w:val="nil"/>
              <w:right w:val="nil"/>
            </w:tcBorders>
            <w:shd w:val="clear" w:color="auto" w:fill="auto"/>
            <w:noWrap/>
            <w:vAlign w:val="bottom"/>
            <w:hideMark/>
          </w:tcPr>
          <w:p w14:paraId="17AD415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19412AFE" w14:textId="77777777" w:rsidTr="008A7865">
        <w:trPr>
          <w:trHeight w:val="288"/>
        </w:trPr>
        <w:tc>
          <w:tcPr>
            <w:tcW w:w="2610" w:type="dxa"/>
            <w:tcBorders>
              <w:top w:val="nil"/>
              <w:left w:val="nil"/>
              <w:bottom w:val="nil"/>
              <w:right w:val="nil"/>
            </w:tcBorders>
            <w:shd w:val="clear" w:color="D9D9D9" w:fill="D9D9D9"/>
            <w:noWrap/>
            <w:hideMark/>
          </w:tcPr>
          <w:p w14:paraId="557126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D9D9D9" w:fill="D9D9D9"/>
            <w:noWrap/>
            <w:vAlign w:val="bottom"/>
            <w:hideMark/>
          </w:tcPr>
          <w:p w14:paraId="70CC5F4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6B6F78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46.2%</w:t>
            </w:r>
          </w:p>
        </w:tc>
        <w:tc>
          <w:tcPr>
            <w:tcW w:w="1140" w:type="dxa"/>
            <w:tcBorders>
              <w:top w:val="nil"/>
              <w:left w:val="nil"/>
              <w:bottom w:val="nil"/>
              <w:right w:val="nil"/>
            </w:tcBorders>
            <w:shd w:val="clear" w:color="D9D9D9" w:fill="D9D9D9"/>
            <w:noWrap/>
            <w:vAlign w:val="bottom"/>
            <w:hideMark/>
          </w:tcPr>
          <w:p w14:paraId="2E62A42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3BA758D5" w14:textId="77777777" w:rsidTr="008A7865">
        <w:trPr>
          <w:trHeight w:val="288"/>
        </w:trPr>
        <w:tc>
          <w:tcPr>
            <w:tcW w:w="2610" w:type="dxa"/>
            <w:tcBorders>
              <w:top w:val="nil"/>
              <w:left w:val="nil"/>
              <w:bottom w:val="nil"/>
              <w:right w:val="nil"/>
            </w:tcBorders>
            <w:shd w:val="clear" w:color="auto" w:fill="auto"/>
            <w:noWrap/>
            <w:hideMark/>
          </w:tcPr>
          <w:p w14:paraId="741B012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auto" w:fill="auto"/>
            <w:noWrap/>
            <w:vAlign w:val="bottom"/>
            <w:hideMark/>
          </w:tcPr>
          <w:p w14:paraId="4B09104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35C3955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42.9%</w:t>
            </w:r>
          </w:p>
        </w:tc>
        <w:tc>
          <w:tcPr>
            <w:tcW w:w="1140" w:type="dxa"/>
            <w:tcBorders>
              <w:top w:val="nil"/>
              <w:left w:val="nil"/>
              <w:bottom w:val="nil"/>
              <w:right w:val="nil"/>
            </w:tcBorders>
            <w:shd w:val="clear" w:color="auto" w:fill="auto"/>
            <w:noWrap/>
            <w:vAlign w:val="bottom"/>
            <w:hideMark/>
          </w:tcPr>
          <w:p w14:paraId="2B461BDB"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79AA1758" w14:textId="77777777" w:rsidTr="008A7865">
        <w:trPr>
          <w:trHeight w:val="288"/>
        </w:trPr>
        <w:tc>
          <w:tcPr>
            <w:tcW w:w="2610" w:type="dxa"/>
            <w:tcBorders>
              <w:top w:val="nil"/>
              <w:left w:val="nil"/>
              <w:bottom w:val="nil"/>
              <w:right w:val="nil"/>
            </w:tcBorders>
            <w:shd w:val="clear" w:color="D9D9D9" w:fill="D9D9D9"/>
            <w:noWrap/>
            <w:hideMark/>
          </w:tcPr>
          <w:p w14:paraId="1E07A6A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nil"/>
              <w:right w:val="nil"/>
            </w:tcBorders>
            <w:shd w:val="clear" w:color="D9D9D9" w:fill="D9D9D9"/>
            <w:noWrap/>
            <w:vAlign w:val="bottom"/>
            <w:hideMark/>
          </w:tcPr>
          <w:p w14:paraId="2691A5F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3C97F4C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30.8%</w:t>
            </w:r>
          </w:p>
        </w:tc>
        <w:tc>
          <w:tcPr>
            <w:tcW w:w="1140" w:type="dxa"/>
            <w:tcBorders>
              <w:top w:val="nil"/>
              <w:left w:val="nil"/>
              <w:bottom w:val="nil"/>
              <w:right w:val="nil"/>
            </w:tcBorders>
            <w:shd w:val="clear" w:color="D9D9D9" w:fill="D9D9D9"/>
            <w:noWrap/>
            <w:vAlign w:val="bottom"/>
            <w:hideMark/>
          </w:tcPr>
          <w:p w14:paraId="2C9560A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4D83DE20" w14:textId="77777777" w:rsidTr="008A7865">
        <w:trPr>
          <w:trHeight w:val="288"/>
        </w:trPr>
        <w:tc>
          <w:tcPr>
            <w:tcW w:w="2610" w:type="dxa"/>
            <w:tcBorders>
              <w:top w:val="nil"/>
              <w:left w:val="nil"/>
              <w:bottom w:val="nil"/>
              <w:right w:val="nil"/>
            </w:tcBorders>
            <w:shd w:val="clear" w:color="auto" w:fill="auto"/>
            <w:noWrap/>
            <w:hideMark/>
          </w:tcPr>
          <w:p w14:paraId="0D4E970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auto" w:fill="auto"/>
            <w:noWrap/>
            <w:vAlign w:val="bottom"/>
            <w:hideMark/>
          </w:tcPr>
          <w:p w14:paraId="1B04144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68B89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32143D6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32038213" w14:textId="77777777" w:rsidTr="008A7865">
        <w:trPr>
          <w:trHeight w:val="288"/>
        </w:trPr>
        <w:tc>
          <w:tcPr>
            <w:tcW w:w="2610" w:type="dxa"/>
            <w:tcBorders>
              <w:top w:val="nil"/>
              <w:left w:val="nil"/>
              <w:bottom w:val="nil"/>
              <w:right w:val="nil"/>
            </w:tcBorders>
            <w:shd w:val="clear" w:color="D9D9D9" w:fill="D9D9D9"/>
            <w:noWrap/>
            <w:hideMark/>
          </w:tcPr>
          <w:p w14:paraId="56ED3F5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D9D9D9" w:fill="D9D9D9"/>
            <w:noWrap/>
            <w:vAlign w:val="bottom"/>
            <w:hideMark/>
          </w:tcPr>
          <w:p w14:paraId="66A33AD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1F15A60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D9D9D9" w:fill="D9D9D9"/>
            <w:noWrap/>
            <w:vAlign w:val="bottom"/>
            <w:hideMark/>
          </w:tcPr>
          <w:p w14:paraId="1C8EEC1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2A1070C5" w14:textId="77777777" w:rsidTr="008A7865">
        <w:trPr>
          <w:trHeight w:val="288"/>
        </w:trPr>
        <w:tc>
          <w:tcPr>
            <w:tcW w:w="2610" w:type="dxa"/>
            <w:tcBorders>
              <w:top w:val="nil"/>
              <w:left w:val="nil"/>
              <w:bottom w:val="nil"/>
              <w:right w:val="nil"/>
            </w:tcBorders>
            <w:shd w:val="clear" w:color="auto" w:fill="auto"/>
            <w:noWrap/>
            <w:hideMark/>
          </w:tcPr>
          <w:p w14:paraId="4BA1DF5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auto" w:fill="auto"/>
            <w:noWrap/>
            <w:vAlign w:val="bottom"/>
            <w:hideMark/>
          </w:tcPr>
          <w:p w14:paraId="1C017DD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045A9A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0B8937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5613EF52" w14:textId="77777777" w:rsidTr="008A7865">
        <w:trPr>
          <w:trHeight w:val="288"/>
        </w:trPr>
        <w:tc>
          <w:tcPr>
            <w:tcW w:w="2610" w:type="dxa"/>
            <w:tcBorders>
              <w:top w:val="nil"/>
              <w:left w:val="nil"/>
              <w:bottom w:val="nil"/>
              <w:right w:val="nil"/>
            </w:tcBorders>
            <w:shd w:val="clear" w:color="D9D9D9" w:fill="D9D9D9"/>
            <w:noWrap/>
            <w:hideMark/>
          </w:tcPr>
          <w:p w14:paraId="53C2EF0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D9D9D9" w:fill="D9D9D9"/>
            <w:noWrap/>
            <w:vAlign w:val="bottom"/>
            <w:hideMark/>
          </w:tcPr>
          <w:p w14:paraId="7858B65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7E584B8C"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7.1%</w:t>
            </w:r>
          </w:p>
        </w:tc>
        <w:tc>
          <w:tcPr>
            <w:tcW w:w="1140" w:type="dxa"/>
            <w:tcBorders>
              <w:top w:val="nil"/>
              <w:left w:val="nil"/>
              <w:bottom w:val="nil"/>
              <w:right w:val="nil"/>
            </w:tcBorders>
            <w:shd w:val="clear" w:color="D9D9D9" w:fill="D9D9D9"/>
            <w:noWrap/>
            <w:vAlign w:val="bottom"/>
            <w:hideMark/>
          </w:tcPr>
          <w:p w14:paraId="1C5724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1E8FC99E" w14:textId="77777777" w:rsidTr="008A7865">
        <w:trPr>
          <w:trHeight w:val="288"/>
        </w:trPr>
        <w:tc>
          <w:tcPr>
            <w:tcW w:w="2610" w:type="dxa"/>
            <w:tcBorders>
              <w:top w:val="nil"/>
              <w:left w:val="nil"/>
              <w:bottom w:val="single" w:sz="4" w:space="0" w:color="000000"/>
              <w:right w:val="nil"/>
            </w:tcBorders>
            <w:shd w:val="clear" w:color="auto" w:fill="auto"/>
            <w:noWrap/>
            <w:hideMark/>
          </w:tcPr>
          <w:p w14:paraId="55D10B3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single" w:sz="4" w:space="0" w:color="000000"/>
              <w:right w:val="nil"/>
            </w:tcBorders>
            <w:shd w:val="clear" w:color="auto" w:fill="auto"/>
            <w:noWrap/>
            <w:vAlign w:val="bottom"/>
            <w:hideMark/>
          </w:tcPr>
          <w:p w14:paraId="4FA8CC9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single" w:sz="4" w:space="0" w:color="000000"/>
              <w:right w:val="nil"/>
            </w:tcBorders>
            <w:shd w:val="clear" w:color="auto" w:fill="auto"/>
            <w:noWrap/>
            <w:vAlign w:val="bottom"/>
            <w:hideMark/>
          </w:tcPr>
          <w:p w14:paraId="19BDCE3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single" w:sz="4" w:space="0" w:color="000000"/>
              <w:right w:val="nil"/>
            </w:tcBorders>
            <w:shd w:val="clear" w:color="auto" w:fill="auto"/>
            <w:noWrap/>
            <w:vAlign w:val="bottom"/>
            <w:hideMark/>
          </w:tcPr>
          <w:p w14:paraId="219CFC8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bl>
    <w:p w14:paraId="68EF5618" w14:textId="646C7E64" w:rsidR="00850D05" w:rsidRPr="00C33167" w:rsidRDefault="00850D05" w:rsidP="00C33167">
      <w:pPr>
        <w:rPr>
          <w:rFonts w:ascii="Times New Roman" w:hAnsi="Times New Roman" w:cs="Times New Roman"/>
          <w:sz w:val="24"/>
          <w:szCs w:val="24"/>
        </w:rPr>
      </w:pPr>
    </w:p>
    <w:p w14:paraId="42F1C821" w14:textId="77777777" w:rsidR="0033034E" w:rsidRDefault="0033034E" w:rsidP="007000C0">
      <w:pPr>
        <w:rPr>
          <w:rFonts w:ascii="Times New Roman" w:hAnsi="Times New Roman" w:cs="Times New Roman"/>
          <w:i/>
          <w:sz w:val="24"/>
          <w:szCs w:val="24"/>
        </w:rPr>
      </w:pPr>
    </w:p>
    <w:p w14:paraId="78653BED" w14:textId="7FCCAF12" w:rsidR="00C33167" w:rsidRDefault="00C33167" w:rsidP="00C33167">
      <w:pPr>
        <w:rPr>
          <w:rFonts w:ascii="Times New Roman" w:hAnsi="Times New Roman" w:cs="Times New Roman"/>
          <w:sz w:val="24"/>
          <w:szCs w:val="24"/>
        </w:rPr>
      </w:pPr>
    </w:p>
    <w:p w14:paraId="6A6532A2" w14:textId="77777777" w:rsidR="00990CD7" w:rsidRDefault="00990CD7" w:rsidP="00C33167">
      <w:pPr>
        <w:rPr>
          <w:rFonts w:ascii="Times New Roman" w:hAnsi="Times New Roman" w:cs="Times New Roman"/>
          <w:sz w:val="24"/>
          <w:szCs w:val="24"/>
        </w:rPr>
      </w:pPr>
    </w:p>
    <w:p w14:paraId="656605F1" w14:textId="50C9AEFD" w:rsidR="00D40A65" w:rsidRPr="00F225A2" w:rsidRDefault="00D40A65" w:rsidP="00D40A65">
      <w:pPr>
        <w:pStyle w:val="Caption"/>
        <w:rPr>
          <w:rFonts w:ascii="Times New Roman" w:hAnsi="Times New Roman" w:cs="Times New Roman"/>
          <w:sz w:val="24"/>
          <w:szCs w:val="24"/>
        </w:rPr>
      </w:pPr>
      <w:bookmarkStart w:id="247" w:name="_Toc64229322"/>
      <w:r w:rsidRPr="00F225A2">
        <w:rPr>
          <w:rFonts w:ascii="Times New Roman" w:hAnsi="Times New Roman" w:cs="Times New Roman"/>
          <w:sz w:val="24"/>
          <w:szCs w:val="24"/>
        </w:rPr>
        <w:lastRenderedPageBreak/>
        <w:t xml:space="preserve">Table </w:t>
      </w:r>
      <w:r w:rsidRPr="00F225A2">
        <w:rPr>
          <w:rFonts w:ascii="Times New Roman" w:hAnsi="Times New Roman" w:cs="Times New Roman"/>
          <w:sz w:val="24"/>
          <w:szCs w:val="24"/>
        </w:rPr>
        <w:fldChar w:fldCharType="begin"/>
      </w:r>
      <w:r w:rsidRPr="00F225A2">
        <w:rPr>
          <w:rFonts w:ascii="Times New Roman" w:hAnsi="Times New Roman" w:cs="Times New Roman"/>
          <w:sz w:val="24"/>
          <w:szCs w:val="24"/>
        </w:rPr>
        <w:instrText xml:space="preserve"> SEQ Table \* ARABIC </w:instrText>
      </w:r>
      <w:r w:rsidRPr="00F225A2">
        <w:rPr>
          <w:rFonts w:ascii="Times New Roman" w:hAnsi="Times New Roman" w:cs="Times New Roman"/>
          <w:sz w:val="24"/>
          <w:szCs w:val="24"/>
        </w:rPr>
        <w:fldChar w:fldCharType="separate"/>
      </w:r>
      <w:r w:rsidR="00C873D4">
        <w:rPr>
          <w:rFonts w:ascii="Times New Roman" w:hAnsi="Times New Roman" w:cs="Times New Roman"/>
          <w:noProof/>
          <w:sz w:val="24"/>
          <w:szCs w:val="24"/>
        </w:rPr>
        <w:t>6</w:t>
      </w:r>
      <w:r w:rsidRPr="00F225A2">
        <w:rPr>
          <w:rFonts w:ascii="Times New Roman" w:hAnsi="Times New Roman" w:cs="Times New Roman"/>
          <w:sz w:val="24"/>
          <w:szCs w:val="24"/>
        </w:rPr>
        <w:fldChar w:fldCharType="end"/>
      </w:r>
      <w:r>
        <w:rPr>
          <w:rFonts w:ascii="Times New Roman" w:hAnsi="Times New Roman" w:cs="Times New Roman"/>
          <w:sz w:val="24"/>
          <w:szCs w:val="24"/>
        </w:rPr>
        <w:t xml:space="preserve"> – Seasonal geometric mean values of fecal coliform samples from the 2020 sampling season in the lower Kenai River.</w:t>
      </w:r>
      <w:bookmarkEnd w:id="247"/>
    </w:p>
    <w:tbl>
      <w:tblPr>
        <w:tblW w:w="8000" w:type="dxa"/>
        <w:tblLook w:val="04A0" w:firstRow="1" w:lastRow="0" w:firstColumn="1" w:lastColumn="0" w:noHBand="0" w:noVBand="1"/>
      </w:tblPr>
      <w:tblGrid>
        <w:gridCol w:w="2700"/>
        <w:gridCol w:w="2070"/>
        <w:gridCol w:w="1190"/>
        <w:gridCol w:w="960"/>
        <w:gridCol w:w="1080"/>
      </w:tblGrid>
      <w:tr w:rsidR="00D40A65" w:rsidRPr="00F225A2" w14:paraId="55FB078E" w14:textId="77777777" w:rsidTr="008A7865">
        <w:trPr>
          <w:trHeight w:val="1152"/>
        </w:trPr>
        <w:tc>
          <w:tcPr>
            <w:tcW w:w="2700" w:type="dxa"/>
            <w:tcBorders>
              <w:top w:val="single" w:sz="4" w:space="0" w:color="000000"/>
              <w:left w:val="nil"/>
              <w:bottom w:val="single" w:sz="4" w:space="0" w:color="000000"/>
              <w:right w:val="nil"/>
            </w:tcBorders>
            <w:shd w:val="clear" w:color="auto" w:fill="auto"/>
            <w:vAlign w:val="center"/>
            <w:hideMark/>
          </w:tcPr>
          <w:p w14:paraId="15FED056"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Location</w:t>
            </w:r>
          </w:p>
        </w:tc>
        <w:tc>
          <w:tcPr>
            <w:tcW w:w="2070" w:type="dxa"/>
            <w:tcBorders>
              <w:top w:val="single" w:sz="4" w:space="0" w:color="000000"/>
              <w:left w:val="nil"/>
              <w:bottom w:val="single" w:sz="4" w:space="0" w:color="000000"/>
              <w:right w:val="nil"/>
            </w:tcBorders>
            <w:shd w:val="clear" w:color="auto" w:fill="auto"/>
            <w:vAlign w:val="center"/>
            <w:hideMark/>
          </w:tcPr>
          <w:p w14:paraId="6B8B284A"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Overall Seasonal Geometric Mean Fecal Coliform Value (CFU/100 mL)</w:t>
            </w:r>
          </w:p>
        </w:tc>
        <w:tc>
          <w:tcPr>
            <w:tcW w:w="1190" w:type="dxa"/>
            <w:tcBorders>
              <w:top w:val="single" w:sz="4" w:space="0" w:color="000000"/>
              <w:left w:val="nil"/>
              <w:bottom w:val="single" w:sz="4" w:space="0" w:color="000000"/>
              <w:right w:val="nil"/>
            </w:tcBorders>
            <w:shd w:val="clear" w:color="auto" w:fill="auto"/>
            <w:vAlign w:val="center"/>
            <w:hideMark/>
          </w:tcPr>
          <w:p w14:paraId="54958FCC"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Standard (CFU/100 mL)</w:t>
            </w:r>
          </w:p>
        </w:tc>
        <w:tc>
          <w:tcPr>
            <w:tcW w:w="960" w:type="dxa"/>
            <w:tcBorders>
              <w:top w:val="single" w:sz="4" w:space="0" w:color="000000"/>
              <w:left w:val="nil"/>
              <w:bottom w:val="single" w:sz="4" w:space="0" w:color="000000"/>
              <w:right w:val="nil"/>
            </w:tcBorders>
            <w:shd w:val="clear" w:color="auto" w:fill="auto"/>
            <w:vAlign w:val="center"/>
            <w:hideMark/>
          </w:tcPr>
          <w:p w14:paraId="08BA7B20"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n</w:t>
            </w:r>
          </w:p>
        </w:tc>
        <w:tc>
          <w:tcPr>
            <w:tcW w:w="1080" w:type="dxa"/>
            <w:tcBorders>
              <w:top w:val="single" w:sz="4" w:space="0" w:color="000000"/>
              <w:left w:val="nil"/>
              <w:bottom w:val="single" w:sz="4" w:space="0" w:color="000000"/>
              <w:right w:val="nil"/>
            </w:tcBorders>
            <w:shd w:val="clear" w:color="auto" w:fill="auto"/>
            <w:vAlign w:val="center"/>
            <w:hideMark/>
          </w:tcPr>
          <w:p w14:paraId="75123152"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Pass/Fail</w:t>
            </w:r>
          </w:p>
        </w:tc>
      </w:tr>
      <w:tr w:rsidR="00D40A65" w:rsidRPr="00F225A2" w14:paraId="2BB04A24" w14:textId="77777777" w:rsidTr="008A7865">
        <w:trPr>
          <w:trHeight w:val="288"/>
        </w:trPr>
        <w:tc>
          <w:tcPr>
            <w:tcW w:w="2700" w:type="dxa"/>
            <w:tcBorders>
              <w:top w:val="nil"/>
              <w:left w:val="nil"/>
              <w:bottom w:val="nil"/>
              <w:right w:val="nil"/>
            </w:tcBorders>
            <w:shd w:val="clear" w:color="D9D9D9" w:fill="D9D9D9"/>
            <w:noWrap/>
            <w:vAlign w:val="bottom"/>
            <w:hideMark/>
          </w:tcPr>
          <w:p w14:paraId="1A5DBAAA"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1</w:t>
            </w:r>
          </w:p>
        </w:tc>
        <w:tc>
          <w:tcPr>
            <w:tcW w:w="2070" w:type="dxa"/>
            <w:tcBorders>
              <w:top w:val="nil"/>
              <w:left w:val="nil"/>
              <w:bottom w:val="nil"/>
              <w:right w:val="nil"/>
            </w:tcBorders>
            <w:shd w:val="clear" w:color="D9D9D9" w:fill="D9D9D9"/>
            <w:noWrap/>
            <w:vAlign w:val="bottom"/>
            <w:hideMark/>
          </w:tcPr>
          <w:p w14:paraId="18CECA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30.75</w:t>
            </w:r>
          </w:p>
        </w:tc>
        <w:tc>
          <w:tcPr>
            <w:tcW w:w="1190" w:type="dxa"/>
            <w:tcBorders>
              <w:top w:val="nil"/>
              <w:left w:val="nil"/>
              <w:bottom w:val="nil"/>
              <w:right w:val="nil"/>
            </w:tcBorders>
            <w:shd w:val="clear" w:color="D9D9D9" w:fill="D9D9D9"/>
            <w:noWrap/>
            <w:vAlign w:val="bottom"/>
            <w:hideMark/>
          </w:tcPr>
          <w:p w14:paraId="5042FEA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3531484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3EADC6C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2645E063" w14:textId="77777777" w:rsidTr="008A7865">
        <w:trPr>
          <w:trHeight w:val="288"/>
        </w:trPr>
        <w:tc>
          <w:tcPr>
            <w:tcW w:w="2700" w:type="dxa"/>
            <w:tcBorders>
              <w:top w:val="nil"/>
              <w:left w:val="nil"/>
              <w:bottom w:val="nil"/>
              <w:right w:val="nil"/>
            </w:tcBorders>
            <w:shd w:val="clear" w:color="auto" w:fill="auto"/>
            <w:noWrap/>
            <w:vAlign w:val="bottom"/>
            <w:hideMark/>
          </w:tcPr>
          <w:p w14:paraId="25190C3D"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2</w:t>
            </w:r>
          </w:p>
        </w:tc>
        <w:tc>
          <w:tcPr>
            <w:tcW w:w="2070" w:type="dxa"/>
            <w:tcBorders>
              <w:top w:val="nil"/>
              <w:left w:val="nil"/>
              <w:bottom w:val="nil"/>
              <w:right w:val="nil"/>
            </w:tcBorders>
            <w:shd w:val="clear" w:color="auto" w:fill="auto"/>
            <w:noWrap/>
            <w:vAlign w:val="bottom"/>
            <w:hideMark/>
          </w:tcPr>
          <w:p w14:paraId="4CF74CBD"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13.89</w:t>
            </w:r>
          </w:p>
        </w:tc>
        <w:tc>
          <w:tcPr>
            <w:tcW w:w="1190" w:type="dxa"/>
            <w:tcBorders>
              <w:top w:val="nil"/>
              <w:left w:val="nil"/>
              <w:bottom w:val="nil"/>
              <w:right w:val="nil"/>
            </w:tcBorders>
            <w:shd w:val="clear" w:color="auto" w:fill="auto"/>
            <w:noWrap/>
            <w:vAlign w:val="bottom"/>
            <w:hideMark/>
          </w:tcPr>
          <w:p w14:paraId="4647BA90"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48CD003A"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auto" w:fill="auto"/>
            <w:noWrap/>
            <w:vAlign w:val="bottom"/>
            <w:hideMark/>
          </w:tcPr>
          <w:p w14:paraId="7B8E89B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1ED13091" w14:textId="77777777" w:rsidTr="008A7865">
        <w:trPr>
          <w:trHeight w:val="288"/>
        </w:trPr>
        <w:tc>
          <w:tcPr>
            <w:tcW w:w="2700" w:type="dxa"/>
            <w:tcBorders>
              <w:top w:val="nil"/>
              <w:left w:val="nil"/>
              <w:bottom w:val="nil"/>
              <w:right w:val="nil"/>
            </w:tcBorders>
            <w:shd w:val="clear" w:color="D9D9D9" w:fill="D9D9D9"/>
            <w:noWrap/>
            <w:vAlign w:val="bottom"/>
            <w:hideMark/>
          </w:tcPr>
          <w:p w14:paraId="61BE04B6"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North Kenai Beach 4</w:t>
            </w:r>
          </w:p>
        </w:tc>
        <w:tc>
          <w:tcPr>
            <w:tcW w:w="2070" w:type="dxa"/>
            <w:tcBorders>
              <w:top w:val="nil"/>
              <w:left w:val="nil"/>
              <w:bottom w:val="nil"/>
              <w:right w:val="nil"/>
            </w:tcBorders>
            <w:shd w:val="clear" w:color="D9D9D9" w:fill="D9D9D9"/>
            <w:noWrap/>
            <w:vAlign w:val="bottom"/>
            <w:hideMark/>
          </w:tcPr>
          <w:p w14:paraId="51C7B6A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13.29</w:t>
            </w:r>
          </w:p>
        </w:tc>
        <w:tc>
          <w:tcPr>
            <w:tcW w:w="1190" w:type="dxa"/>
            <w:tcBorders>
              <w:top w:val="nil"/>
              <w:left w:val="nil"/>
              <w:bottom w:val="nil"/>
              <w:right w:val="nil"/>
            </w:tcBorders>
            <w:shd w:val="clear" w:color="D9D9D9" w:fill="D9D9D9"/>
            <w:noWrap/>
            <w:vAlign w:val="bottom"/>
            <w:hideMark/>
          </w:tcPr>
          <w:p w14:paraId="75B6D3CB"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01E81C9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409E9544"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0DE8BF73" w14:textId="77777777" w:rsidTr="008A7865">
        <w:trPr>
          <w:trHeight w:val="288"/>
        </w:trPr>
        <w:tc>
          <w:tcPr>
            <w:tcW w:w="2700" w:type="dxa"/>
            <w:tcBorders>
              <w:top w:val="nil"/>
              <w:left w:val="nil"/>
              <w:bottom w:val="nil"/>
              <w:right w:val="nil"/>
            </w:tcBorders>
            <w:shd w:val="clear" w:color="auto" w:fill="auto"/>
            <w:noWrap/>
            <w:vAlign w:val="bottom"/>
            <w:hideMark/>
          </w:tcPr>
          <w:p w14:paraId="5A40F381"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South Kenai Beach 3</w:t>
            </w:r>
          </w:p>
        </w:tc>
        <w:tc>
          <w:tcPr>
            <w:tcW w:w="2070" w:type="dxa"/>
            <w:tcBorders>
              <w:top w:val="nil"/>
              <w:left w:val="nil"/>
              <w:bottom w:val="nil"/>
              <w:right w:val="nil"/>
            </w:tcBorders>
            <w:shd w:val="clear" w:color="auto" w:fill="auto"/>
            <w:noWrap/>
            <w:vAlign w:val="bottom"/>
            <w:hideMark/>
          </w:tcPr>
          <w:p w14:paraId="08CA8AF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30.70</w:t>
            </w:r>
          </w:p>
        </w:tc>
        <w:tc>
          <w:tcPr>
            <w:tcW w:w="1190" w:type="dxa"/>
            <w:tcBorders>
              <w:top w:val="nil"/>
              <w:left w:val="nil"/>
              <w:bottom w:val="nil"/>
              <w:right w:val="nil"/>
            </w:tcBorders>
            <w:shd w:val="clear" w:color="auto" w:fill="auto"/>
            <w:noWrap/>
            <w:vAlign w:val="bottom"/>
            <w:hideMark/>
          </w:tcPr>
          <w:p w14:paraId="5D42A75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611A542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1080" w:type="dxa"/>
            <w:tcBorders>
              <w:top w:val="nil"/>
              <w:left w:val="nil"/>
              <w:bottom w:val="nil"/>
              <w:right w:val="nil"/>
            </w:tcBorders>
            <w:shd w:val="clear" w:color="auto" w:fill="auto"/>
            <w:noWrap/>
            <w:vAlign w:val="bottom"/>
            <w:hideMark/>
          </w:tcPr>
          <w:p w14:paraId="4A1B21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313E39C9" w14:textId="77777777" w:rsidTr="008A7865">
        <w:trPr>
          <w:trHeight w:val="288"/>
        </w:trPr>
        <w:tc>
          <w:tcPr>
            <w:tcW w:w="2700" w:type="dxa"/>
            <w:tcBorders>
              <w:top w:val="nil"/>
              <w:left w:val="nil"/>
              <w:bottom w:val="single" w:sz="4" w:space="0" w:color="000000"/>
              <w:right w:val="nil"/>
            </w:tcBorders>
            <w:shd w:val="clear" w:color="D9D9D9" w:fill="D9D9D9"/>
            <w:noWrap/>
            <w:vAlign w:val="bottom"/>
            <w:hideMark/>
          </w:tcPr>
          <w:p w14:paraId="35055613"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Warren Ames Bridge</w:t>
            </w:r>
          </w:p>
        </w:tc>
        <w:tc>
          <w:tcPr>
            <w:tcW w:w="2070" w:type="dxa"/>
            <w:tcBorders>
              <w:top w:val="nil"/>
              <w:left w:val="nil"/>
              <w:bottom w:val="single" w:sz="4" w:space="0" w:color="000000"/>
              <w:right w:val="nil"/>
            </w:tcBorders>
            <w:shd w:val="clear" w:color="D9D9D9" w:fill="D9D9D9"/>
            <w:noWrap/>
            <w:vAlign w:val="bottom"/>
            <w:hideMark/>
          </w:tcPr>
          <w:p w14:paraId="28C3F2B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10.51</w:t>
            </w:r>
          </w:p>
        </w:tc>
        <w:tc>
          <w:tcPr>
            <w:tcW w:w="1190" w:type="dxa"/>
            <w:tcBorders>
              <w:top w:val="nil"/>
              <w:left w:val="nil"/>
              <w:bottom w:val="single" w:sz="4" w:space="0" w:color="000000"/>
              <w:right w:val="nil"/>
            </w:tcBorders>
            <w:shd w:val="clear" w:color="D9D9D9" w:fill="D9D9D9"/>
            <w:noWrap/>
            <w:vAlign w:val="bottom"/>
            <w:hideMark/>
          </w:tcPr>
          <w:p w14:paraId="0042375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single" w:sz="4" w:space="0" w:color="000000"/>
              <w:right w:val="nil"/>
            </w:tcBorders>
            <w:shd w:val="clear" w:color="D9D9D9" w:fill="D9D9D9"/>
            <w:noWrap/>
            <w:vAlign w:val="bottom"/>
            <w:hideMark/>
          </w:tcPr>
          <w:p w14:paraId="07519937"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single" w:sz="4" w:space="0" w:color="000000"/>
              <w:right w:val="nil"/>
            </w:tcBorders>
            <w:shd w:val="clear" w:color="D9D9D9" w:fill="D9D9D9"/>
            <w:noWrap/>
            <w:vAlign w:val="bottom"/>
            <w:hideMark/>
          </w:tcPr>
          <w:p w14:paraId="606F849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bl>
    <w:p w14:paraId="5994CC15" w14:textId="77777777" w:rsidR="00990CD7" w:rsidRDefault="00990CD7" w:rsidP="00710057">
      <w:pPr>
        <w:pStyle w:val="Heading2"/>
        <w:rPr>
          <w:rFonts w:ascii="Times New Roman" w:hAnsi="Times New Roman" w:cs="Times New Roman"/>
          <w:color w:val="2E74B5" w:themeColor="accent1" w:themeShade="BF"/>
        </w:rPr>
      </w:pPr>
      <w:bookmarkStart w:id="248" w:name="_Toc64228872"/>
    </w:p>
    <w:p w14:paraId="672DD425" w14:textId="337639D1" w:rsidR="00E73BCF" w:rsidRPr="00710057" w:rsidRDefault="00E73BCF" w:rsidP="00710057">
      <w:pPr>
        <w:pStyle w:val="Heading2"/>
        <w:rPr>
          <w:rFonts w:ascii="Times New Roman" w:hAnsi="Times New Roman" w:cs="Times New Roman"/>
          <w:color w:val="2E74B5" w:themeColor="accent1" w:themeShade="BF"/>
        </w:rPr>
      </w:pPr>
      <w:r w:rsidRPr="00710057">
        <w:rPr>
          <w:rFonts w:ascii="Times New Roman" w:hAnsi="Times New Roman" w:cs="Times New Roman"/>
          <w:color w:val="2E74B5" w:themeColor="accent1" w:themeShade="BF"/>
        </w:rPr>
        <w:t>Enterococci</w:t>
      </w:r>
      <w:bookmarkEnd w:id="248"/>
    </w:p>
    <w:p w14:paraId="6D6D276D" w14:textId="77777777" w:rsidR="00710057" w:rsidRDefault="00710057" w:rsidP="00710057">
      <w:pPr>
        <w:rPr>
          <w:rFonts w:ascii="Times New Roman" w:hAnsi="Times New Roman" w:cs="Times New Roman"/>
          <w:i/>
          <w:sz w:val="24"/>
          <w:szCs w:val="24"/>
        </w:rPr>
      </w:pPr>
      <w:r w:rsidRPr="00710057">
        <w:rPr>
          <w:rFonts w:ascii="Times New Roman" w:hAnsi="Times New Roman" w:cs="Times New Roman"/>
          <w:i/>
          <w:sz w:val="24"/>
          <w:szCs w:val="24"/>
        </w:rPr>
        <w:t>Contact Recreation</w:t>
      </w:r>
    </w:p>
    <w:p w14:paraId="63F14224" w14:textId="084580DC" w:rsidR="00E73BCF" w:rsidRPr="00710057" w:rsidRDefault="005B4786" w:rsidP="00710057">
      <w:pPr>
        <w:pStyle w:val="ListParagraph"/>
        <w:numPr>
          <w:ilvl w:val="0"/>
          <w:numId w:val="27"/>
        </w:numPr>
        <w:rPr>
          <w:rFonts w:ascii="Times New Roman" w:hAnsi="Times New Roman" w:cs="Times New Roman"/>
          <w:i/>
          <w:sz w:val="24"/>
          <w:szCs w:val="24"/>
        </w:rPr>
      </w:pPr>
      <w:r w:rsidRPr="00710057">
        <w:rPr>
          <w:rFonts w:ascii="Times New Roman" w:hAnsi="Times New Roman" w:cs="Times New Roman"/>
          <w:sz w:val="24"/>
          <w:szCs w:val="24"/>
        </w:rPr>
        <w:t>In-season criteria</w:t>
      </w:r>
    </w:p>
    <w:p w14:paraId="0E5436FB" w14:textId="77777777" w:rsidR="003932AD" w:rsidRDefault="00281D88" w:rsidP="00FA0B9F">
      <w:pPr>
        <w:pStyle w:val="ListParagraph"/>
        <w:numPr>
          <w:ilvl w:val="3"/>
          <w:numId w:val="28"/>
        </w:numPr>
        <w:rPr>
          <w:rFonts w:ascii="Times New Roman" w:hAnsi="Times New Roman" w:cs="Times New Roman"/>
          <w:sz w:val="24"/>
          <w:szCs w:val="24"/>
        </w:rPr>
      </w:pPr>
      <w:r>
        <w:rPr>
          <w:rFonts w:ascii="Times New Roman" w:hAnsi="Times New Roman" w:cs="Times New Roman"/>
          <w:sz w:val="24"/>
          <w:szCs w:val="24"/>
        </w:rPr>
        <w:t>A</w:t>
      </w:r>
      <w:r w:rsidR="00E30724">
        <w:rPr>
          <w:rFonts w:ascii="Times New Roman" w:hAnsi="Times New Roman" w:cs="Times New Roman"/>
          <w:sz w:val="24"/>
          <w:szCs w:val="24"/>
        </w:rPr>
        <w:t>t one site (South Kenai Beach) on two dates, individual enterococci values exceeded 130 CFU/100 mL (Figure 7).</w:t>
      </w:r>
    </w:p>
    <w:p w14:paraId="3CA6F9EF" w14:textId="20B6DEBA" w:rsidR="00FA0B9F" w:rsidRDefault="003932AD" w:rsidP="00FA0B9F">
      <w:pPr>
        <w:pStyle w:val="ListParagraph"/>
        <w:numPr>
          <w:ilvl w:val="3"/>
          <w:numId w:val="28"/>
        </w:numPr>
        <w:rPr>
          <w:rFonts w:ascii="Times New Roman" w:hAnsi="Times New Roman" w:cs="Times New Roman"/>
          <w:sz w:val="24"/>
          <w:szCs w:val="24"/>
        </w:rPr>
      </w:pPr>
      <w:r>
        <w:rPr>
          <w:rFonts w:ascii="Times New Roman" w:hAnsi="Times New Roman" w:cs="Times New Roman"/>
          <w:sz w:val="24"/>
          <w:szCs w:val="24"/>
        </w:rPr>
        <w:t>At one site (South Kenai Beach) on two dates, thirty-day geometric mean enterococci values</w:t>
      </w:r>
      <w:r w:rsidR="00281D88">
        <w:rPr>
          <w:rFonts w:ascii="Times New Roman" w:hAnsi="Times New Roman" w:cs="Times New Roman"/>
          <w:sz w:val="24"/>
          <w:szCs w:val="24"/>
        </w:rPr>
        <w:t xml:space="preserve"> </w:t>
      </w:r>
      <w:r>
        <w:rPr>
          <w:rFonts w:ascii="Times New Roman" w:hAnsi="Times New Roman" w:cs="Times New Roman"/>
          <w:sz w:val="24"/>
          <w:szCs w:val="24"/>
        </w:rPr>
        <w:t>exceeded 35 CFU/100 mL</w:t>
      </w:r>
      <w:r w:rsidR="00FA0B9F">
        <w:rPr>
          <w:rFonts w:ascii="Times New Roman" w:hAnsi="Times New Roman" w:cs="Times New Roman"/>
          <w:sz w:val="24"/>
          <w:szCs w:val="24"/>
        </w:rPr>
        <w:t xml:space="preserve"> on two dates (Figure 8).</w:t>
      </w:r>
    </w:p>
    <w:p w14:paraId="64D6A4C1" w14:textId="1849E605" w:rsidR="00FA0B9F" w:rsidRPr="00710057" w:rsidRDefault="00FA0B9F" w:rsidP="00FA0B9F">
      <w:pPr>
        <w:pStyle w:val="ListParagraph"/>
        <w:numPr>
          <w:ilvl w:val="2"/>
          <w:numId w:val="28"/>
        </w:numPr>
        <w:rPr>
          <w:rFonts w:ascii="Times New Roman" w:hAnsi="Times New Roman" w:cs="Times New Roman"/>
          <w:i/>
          <w:sz w:val="24"/>
          <w:szCs w:val="24"/>
        </w:rPr>
      </w:pPr>
      <w:r>
        <w:rPr>
          <w:rFonts w:ascii="Times New Roman" w:hAnsi="Times New Roman" w:cs="Times New Roman"/>
          <w:sz w:val="24"/>
          <w:szCs w:val="24"/>
        </w:rPr>
        <w:t>Post</w:t>
      </w:r>
      <w:r w:rsidRPr="00710057">
        <w:rPr>
          <w:rFonts w:ascii="Times New Roman" w:hAnsi="Times New Roman" w:cs="Times New Roman"/>
          <w:sz w:val="24"/>
          <w:szCs w:val="24"/>
        </w:rPr>
        <w:t>-season criteria</w:t>
      </w:r>
    </w:p>
    <w:p w14:paraId="228B4184" w14:textId="35E8A7FD" w:rsidR="00FA0B9F" w:rsidRDefault="00DB0801" w:rsidP="00FA0B9F">
      <w:pPr>
        <w:pStyle w:val="ListParagraph"/>
        <w:numPr>
          <w:ilvl w:val="3"/>
          <w:numId w:val="28"/>
        </w:numPr>
        <w:rPr>
          <w:rFonts w:ascii="Times New Roman" w:hAnsi="Times New Roman" w:cs="Times New Roman"/>
          <w:sz w:val="24"/>
          <w:szCs w:val="24"/>
        </w:rPr>
      </w:pPr>
      <w:r>
        <w:rPr>
          <w:rFonts w:ascii="Times New Roman" w:hAnsi="Times New Roman" w:cs="Times New Roman"/>
          <w:sz w:val="24"/>
          <w:szCs w:val="24"/>
        </w:rPr>
        <w:t>At once site (South Kenai Beach), &gt;</w:t>
      </w:r>
      <w:r w:rsidRPr="003158F9">
        <w:rPr>
          <w:rFonts w:ascii="Times New Roman" w:hAnsi="Times New Roman" w:cs="Times New Roman"/>
          <w:sz w:val="24"/>
          <w:szCs w:val="24"/>
        </w:rPr>
        <w:t xml:space="preserve"> 10% of enterococci samples exceeded 130 CFU/ 100 mL</w:t>
      </w:r>
      <w:r>
        <w:rPr>
          <w:rFonts w:ascii="Times New Roman" w:hAnsi="Times New Roman" w:cs="Times New Roman"/>
          <w:sz w:val="24"/>
          <w:szCs w:val="24"/>
        </w:rPr>
        <w:t xml:space="preserve"> (Table 7).</w:t>
      </w:r>
    </w:p>
    <w:p w14:paraId="20DBD7D2" w14:textId="0965C8A0" w:rsidR="007A5B69" w:rsidRDefault="007A5B69" w:rsidP="007A5B69">
      <w:pPr>
        <w:rPr>
          <w:rFonts w:ascii="Times New Roman" w:hAnsi="Times New Roman" w:cs="Times New Roman"/>
          <w:sz w:val="24"/>
          <w:szCs w:val="24"/>
        </w:rPr>
      </w:pPr>
    </w:p>
    <w:p w14:paraId="60EF419B" w14:textId="37E3821E" w:rsidR="007A5B69" w:rsidRDefault="007A5B69" w:rsidP="007A5B69">
      <w:pPr>
        <w:rPr>
          <w:rFonts w:ascii="Times New Roman" w:hAnsi="Times New Roman" w:cs="Times New Roman"/>
          <w:sz w:val="24"/>
          <w:szCs w:val="24"/>
        </w:rPr>
      </w:pPr>
    </w:p>
    <w:p w14:paraId="41E0FE48" w14:textId="05AF7C87" w:rsidR="0033034E" w:rsidRDefault="0033034E" w:rsidP="007A5B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48F8DF" wp14:editId="563530A2">
            <wp:extent cx="5518052" cy="3395134"/>
            <wp:effectExtent l="19050" t="19050" r="2603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_indv.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21514" cy="3397264"/>
                    </a:xfrm>
                    <a:prstGeom prst="rect">
                      <a:avLst/>
                    </a:prstGeom>
                    <a:ln>
                      <a:solidFill>
                        <a:schemeClr val="tx1"/>
                      </a:solidFill>
                    </a:ln>
                  </pic:spPr>
                </pic:pic>
              </a:graphicData>
            </a:graphic>
          </wp:inline>
        </w:drawing>
      </w:r>
    </w:p>
    <w:p w14:paraId="15920332" w14:textId="2E1B9321" w:rsidR="00457197" w:rsidRPr="00457197" w:rsidRDefault="00E73BCF" w:rsidP="00457197">
      <w:pPr>
        <w:pStyle w:val="Caption"/>
        <w:rPr>
          <w:rFonts w:ascii="Times New Roman" w:hAnsi="Times New Roman" w:cs="Times New Roman"/>
          <w:sz w:val="24"/>
          <w:szCs w:val="24"/>
        </w:rPr>
      </w:pPr>
      <w:bookmarkStart w:id="249" w:name="_Toc64229501"/>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C873D4">
        <w:rPr>
          <w:rFonts w:ascii="Times New Roman" w:hAnsi="Times New Roman" w:cs="Times New Roman"/>
          <w:noProof/>
          <w:sz w:val="24"/>
          <w:szCs w:val="24"/>
        </w:rPr>
        <w:t>7</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w:t>
      </w:r>
      <w:r w:rsidR="00281D88">
        <w:rPr>
          <w:rFonts w:ascii="Times New Roman" w:hAnsi="Times New Roman" w:cs="Times New Roman"/>
          <w:sz w:val="24"/>
          <w:szCs w:val="24"/>
        </w:rPr>
        <w:t>–</w:t>
      </w:r>
      <w:r w:rsidRPr="00E73BCF">
        <w:rPr>
          <w:rFonts w:ascii="Times New Roman" w:hAnsi="Times New Roman" w:cs="Times New Roman"/>
          <w:sz w:val="24"/>
          <w:szCs w:val="24"/>
        </w:rPr>
        <w:t xml:space="preserve"> </w:t>
      </w:r>
      <w:r w:rsidR="0064191A">
        <w:rPr>
          <w:rFonts w:ascii="Times New Roman" w:hAnsi="Times New Roman" w:cs="Times New Roman"/>
          <w:sz w:val="24"/>
          <w:szCs w:val="24"/>
        </w:rPr>
        <w:t>Enterococci sample concentrations from lower Kenai R</w:t>
      </w:r>
      <w:r w:rsidR="0033034E">
        <w:rPr>
          <w:rFonts w:ascii="Times New Roman" w:hAnsi="Times New Roman" w:cs="Times New Roman"/>
          <w:sz w:val="24"/>
          <w:szCs w:val="24"/>
        </w:rPr>
        <w:t xml:space="preserve">iver sites in 2020, color coded </w:t>
      </w:r>
      <w:r w:rsidR="0064191A">
        <w:rPr>
          <w:rFonts w:ascii="Times New Roman" w:hAnsi="Times New Roman" w:cs="Times New Roman"/>
          <w:sz w:val="24"/>
          <w:szCs w:val="24"/>
        </w:rPr>
        <w:t>by exceedance standard criteria. Dotted lines indicate</w:t>
      </w:r>
      <w:r w:rsidR="00200BEC">
        <w:rPr>
          <w:rFonts w:ascii="Times New Roman" w:hAnsi="Times New Roman" w:cs="Times New Roman"/>
          <w:sz w:val="24"/>
          <w:szCs w:val="24"/>
        </w:rPr>
        <w:t>s the</w:t>
      </w:r>
      <w:r w:rsidR="0064191A">
        <w:rPr>
          <w:rFonts w:ascii="Times New Roman" w:hAnsi="Times New Roman" w:cs="Times New Roman"/>
          <w:sz w:val="24"/>
          <w:szCs w:val="24"/>
        </w:rPr>
        <w:t xml:space="preserve"> criteria thresholds for individual samples</w:t>
      </w:r>
      <w:r w:rsidR="00200BEC">
        <w:rPr>
          <w:rFonts w:ascii="Times New Roman" w:hAnsi="Times New Roman" w:cs="Times New Roman"/>
          <w:sz w:val="24"/>
          <w:szCs w:val="24"/>
        </w:rPr>
        <w:t xml:space="preserve"> of 130 CFU/100 mL</w:t>
      </w:r>
      <w:r w:rsidR="0064191A">
        <w:rPr>
          <w:rFonts w:ascii="Times New Roman" w:hAnsi="Times New Roman" w:cs="Times New Roman"/>
          <w:sz w:val="24"/>
          <w:szCs w:val="24"/>
        </w:rPr>
        <w:t>.</w:t>
      </w:r>
      <w:bookmarkEnd w:id="249"/>
    </w:p>
    <w:p w14:paraId="11829105" w14:textId="75997ACB" w:rsidR="0058236F" w:rsidRDefault="0058236F" w:rsidP="007A5B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08AAB2" wp14:editId="1339F85A">
            <wp:extent cx="5537200" cy="3406916"/>
            <wp:effectExtent l="19050" t="19050" r="2540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_geomea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4613" cy="3411477"/>
                    </a:xfrm>
                    <a:prstGeom prst="rect">
                      <a:avLst/>
                    </a:prstGeom>
                    <a:ln>
                      <a:solidFill>
                        <a:schemeClr val="tx1"/>
                      </a:solidFill>
                    </a:ln>
                  </pic:spPr>
                </pic:pic>
              </a:graphicData>
            </a:graphic>
          </wp:inline>
        </w:drawing>
      </w:r>
    </w:p>
    <w:p w14:paraId="76ED9FA0" w14:textId="4C6F472C" w:rsidR="00730E47" w:rsidRDefault="00E73BCF" w:rsidP="00292B62">
      <w:pPr>
        <w:pStyle w:val="Caption"/>
        <w:rPr>
          <w:rFonts w:ascii="Times New Roman" w:hAnsi="Times New Roman" w:cs="Times New Roman"/>
          <w:sz w:val="24"/>
          <w:szCs w:val="24"/>
        </w:rPr>
      </w:pPr>
      <w:bookmarkStart w:id="250" w:name="_Toc64229502"/>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C873D4">
        <w:rPr>
          <w:rFonts w:ascii="Times New Roman" w:hAnsi="Times New Roman" w:cs="Times New Roman"/>
          <w:noProof/>
          <w:sz w:val="24"/>
          <w:szCs w:val="24"/>
        </w:rPr>
        <w:t>8</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 </w:t>
      </w:r>
      <w:r w:rsidR="0064191A">
        <w:rPr>
          <w:rFonts w:ascii="Times New Roman" w:hAnsi="Times New Roman" w:cs="Times New Roman"/>
          <w:sz w:val="24"/>
          <w:szCs w:val="24"/>
        </w:rPr>
        <w:t>Thirty day geometric mean values of enterococci samples from lower Kenai River sites in 2020, color coded by exceedance standar</w:t>
      </w:r>
      <w:r w:rsidR="00463CF4">
        <w:rPr>
          <w:rFonts w:ascii="Times New Roman" w:hAnsi="Times New Roman" w:cs="Times New Roman"/>
          <w:sz w:val="24"/>
          <w:szCs w:val="24"/>
        </w:rPr>
        <w:t>d criteria. The d</w:t>
      </w:r>
      <w:r w:rsidR="0064191A">
        <w:rPr>
          <w:rFonts w:ascii="Times New Roman" w:hAnsi="Times New Roman" w:cs="Times New Roman"/>
          <w:sz w:val="24"/>
          <w:szCs w:val="24"/>
        </w:rPr>
        <w:t xml:space="preserve">otted line indicates criteria threshold </w:t>
      </w:r>
      <w:r w:rsidR="00463CF4">
        <w:rPr>
          <w:rFonts w:ascii="Times New Roman" w:hAnsi="Times New Roman" w:cs="Times New Roman"/>
          <w:sz w:val="24"/>
          <w:szCs w:val="24"/>
        </w:rPr>
        <w:t xml:space="preserve">of 35 CFU/100 mL </w:t>
      </w:r>
      <w:r w:rsidR="0064191A">
        <w:rPr>
          <w:rFonts w:ascii="Times New Roman" w:hAnsi="Times New Roman" w:cs="Times New Roman"/>
          <w:sz w:val="24"/>
          <w:szCs w:val="24"/>
        </w:rPr>
        <w:t xml:space="preserve">for </w:t>
      </w:r>
      <w:r w:rsidR="00586B97">
        <w:rPr>
          <w:rFonts w:ascii="Times New Roman" w:hAnsi="Times New Roman" w:cs="Times New Roman"/>
          <w:sz w:val="24"/>
          <w:szCs w:val="24"/>
        </w:rPr>
        <w:t xml:space="preserve">thirty day </w:t>
      </w:r>
      <w:r w:rsidR="0064191A">
        <w:rPr>
          <w:rFonts w:ascii="Times New Roman" w:hAnsi="Times New Roman" w:cs="Times New Roman"/>
          <w:sz w:val="24"/>
          <w:szCs w:val="24"/>
        </w:rPr>
        <w:t>geometric mean sample values.</w:t>
      </w:r>
      <w:bookmarkEnd w:id="250"/>
    </w:p>
    <w:p w14:paraId="403BAEB9" w14:textId="3DF7B877" w:rsidR="0050134F" w:rsidRPr="0050134F" w:rsidRDefault="0050134F" w:rsidP="0050134F">
      <w:pPr>
        <w:pStyle w:val="Caption"/>
        <w:rPr>
          <w:rFonts w:ascii="Times New Roman" w:hAnsi="Times New Roman" w:cs="Times New Roman"/>
          <w:sz w:val="24"/>
          <w:szCs w:val="24"/>
        </w:rPr>
      </w:pPr>
      <w:bookmarkStart w:id="251" w:name="_Toc64229323"/>
      <w:r w:rsidRPr="0050134F">
        <w:rPr>
          <w:rFonts w:ascii="Times New Roman" w:hAnsi="Times New Roman" w:cs="Times New Roman"/>
          <w:sz w:val="24"/>
          <w:szCs w:val="24"/>
        </w:rPr>
        <w:lastRenderedPageBreak/>
        <w:t xml:space="preserve">Table </w:t>
      </w:r>
      <w:r w:rsidRPr="0050134F">
        <w:rPr>
          <w:rFonts w:ascii="Times New Roman" w:hAnsi="Times New Roman" w:cs="Times New Roman"/>
          <w:sz w:val="24"/>
          <w:szCs w:val="24"/>
        </w:rPr>
        <w:fldChar w:fldCharType="begin"/>
      </w:r>
      <w:r w:rsidRPr="0050134F">
        <w:rPr>
          <w:rFonts w:ascii="Times New Roman" w:hAnsi="Times New Roman" w:cs="Times New Roman"/>
          <w:sz w:val="24"/>
          <w:szCs w:val="24"/>
        </w:rPr>
        <w:instrText xml:space="preserve"> SEQ Table \* ARABIC </w:instrText>
      </w:r>
      <w:r w:rsidRPr="0050134F">
        <w:rPr>
          <w:rFonts w:ascii="Times New Roman" w:hAnsi="Times New Roman" w:cs="Times New Roman"/>
          <w:sz w:val="24"/>
          <w:szCs w:val="24"/>
        </w:rPr>
        <w:fldChar w:fldCharType="separate"/>
      </w:r>
      <w:r w:rsidR="00C873D4">
        <w:rPr>
          <w:rFonts w:ascii="Times New Roman" w:hAnsi="Times New Roman" w:cs="Times New Roman"/>
          <w:noProof/>
          <w:sz w:val="24"/>
          <w:szCs w:val="24"/>
        </w:rPr>
        <w:t>7</w:t>
      </w:r>
      <w:r w:rsidRPr="0050134F">
        <w:rPr>
          <w:rFonts w:ascii="Times New Roman" w:hAnsi="Times New Roman" w:cs="Times New Roman"/>
          <w:sz w:val="24"/>
          <w:szCs w:val="24"/>
        </w:rPr>
        <w:fldChar w:fldCharType="end"/>
      </w:r>
      <w:r w:rsidRPr="0050134F">
        <w:rPr>
          <w:rFonts w:ascii="Times New Roman" w:hAnsi="Times New Roman" w:cs="Times New Roman"/>
          <w:sz w:val="24"/>
          <w:szCs w:val="24"/>
        </w:rPr>
        <w:t xml:space="preserve"> - </w:t>
      </w:r>
      <w:r>
        <w:rPr>
          <w:rFonts w:ascii="Times New Roman" w:hAnsi="Times New Roman" w:cs="Times New Roman"/>
          <w:sz w:val="24"/>
          <w:szCs w:val="24"/>
        </w:rPr>
        <w:t>Percent of enterococci samples from the 2020</w:t>
      </w:r>
      <w:r w:rsidR="00C87442">
        <w:rPr>
          <w:rFonts w:ascii="Times New Roman" w:hAnsi="Times New Roman" w:cs="Times New Roman"/>
          <w:sz w:val="24"/>
          <w:szCs w:val="24"/>
        </w:rPr>
        <w:t xml:space="preserve"> sampling season that exceeded the</w:t>
      </w:r>
      <w:r>
        <w:rPr>
          <w:rFonts w:ascii="Times New Roman" w:hAnsi="Times New Roman" w:cs="Times New Roman"/>
          <w:sz w:val="24"/>
          <w:szCs w:val="24"/>
        </w:rPr>
        <w:t xml:space="preserve"> criteria standard</w:t>
      </w:r>
      <w:r w:rsidR="00C87442">
        <w:rPr>
          <w:rFonts w:ascii="Times New Roman" w:hAnsi="Times New Roman" w:cs="Times New Roman"/>
          <w:sz w:val="24"/>
          <w:szCs w:val="24"/>
        </w:rPr>
        <w:t xml:space="preserve"> of overall geometric mean of 130 CFU/100 mL</w:t>
      </w:r>
      <w:r>
        <w:rPr>
          <w:rFonts w:ascii="Times New Roman" w:hAnsi="Times New Roman" w:cs="Times New Roman"/>
          <w:sz w:val="24"/>
          <w:szCs w:val="24"/>
        </w:rPr>
        <w:t>.</w:t>
      </w:r>
      <w:bookmarkEnd w:id="251"/>
    </w:p>
    <w:tbl>
      <w:tblPr>
        <w:tblW w:w="7780" w:type="dxa"/>
        <w:tblLook w:val="04A0" w:firstRow="1" w:lastRow="0" w:firstColumn="1" w:lastColumn="0" w:noHBand="0" w:noVBand="1"/>
      </w:tblPr>
      <w:tblGrid>
        <w:gridCol w:w="2610"/>
        <w:gridCol w:w="1130"/>
        <w:gridCol w:w="760"/>
        <w:gridCol w:w="1170"/>
        <w:gridCol w:w="2110"/>
      </w:tblGrid>
      <w:tr w:rsidR="0050134F" w:rsidRPr="0050134F" w14:paraId="48C6987F" w14:textId="77777777" w:rsidTr="00C87442">
        <w:trPr>
          <w:trHeight w:val="576"/>
        </w:trPr>
        <w:tc>
          <w:tcPr>
            <w:tcW w:w="2610" w:type="dxa"/>
            <w:tcBorders>
              <w:top w:val="single" w:sz="4" w:space="0" w:color="000000"/>
              <w:left w:val="nil"/>
              <w:bottom w:val="single" w:sz="4" w:space="0" w:color="000000"/>
              <w:right w:val="nil"/>
            </w:tcBorders>
            <w:shd w:val="clear" w:color="auto" w:fill="auto"/>
            <w:vAlign w:val="bottom"/>
            <w:hideMark/>
          </w:tcPr>
          <w:p w14:paraId="3D2B7C73"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Location</w:t>
            </w:r>
          </w:p>
        </w:tc>
        <w:tc>
          <w:tcPr>
            <w:tcW w:w="1890" w:type="dxa"/>
            <w:gridSpan w:val="2"/>
            <w:tcBorders>
              <w:top w:val="single" w:sz="4" w:space="0" w:color="000000"/>
              <w:left w:val="nil"/>
              <w:bottom w:val="single" w:sz="4" w:space="0" w:color="000000"/>
              <w:right w:val="nil"/>
            </w:tcBorders>
            <w:shd w:val="clear" w:color="auto" w:fill="auto"/>
            <w:vAlign w:val="bottom"/>
            <w:hideMark/>
          </w:tcPr>
          <w:p w14:paraId="485211A8" w14:textId="0622F1BA" w:rsidR="0050134F" w:rsidRPr="0050134F" w:rsidRDefault="00C87442" w:rsidP="0050134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Standard; Overall Geometric Mean Enterococci, (</w:t>
            </w:r>
            <w:r w:rsidR="0050134F" w:rsidRPr="0050134F">
              <w:rPr>
                <w:rFonts w:ascii="Calibri" w:eastAsia="Times New Roman" w:hAnsi="Calibri" w:cs="Calibri"/>
                <w:b/>
                <w:bCs/>
                <w:color w:val="000000"/>
              </w:rPr>
              <w:t>CFU/100 mL)</w:t>
            </w:r>
          </w:p>
        </w:tc>
        <w:tc>
          <w:tcPr>
            <w:tcW w:w="1170" w:type="dxa"/>
            <w:tcBorders>
              <w:top w:val="single" w:sz="4" w:space="0" w:color="000000"/>
              <w:left w:val="nil"/>
              <w:bottom w:val="single" w:sz="4" w:space="0" w:color="000000"/>
              <w:right w:val="nil"/>
            </w:tcBorders>
            <w:shd w:val="clear" w:color="auto" w:fill="auto"/>
            <w:vAlign w:val="bottom"/>
            <w:hideMark/>
          </w:tcPr>
          <w:p w14:paraId="0F7C379F" w14:textId="6D71F69C"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 of Sample</w:t>
            </w:r>
            <w:r>
              <w:rPr>
                <w:rFonts w:ascii="Calibri" w:eastAsia="Times New Roman" w:hAnsi="Calibri" w:cs="Calibri"/>
                <w:b/>
                <w:bCs/>
                <w:color w:val="000000"/>
              </w:rPr>
              <w:t>s</w:t>
            </w:r>
            <w:r w:rsidRPr="0050134F">
              <w:rPr>
                <w:rFonts w:ascii="Calibri" w:eastAsia="Times New Roman" w:hAnsi="Calibri" w:cs="Calibri"/>
                <w:b/>
                <w:bCs/>
                <w:color w:val="000000"/>
              </w:rPr>
              <w:t xml:space="preserve"> Above Standard</w:t>
            </w:r>
          </w:p>
        </w:tc>
        <w:tc>
          <w:tcPr>
            <w:tcW w:w="2110" w:type="dxa"/>
            <w:tcBorders>
              <w:top w:val="single" w:sz="4" w:space="0" w:color="000000"/>
              <w:left w:val="nil"/>
              <w:bottom w:val="single" w:sz="4" w:space="0" w:color="000000"/>
              <w:right w:val="nil"/>
            </w:tcBorders>
            <w:shd w:val="clear" w:color="auto" w:fill="auto"/>
            <w:vAlign w:val="bottom"/>
            <w:hideMark/>
          </w:tcPr>
          <w:p w14:paraId="2B6E7D38"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Pass/Fail</w:t>
            </w:r>
          </w:p>
        </w:tc>
      </w:tr>
      <w:tr w:rsidR="0050134F" w:rsidRPr="0050134F" w14:paraId="42B205EE" w14:textId="77777777" w:rsidTr="00C87442">
        <w:trPr>
          <w:trHeight w:val="288"/>
        </w:trPr>
        <w:tc>
          <w:tcPr>
            <w:tcW w:w="2610" w:type="dxa"/>
            <w:tcBorders>
              <w:top w:val="nil"/>
              <w:left w:val="nil"/>
              <w:bottom w:val="nil"/>
              <w:right w:val="nil"/>
            </w:tcBorders>
            <w:shd w:val="clear" w:color="D9D9D9" w:fill="D9D9D9"/>
            <w:noWrap/>
            <w:vAlign w:val="center"/>
            <w:hideMark/>
          </w:tcPr>
          <w:p w14:paraId="05D52119"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1</w:t>
            </w:r>
          </w:p>
        </w:tc>
        <w:tc>
          <w:tcPr>
            <w:tcW w:w="1130" w:type="dxa"/>
            <w:tcBorders>
              <w:top w:val="nil"/>
              <w:left w:val="nil"/>
              <w:bottom w:val="nil"/>
              <w:right w:val="nil"/>
            </w:tcBorders>
            <w:shd w:val="clear" w:color="D9D9D9" w:fill="D9D9D9"/>
            <w:noWrap/>
            <w:vAlign w:val="bottom"/>
            <w:hideMark/>
          </w:tcPr>
          <w:p w14:paraId="5C637134"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6DFACFC6" w14:textId="0F4B73C2"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4A01D0BF"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68CD97E4" w14:textId="77777777" w:rsidTr="00C87442">
        <w:trPr>
          <w:trHeight w:val="288"/>
        </w:trPr>
        <w:tc>
          <w:tcPr>
            <w:tcW w:w="2610" w:type="dxa"/>
            <w:tcBorders>
              <w:top w:val="nil"/>
              <w:left w:val="nil"/>
              <w:bottom w:val="nil"/>
              <w:right w:val="nil"/>
            </w:tcBorders>
            <w:shd w:val="clear" w:color="auto" w:fill="auto"/>
            <w:noWrap/>
            <w:vAlign w:val="center"/>
            <w:hideMark/>
          </w:tcPr>
          <w:p w14:paraId="429A4D6F"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2</w:t>
            </w:r>
          </w:p>
        </w:tc>
        <w:tc>
          <w:tcPr>
            <w:tcW w:w="1130" w:type="dxa"/>
            <w:tcBorders>
              <w:top w:val="nil"/>
              <w:left w:val="nil"/>
              <w:bottom w:val="nil"/>
              <w:right w:val="nil"/>
            </w:tcBorders>
            <w:shd w:val="clear" w:color="auto" w:fill="auto"/>
            <w:noWrap/>
            <w:vAlign w:val="bottom"/>
            <w:hideMark/>
          </w:tcPr>
          <w:p w14:paraId="34996A3A"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7C8CF0CF" w14:textId="4AC73BD8"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auto" w:fill="auto"/>
            <w:noWrap/>
            <w:vAlign w:val="bottom"/>
            <w:hideMark/>
          </w:tcPr>
          <w:p w14:paraId="45FF28D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326E1843" w14:textId="77777777" w:rsidTr="00C87442">
        <w:trPr>
          <w:trHeight w:val="288"/>
        </w:trPr>
        <w:tc>
          <w:tcPr>
            <w:tcW w:w="2610" w:type="dxa"/>
            <w:tcBorders>
              <w:top w:val="nil"/>
              <w:left w:val="nil"/>
              <w:bottom w:val="nil"/>
              <w:right w:val="nil"/>
            </w:tcBorders>
            <w:shd w:val="clear" w:color="D9D9D9" w:fill="D9D9D9"/>
            <w:noWrap/>
            <w:vAlign w:val="center"/>
            <w:hideMark/>
          </w:tcPr>
          <w:p w14:paraId="3248E7FC"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North Kenai Beach 4</w:t>
            </w:r>
          </w:p>
        </w:tc>
        <w:tc>
          <w:tcPr>
            <w:tcW w:w="1130" w:type="dxa"/>
            <w:tcBorders>
              <w:top w:val="nil"/>
              <w:left w:val="nil"/>
              <w:bottom w:val="nil"/>
              <w:right w:val="nil"/>
            </w:tcBorders>
            <w:shd w:val="clear" w:color="D9D9D9" w:fill="D9D9D9"/>
            <w:noWrap/>
            <w:vAlign w:val="bottom"/>
            <w:hideMark/>
          </w:tcPr>
          <w:p w14:paraId="31F8867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264A5300" w14:textId="447F0AF5"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0C5EF873"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7C67BBF0" w14:textId="77777777" w:rsidTr="00C87442">
        <w:trPr>
          <w:trHeight w:val="288"/>
        </w:trPr>
        <w:tc>
          <w:tcPr>
            <w:tcW w:w="2610" w:type="dxa"/>
            <w:tcBorders>
              <w:top w:val="nil"/>
              <w:left w:val="nil"/>
              <w:bottom w:val="nil"/>
              <w:right w:val="nil"/>
            </w:tcBorders>
            <w:shd w:val="clear" w:color="auto" w:fill="auto"/>
            <w:noWrap/>
            <w:vAlign w:val="bottom"/>
            <w:hideMark/>
          </w:tcPr>
          <w:p w14:paraId="44A59CEE"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South Kenai Beach 3</w:t>
            </w:r>
          </w:p>
        </w:tc>
        <w:tc>
          <w:tcPr>
            <w:tcW w:w="1130" w:type="dxa"/>
            <w:tcBorders>
              <w:top w:val="nil"/>
              <w:left w:val="nil"/>
              <w:bottom w:val="nil"/>
              <w:right w:val="nil"/>
            </w:tcBorders>
            <w:shd w:val="clear" w:color="auto" w:fill="auto"/>
            <w:noWrap/>
            <w:vAlign w:val="bottom"/>
            <w:hideMark/>
          </w:tcPr>
          <w:p w14:paraId="20822117"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3B3C45E6" w14:textId="4838A6C3"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15.4%</w:t>
            </w:r>
          </w:p>
        </w:tc>
        <w:tc>
          <w:tcPr>
            <w:tcW w:w="2110" w:type="dxa"/>
            <w:tcBorders>
              <w:top w:val="nil"/>
              <w:left w:val="nil"/>
              <w:bottom w:val="nil"/>
              <w:right w:val="nil"/>
            </w:tcBorders>
            <w:shd w:val="clear" w:color="auto" w:fill="auto"/>
            <w:noWrap/>
            <w:vAlign w:val="bottom"/>
            <w:hideMark/>
          </w:tcPr>
          <w:p w14:paraId="12525A88" w14:textId="77777777" w:rsidR="0050134F" w:rsidRPr="0050134F" w:rsidRDefault="0050134F" w:rsidP="0050134F">
            <w:pPr>
              <w:spacing w:line="240" w:lineRule="auto"/>
              <w:contextualSpacing w:val="0"/>
              <w:jc w:val="center"/>
              <w:rPr>
                <w:rFonts w:ascii="Calibri" w:eastAsia="Times New Roman" w:hAnsi="Calibri" w:cs="Calibri"/>
                <w:color w:val="C00000"/>
              </w:rPr>
            </w:pPr>
            <w:r w:rsidRPr="0050134F">
              <w:rPr>
                <w:rFonts w:ascii="Calibri" w:eastAsia="Times New Roman" w:hAnsi="Calibri" w:cs="Calibri"/>
                <w:color w:val="C00000"/>
              </w:rPr>
              <w:t>fail</w:t>
            </w:r>
          </w:p>
        </w:tc>
      </w:tr>
      <w:tr w:rsidR="0050134F" w:rsidRPr="0050134F" w14:paraId="04C6E3F8" w14:textId="77777777" w:rsidTr="00C87442">
        <w:trPr>
          <w:trHeight w:val="288"/>
        </w:trPr>
        <w:tc>
          <w:tcPr>
            <w:tcW w:w="2610" w:type="dxa"/>
            <w:tcBorders>
              <w:top w:val="nil"/>
              <w:left w:val="nil"/>
              <w:bottom w:val="single" w:sz="4" w:space="0" w:color="000000"/>
              <w:right w:val="nil"/>
            </w:tcBorders>
            <w:shd w:val="clear" w:color="D9D9D9" w:fill="D9D9D9"/>
            <w:noWrap/>
            <w:vAlign w:val="bottom"/>
            <w:hideMark/>
          </w:tcPr>
          <w:p w14:paraId="32A1F0A8"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Warren Ames Bridge</w:t>
            </w:r>
          </w:p>
        </w:tc>
        <w:tc>
          <w:tcPr>
            <w:tcW w:w="1130" w:type="dxa"/>
            <w:tcBorders>
              <w:top w:val="nil"/>
              <w:left w:val="nil"/>
              <w:bottom w:val="single" w:sz="4" w:space="0" w:color="000000"/>
              <w:right w:val="nil"/>
            </w:tcBorders>
            <w:shd w:val="clear" w:color="D9D9D9" w:fill="D9D9D9"/>
            <w:noWrap/>
            <w:vAlign w:val="bottom"/>
            <w:hideMark/>
          </w:tcPr>
          <w:p w14:paraId="099A2A49"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single" w:sz="4" w:space="0" w:color="000000"/>
              <w:right w:val="nil"/>
            </w:tcBorders>
            <w:shd w:val="clear" w:color="D9D9D9" w:fill="D9D9D9"/>
            <w:noWrap/>
            <w:vAlign w:val="bottom"/>
            <w:hideMark/>
          </w:tcPr>
          <w:p w14:paraId="7A54F068" w14:textId="7A12C14A"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single" w:sz="4" w:space="0" w:color="000000"/>
              <w:right w:val="nil"/>
            </w:tcBorders>
            <w:shd w:val="clear" w:color="D9D9D9" w:fill="D9D9D9"/>
            <w:noWrap/>
            <w:vAlign w:val="bottom"/>
            <w:hideMark/>
          </w:tcPr>
          <w:p w14:paraId="2797C756"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bl>
    <w:p w14:paraId="661743F3" w14:textId="00B80FDC" w:rsidR="00730E47" w:rsidRDefault="00730E47" w:rsidP="00B94CA1">
      <w:pPr>
        <w:rPr>
          <w:rFonts w:ascii="Times New Roman" w:hAnsi="Times New Roman" w:cs="Times New Roman"/>
          <w:sz w:val="24"/>
          <w:szCs w:val="24"/>
        </w:rPr>
      </w:pPr>
    </w:p>
    <w:p w14:paraId="458DB72B" w14:textId="266D5A6E" w:rsidR="00745B9B" w:rsidRPr="00745B9B" w:rsidRDefault="00745B9B" w:rsidP="00745B9B">
      <w:pPr>
        <w:pStyle w:val="Heading2"/>
        <w:rPr>
          <w:rFonts w:ascii="Times New Roman" w:hAnsi="Times New Roman" w:cs="Times New Roman"/>
          <w:b/>
        </w:rPr>
      </w:pPr>
      <w:bookmarkStart w:id="252" w:name="_Toc64228873"/>
      <w:bookmarkStart w:id="253" w:name="_Hlk50554356"/>
      <w:r>
        <w:rPr>
          <w:rFonts w:ascii="Times New Roman" w:hAnsi="Times New Roman" w:cs="Times New Roman"/>
          <w:b/>
          <w:color w:val="2E74B5" w:themeColor="accent1" w:themeShade="BF"/>
        </w:rPr>
        <w:t>2019 - 2020 Microbial S</w:t>
      </w:r>
      <w:r w:rsidR="001C60A8">
        <w:rPr>
          <w:rFonts w:ascii="Times New Roman" w:hAnsi="Times New Roman" w:cs="Times New Roman"/>
          <w:b/>
          <w:color w:val="2E74B5" w:themeColor="accent1" w:themeShade="BF"/>
        </w:rPr>
        <w:t>ourc</w:t>
      </w:r>
      <w:r>
        <w:rPr>
          <w:rFonts w:ascii="Times New Roman" w:hAnsi="Times New Roman" w:cs="Times New Roman"/>
          <w:b/>
          <w:color w:val="2E74B5" w:themeColor="accent1" w:themeShade="BF"/>
        </w:rPr>
        <w:t>e Tracking Data</w:t>
      </w:r>
      <w:bookmarkEnd w:id="252"/>
    </w:p>
    <w:bookmarkEnd w:id="253"/>
    <w:p w14:paraId="76B62A4B" w14:textId="10DC8572" w:rsidR="00FC5393" w:rsidRDefault="00914300" w:rsidP="00FC5393">
      <w:pPr>
        <w:rPr>
          <w:rFonts w:ascii="Times New Roman" w:hAnsi="Times New Roman" w:cs="Times New Roman"/>
          <w:sz w:val="24"/>
          <w:szCs w:val="24"/>
        </w:rPr>
      </w:pPr>
      <w:r w:rsidRPr="00BE57F3">
        <w:rPr>
          <w:rFonts w:ascii="Times New Roman" w:hAnsi="Times New Roman" w:cs="Times New Roman"/>
          <w:sz w:val="24"/>
          <w:szCs w:val="24"/>
        </w:rPr>
        <w:t>S</w:t>
      </w:r>
      <w:r w:rsidR="00375840">
        <w:rPr>
          <w:rFonts w:ascii="Times New Roman" w:hAnsi="Times New Roman" w:cs="Times New Roman"/>
          <w:sz w:val="24"/>
          <w:szCs w:val="24"/>
        </w:rPr>
        <w:t>ample results</w:t>
      </w:r>
      <w:r w:rsidRPr="00BE57F3">
        <w:rPr>
          <w:rFonts w:ascii="Times New Roman" w:hAnsi="Times New Roman" w:cs="Times New Roman"/>
          <w:sz w:val="24"/>
          <w:szCs w:val="24"/>
        </w:rPr>
        <w:t xml:space="preserve"> for microbial source tracking (MST) </w:t>
      </w:r>
      <w:r w:rsidR="00375840">
        <w:rPr>
          <w:rFonts w:ascii="Times New Roman" w:hAnsi="Times New Roman" w:cs="Times New Roman"/>
          <w:sz w:val="24"/>
          <w:szCs w:val="24"/>
        </w:rPr>
        <w:t>were available for two</w:t>
      </w:r>
      <w:r w:rsidR="00DA7B01">
        <w:rPr>
          <w:rFonts w:ascii="Times New Roman" w:hAnsi="Times New Roman" w:cs="Times New Roman"/>
          <w:sz w:val="24"/>
          <w:szCs w:val="24"/>
        </w:rPr>
        <w:t xml:space="preserve"> </w:t>
      </w:r>
      <w:r w:rsidR="00375840">
        <w:rPr>
          <w:rFonts w:ascii="Times New Roman" w:hAnsi="Times New Roman" w:cs="Times New Roman"/>
          <w:sz w:val="24"/>
          <w:szCs w:val="24"/>
        </w:rPr>
        <w:t>sampling events for each</w:t>
      </w:r>
      <w:r w:rsidR="00DA7B01">
        <w:rPr>
          <w:rFonts w:ascii="Times New Roman" w:hAnsi="Times New Roman" w:cs="Times New Roman"/>
          <w:sz w:val="24"/>
          <w:szCs w:val="24"/>
        </w:rPr>
        <w:t xml:space="preserve"> of the 2019 –</w:t>
      </w:r>
      <w:r w:rsidR="00266281">
        <w:rPr>
          <w:rFonts w:ascii="Times New Roman" w:hAnsi="Times New Roman" w:cs="Times New Roman"/>
          <w:sz w:val="24"/>
          <w:szCs w:val="24"/>
        </w:rPr>
        <w:t xml:space="preserve"> 2020 sampling seasons.</w:t>
      </w:r>
      <w:r w:rsidR="00F12A12">
        <w:rPr>
          <w:rFonts w:ascii="Times New Roman" w:hAnsi="Times New Roman" w:cs="Times New Roman"/>
          <w:sz w:val="24"/>
          <w:szCs w:val="24"/>
        </w:rPr>
        <w:t xml:space="preserve"> </w:t>
      </w:r>
      <w:r w:rsidR="00DA7B01">
        <w:rPr>
          <w:rFonts w:ascii="Times New Roman" w:hAnsi="Times New Roman" w:cs="Times New Roman"/>
          <w:sz w:val="24"/>
          <w:szCs w:val="24"/>
        </w:rPr>
        <w:t xml:space="preserve">In general, gulls were indicated as the overwhelming source of fecal matter </w:t>
      </w:r>
      <w:r w:rsidR="00FC5393">
        <w:rPr>
          <w:rFonts w:ascii="Times New Roman" w:hAnsi="Times New Roman" w:cs="Times New Roman"/>
          <w:sz w:val="24"/>
          <w:szCs w:val="24"/>
        </w:rPr>
        <w:t>at most sampling events</w:t>
      </w:r>
      <w:r w:rsidR="00DA7B01">
        <w:rPr>
          <w:rFonts w:ascii="Times New Roman" w:hAnsi="Times New Roman" w:cs="Times New Roman"/>
          <w:sz w:val="24"/>
          <w:szCs w:val="24"/>
        </w:rPr>
        <w:t xml:space="preserve"> (</w:t>
      </w:r>
      <w:r w:rsidR="00375840">
        <w:fldChar w:fldCharType="begin"/>
      </w:r>
      <w:r w:rsidR="00375840">
        <w:instrText xml:space="preserve"> REF _Ref61430162 \h </w:instrText>
      </w:r>
      <w:r w:rsidR="00375840">
        <w:fldChar w:fldCharType="separate"/>
      </w:r>
      <w:r w:rsidR="00C873D4" w:rsidRPr="00DA7B01">
        <w:rPr>
          <w:rFonts w:ascii="Times New Roman" w:hAnsi="Times New Roman" w:cs="Times New Roman"/>
          <w:sz w:val="24"/>
          <w:szCs w:val="24"/>
        </w:rPr>
        <w:t xml:space="preserve">Figure </w:t>
      </w:r>
      <w:r w:rsidR="00C873D4">
        <w:rPr>
          <w:rFonts w:ascii="Times New Roman" w:hAnsi="Times New Roman" w:cs="Times New Roman"/>
          <w:noProof/>
          <w:sz w:val="24"/>
          <w:szCs w:val="24"/>
        </w:rPr>
        <w:t>9</w:t>
      </w:r>
      <w:r w:rsidR="00375840">
        <w:fldChar w:fldCharType="end"/>
      </w:r>
      <w:r w:rsidR="008240BB">
        <w:rPr>
          <w:rFonts w:ascii="Times New Roman" w:hAnsi="Times New Roman" w:cs="Times New Roman"/>
          <w:sz w:val="24"/>
          <w:szCs w:val="24"/>
        </w:rPr>
        <w:t>)</w:t>
      </w:r>
      <w:r w:rsidR="005120A4">
        <w:rPr>
          <w:rFonts w:ascii="Times New Roman" w:hAnsi="Times New Roman" w:cs="Times New Roman"/>
          <w:sz w:val="24"/>
          <w:szCs w:val="24"/>
        </w:rPr>
        <w:t>.</w:t>
      </w:r>
      <w:r w:rsidR="0058236F">
        <w:rPr>
          <w:rFonts w:ascii="Times New Roman" w:hAnsi="Times New Roman" w:cs="Times New Roman"/>
          <w:sz w:val="24"/>
          <w:szCs w:val="24"/>
        </w:rPr>
        <w:t xml:space="preserve"> </w:t>
      </w:r>
      <w:r w:rsidR="005120A4">
        <w:rPr>
          <w:rFonts w:ascii="Times New Roman" w:hAnsi="Times New Roman" w:cs="Times New Roman"/>
          <w:sz w:val="24"/>
          <w:szCs w:val="24"/>
        </w:rPr>
        <w:t xml:space="preserve">Concentrations of dog and human feces were detected in some cases, but in general were much lower relative to </w:t>
      </w:r>
      <w:r w:rsidR="00010CB5">
        <w:rPr>
          <w:rFonts w:ascii="Times New Roman" w:hAnsi="Times New Roman" w:cs="Times New Roman"/>
          <w:sz w:val="24"/>
          <w:szCs w:val="24"/>
        </w:rPr>
        <w:t>concentrations</w:t>
      </w:r>
      <w:r w:rsidR="005120A4">
        <w:rPr>
          <w:rFonts w:ascii="Times New Roman" w:hAnsi="Times New Roman" w:cs="Times New Roman"/>
          <w:sz w:val="24"/>
          <w:szCs w:val="24"/>
        </w:rPr>
        <w:t xml:space="preserve"> of </w:t>
      </w:r>
    </w:p>
    <w:p w14:paraId="794BA309" w14:textId="3E2D694F" w:rsidR="00292B62" w:rsidRDefault="00292B62" w:rsidP="00292B62">
      <w:proofErr w:type="gramStart"/>
      <w:r>
        <w:rPr>
          <w:rFonts w:ascii="Times New Roman" w:hAnsi="Times New Roman" w:cs="Times New Roman"/>
          <w:sz w:val="24"/>
          <w:szCs w:val="24"/>
        </w:rPr>
        <w:t>gull</w:t>
      </w:r>
      <w:proofErr w:type="gramEnd"/>
      <w:r>
        <w:rPr>
          <w:rFonts w:ascii="Times New Roman" w:hAnsi="Times New Roman" w:cs="Times New Roman"/>
          <w:sz w:val="24"/>
          <w:szCs w:val="24"/>
        </w:rPr>
        <w:t xml:space="preserve"> feces. Human fecal matter was detected at </w:t>
      </w:r>
      <w:ins w:id="254" w:author="Benjamin Meyer" w:date="2021-02-05T14:22:00Z">
        <w:r>
          <w:rPr>
            <w:rFonts w:ascii="Times New Roman" w:hAnsi="Times New Roman" w:cs="Times New Roman"/>
            <w:sz w:val="24"/>
            <w:szCs w:val="24"/>
          </w:rPr>
          <w:t>one site in 2019 (</w:t>
        </w:r>
      </w:ins>
      <w:ins w:id="255" w:author="Benjamin Meyer" w:date="2021-02-05T14:23:00Z">
        <w:r>
          <w:rPr>
            <w:rFonts w:ascii="Times New Roman" w:hAnsi="Times New Roman" w:cs="Times New Roman"/>
            <w:sz w:val="24"/>
            <w:szCs w:val="24"/>
          </w:rPr>
          <w:t>KRG1</w:t>
        </w:r>
      </w:ins>
      <w:ins w:id="256" w:author="Benjamin Meyer" w:date="2021-02-05T14:22:00Z">
        <w:r>
          <w:rPr>
            <w:rFonts w:ascii="Times New Roman" w:hAnsi="Times New Roman" w:cs="Times New Roman"/>
            <w:sz w:val="24"/>
            <w:szCs w:val="24"/>
          </w:rPr>
          <w:t>) and three sites in 2020</w:t>
        </w:r>
      </w:ins>
      <w:ins w:id="257" w:author="Benjamin Meyer" w:date="2021-02-05T14:23:00Z">
        <w:r>
          <w:rPr>
            <w:rFonts w:ascii="Times New Roman" w:hAnsi="Times New Roman" w:cs="Times New Roman"/>
            <w:sz w:val="24"/>
            <w:szCs w:val="24"/>
          </w:rPr>
          <w:t xml:space="preserve"> (KRG2, NKB4, SKB3)</w:t>
        </w:r>
      </w:ins>
      <w:ins w:id="258" w:author="Benjamin Meyer" w:date="2021-02-05T14:24:00Z">
        <w:r>
          <w:rPr>
            <w:rFonts w:ascii="Times New Roman" w:hAnsi="Times New Roman" w:cs="Times New Roman"/>
            <w:sz w:val="24"/>
            <w:szCs w:val="24"/>
          </w:rPr>
          <w:t>,</w:t>
        </w:r>
      </w:ins>
      <w:commentRangeStart w:id="259"/>
      <w:commentRangeStart w:id="260"/>
      <w:del w:id="261" w:author="Benjamin Meyer" w:date="2021-02-05T14:21:00Z">
        <w:r w:rsidDel="00857DD6">
          <w:rPr>
            <w:rFonts w:ascii="Times New Roman" w:hAnsi="Times New Roman" w:cs="Times New Roman"/>
            <w:sz w:val="24"/>
            <w:szCs w:val="24"/>
          </w:rPr>
          <w:delText>all sites except</w:delText>
        </w:r>
      </w:del>
      <w:r>
        <w:rPr>
          <w:rFonts w:ascii="Times New Roman" w:hAnsi="Times New Roman" w:cs="Times New Roman"/>
          <w:sz w:val="24"/>
          <w:szCs w:val="24"/>
        </w:rPr>
        <w:t xml:space="preserve"> </w:t>
      </w:r>
      <w:commentRangeEnd w:id="259"/>
      <w:r>
        <w:rPr>
          <w:rStyle w:val="CommentReference"/>
        </w:rPr>
        <w:commentReference w:id="259"/>
      </w:r>
      <w:commentRangeEnd w:id="260"/>
      <w:r>
        <w:rPr>
          <w:rStyle w:val="CommentReference"/>
        </w:rPr>
        <w:commentReference w:id="260"/>
      </w:r>
      <w:del w:id="262" w:author="Benjamin Meyer" w:date="2021-02-05T14:24:00Z">
        <w:r w:rsidDel="007754B1">
          <w:rPr>
            <w:rFonts w:ascii="Times New Roman" w:hAnsi="Times New Roman" w:cs="Times New Roman"/>
            <w:sz w:val="24"/>
            <w:szCs w:val="24"/>
          </w:rPr>
          <w:delText xml:space="preserve">the Warren Ames Bridge, </w:delText>
        </w:r>
      </w:del>
      <w:r>
        <w:rPr>
          <w:rFonts w:ascii="Times New Roman" w:hAnsi="Times New Roman" w:cs="Times New Roman"/>
          <w:sz w:val="24"/>
          <w:szCs w:val="24"/>
        </w:rPr>
        <w:t>while dog fecal matter was detected only at the North and South Kenai Beach sites.</w:t>
      </w:r>
      <w:r w:rsidR="00F12A12">
        <w:rPr>
          <w:rFonts w:ascii="Times New Roman" w:hAnsi="Times New Roman" w:cs="Times New Roman"/>
          <w:sz w:val="24"/>
          <w:szCs w:val="24"/>
        </w:rPr>
        <w:t xml:space="preserve"> </w:t>
      </w:r>
      <w:r>
        <w:rPr>
          <w:rFonts w:ascii="Times New Roman" w:hAnsi="Times New Roman" w:cs="Times New Roman"/>
          <w:sz w:val="24"/>
          <w:szCs w:val="24"/>
        </w:rPr>
        <w:t>Concentrations (copies biomarker gene/100 mL) overall ranged from not detected to 28,200 for gulls, not detected to 4,660 for dogs, and not detected to 1,220 for humans.</w:t>
      </w:r>
    </w:p>
    <w:p w14:paraId="25CD48F6" w14:textId="3FE6CB29" w:rsidR="0091751F" w:rsidRDefault="0091751F" w:rsidP="00E56BBC">
      <w:pPr>
        <w:rPr>
          <w:rFonts w:ascii="Times New Roman" w:eastAsia="Times New Roman" w:hAnsi="Times New Roman" w:cs="Times New Roman"/>
          <w:sz w:val="24"/>
          <w:szCs w:val="24"/>
        </w:rPr>
      </w:pPr>
    </w:p>
    <w:p w14:paraId="38D15027" w14:textId="68D8B1EF" w:rsidR="00375840" w:rsidRDefault="0065389D" w:rsidP="00102D51">
      <w:pPr>
        <w:pStyle w:val="Caption"/>
        <w:rPr>
          <w:rFonts w:ascii="Times New Roman" w:hAnsi="Times New Roman" w:cs="Times New Roman"/>
          <w:sz w:val="24"/>
          <w:szCs w:val="24"/>
        </w:rPr>
      </w:pPr>
      <w:ins w:id="263" w:author="Benjamin Meyer" w:date="2021-02-08T12:01:00Z">
        <w:r>
          <w:rPr>
            <w:rFonts w:ascii="Times New Roman" w:hAnsi="Times New Roman" w:cs="Times New Roman"/>
            <w:noProof/>
            <w:sz w:val="24"/>
            <w:szCs w:val="24"/>
          </w:rPr>
          <w:drawing>
            <wp:inline distT="0" distB="0" distL="0" distR="0" wp14:anchorId="12E0C133" wp14:editId="1AE1AE44">
              <wp:extent cx="5455920" cy="2697480"/>
              <wp:effectExtent l="19050" t="19050" r="1143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t_kenai_beach_2019_2020.png"/>
                      <pic:cNvPicPr/>
                    </pic:nvPicPr>
                    <pic:blipFill rotWithShape="1">
                      <a:blip r:embed="rId36">
                        <a:extLst>
                          <a:ext uri="{28A0092B-C50C-407E-A947-70E740481C1C}">
                            <a14:useLocalDpi xmlns:a14="http://schemas.microsoft.com/office/drawing/2010/main" val="0"/>
                          </a:ext>
                        </a:extLst>
                      </a:blip>
                      <a:srcRect l="-385" t="5242" r="8589" b="14075"/>
                      <a:stretch/>
                    </pic:blipFill>
                    <pic:spPr bwMode="auto">
                      <a:xfrm>
                        <a:off x="0" y="0"/>
                        <a:ext cx="5455920" cy="2697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ins>
    </w:p>
    <w:p w14:paraId="4CF28DDF" w14:textId="35EBE422" w:rsidR="001A6F2A" w:rsidRPr="00292B62" w:rsidRDefault="0091751F" w:rsidP="00292B62">
      <w:pPr>
        <w:pStyle w:val="Caption"/>
        <w:rPr>
          <w:rFonts w:ascii="Times New Roman" w:hAnsi="Times New Roman" w:cs="Times New Roman"/>
          <w:sz w:val="24"/>
          <w:szCs w:val="24"/>
        </w:rPr>
      </w:pPr>
      <w:bookmarkStart w:id="264" w:name="_Ref61430162"/>
      <w:bookmarkStart w:id="265" w:name="_Toc64229503"/>
      <w:r w:rsidRPr="00DA7B01">
        <w:rPr>
          <w:rFonts w:ascii="Times New Roman" w:hAnsi="Times New Roman" w:cs="Times New Roman"/>
          <w:sz w:val="24"/>
          <w:szCs w:val="24"/>
        </w:rPr>
        <w:t xml:space="preserve">Figure </w:t>
      </w:r>
      <w:r w:rsidRPr="00DA7B01">
        <w:rPr>
          <w:rFonts w:ascii="Times New Roman" w:hAnsi="Times New Roman" w:cs="Times New Roman"/>
          <w:sz w:val="24"/>
          <w:szCs w:val="24"/>
        </w:rPr>
        <w:fldChar w:fldCharType="begin"/>
      </w:r>
      <w:r w:rsidRPr="00DA7B01">
        <w:rPr>
          <w:rFonts w:ascii="Times New Roman" w:hAnsi="Times New Roman" w:cs="Times New Roman"/>
          <w:sz w:val="24"/>
          <w:szCs w:val="24"/>
        </w:rPr>
        <w:instrText xml:space="preserve"> SEQ Figure \* ARABIC </w:instrText>
      </w:r>
      <w:r w:rsidRPr="00DA7B01">
        <w:rPr>
          <w:rFonts w:ascii="Times New Roman" w:hAnsi="Times New Roman" w:cs="Times New Roman"/>
          <w:sz w:val="24"/>
          <w:szCs w:val="24"/>
        </w:rPr>
        <w:fldChar w:fldCharType="separate"/>
      </w:r>
      <w:r w:rsidR="00C873D4">
        <w:rPr>
          <w:rFonts w:ascii="Times New Roman" w:hAnsi="Times New Roman" w:cs="Times New Roman"/>
          <w:noProof/>
          <w:sz w:val="24"/>
          <w:szCs w:val="24"/>
        </w:rPr>
        <w:t>9</w:t>
      </w:r>
      <w:r w:rsidRPr="00DA7B01">
        <w:rPr>
          <w:rFonts w:ascii="Times New Roman" w:hAnsi="Times New Roman" w:cs="Times New Roman"/>
          <w:sz w:val="24"/>
          <w:szCs w:val="24"/>
        </w:rPr>
        <w:fldChar w:fldCharType="end"/>
      </w:r>
      <w:bookmarkEnd w:id="264"/>
      <w:r w:rsidRPr="00DA7B01">
        <w:rPr>
          <w:rFonts w:ascii="Times New Roman" w:hAnsi="Times New Roman" w:cs="Times New Roman"/>
          <w:sz w:val="24"/>
          <w:szCs w:val="24"/>
        </w:rPr>
        <w:t xml:space="preserve">: </w:t>
      </w:r>
      <w:r>
        <w:rPr>
          <w:rFonts w:ascii="Times New Roman" w:hAnsi="Times New Roman" w:cs="Times New Roman"/>
          <w:sz w:val="24"/>
          <w:szCs w:val="24"/>
        </w:rPr>
        <w:t>Results from microbial source tracing (MST) analyses from the dive sites sampled for bacteria in the lower Kenai River, 2019 – 2020. Values are copies</w:t>
      </w:r>
      <w:r w:rsidR="00292B62">
        <w:rPr>
          <w:rFonts w:ascii="Times New Roman" w:hAnsi="Times New Roman" w:cs="Times New Roman"/>
          <w:sz w:val="24"/>
          <w:szCs w:val="24"/>
        </w:rPr>
        <w:t xml:space="preserve"> of biomarker gene per 100 mL. </w:t>
      </w:r>
      <w:r>
        <w:rPr>
          <w:rFonts w:ascii="Times New Roman" w:hAnsi="Times New Roman" w:cs="Times New Roman"/>
          <w:sz w:val="24"/>
          <w:szCs w:val="24"/>
        </w:rPr>
        <w:t xml:space="preserve">Where colored bars are absent, genetic material was either not detected or detected but </w:t>
      </w:r>
      <w:r w:rsidR="00252E84">
        <w:rPr>
          <w:rFonts w:ascii="Times New Roman" w:hAnsi="Times New Roman" w:cs="Times New Roman"/>
          <w:sz w:val="24"/>
          <w:szCs w:val="24"/>
        </w:rPr>
        <w:t>not quantifiable. See Appendix F</w:t>
      </w:r>
      <w:r>
        <w:rPr>
          <w:rFonts w:ascii="Times New Roman" w:hAnsi="Times New Roman" w:cs="Times New Roman"/>
          <w:sz w:val="24"/>
          <w:szCs w:val="24"/>
        </w:rPr>
        <w:t xml:space="preserve"> for data used to generate this figure.</w:t>
      </w:r>
      <w:bookmarkEnd w:id="265"/>
    </w:p>
    <w:p w14:paraId="5883FEE5" w14:textId="1BF0A062" w:rsidR="00375840" w:rsidRPr="00375840" w:rsidRDefault="00375840" w:rsidP="00375840">
      <w:pPr>
        <w:rPr>
          <w:rFonts w:ascii="Times New Roman" w:eastAsia="Times New Roman" w:hAnsi="Times New Roman" w:cs="Times New Roman"/>
          <w:sz w:val="24"/>
          <w:szCs w:val="24"/>
        </w:rPr>
      </w:pPr>
      <w:r>
        <w:rPr>
          <w:rFonts w:ascii="Times New Roman" w:hAnsi="Times New Roman" w:cs="Times New Roman"/>
          <w:sz w:val="24"/>
          <w:szCs w:val="24"/>
        </w:rPr>
        <w:lastRenderedPageBreak/>
        <w:t>While human and dog fecal matter were generally much lower relative to gull fecal matter in most sampling events, several exceptions are noted.</w:t>
      </w:r>
      <w:r w:rsidR="00F12A12">
        <w:rPr>
          <w:rFonts w:ascii="Times New Roman" w:hAnsi="Times New Roman" w:cs="Times New Roman"/>
          <w:sz w:val="24"/>
          <w:szCs w:val="24"/>
        </w:rPr>
        <w:t xml:space="preserve"> </w:t>
      </w:r>
      <w:r>
        <w:rPr>
          <w:rFonts w:ascii="Times New Roman" w:hAnsi="Times New Roman" w:cs="Times New Roman"/>
          <w:sz w:val="24"/>
          <w:szCs w:val="24"/>
        </w:rPr>
        <w:t>Sampling events on June 4, 2019 indicated dog feces as the majority source of fecal contamination at North Kenai beach and as a substantial source, proportionately, at South Kenai Beach.</w:t>
      </w:r>
      <w:r w:rsidR="00F12A12">
        <w:rPr>
          <w:rFonts w:ascii="Times New Roman" w:hAnsi="Times New Roman" w:cs="Times New Roman"/>
          <w:sz w:val="24"/>
          <w:szCs w:val="24"/>
        </w:rPr>
        <w:t xml:space="preserve"> </w:t>
      </w:r>
      <w:r>
        <w:rPr>
          <w:rFonts w:ascii="Times New Roman" w:hAnsi="Times New Roman" w:cs="Times New Roman"/>
          <w:sz w:val="24"/>
          <w:szCs w:val="24"/>
        </w:rPr>
        <w:t>Additionally, on July 7, 2020 at North Kenai beach, fecal matter concentrations for gulls and humans were within a similar range of values, with 1590 marker copies/100 mL for gulls and 1140 marker copies/100 mL for humans (Figure 6</w:t>
      </w:r>
      <w:r w:rsidR="00F12A12">
        <w:rPr>
          <w:rFonts w:ascii="Times New Roman" w:hAnsi="Times New Roman" w:cs="Times New Roman"/>
          <w:sz w:val="24"/>
          <w:szCs w:val="24"/>
        </w:rPr>
        <w:t xml:space="preserve">). </w:t>
      </w:r>
      <w:r w:rsidRPr="004C607B">
        <w:rPr>
          <w:rFonts w:ascii="Times New Roman" w:hAnsi="Times New Roman" w:cs="Times New Roman"/>
          <w:sz w:val="24"/>
          <w:szCs w:val="24"/>
        </w:rPr>
        <w:t xml:space="preserve">Complete MST data is found </w:t>
      </w:r>
      <w:r w:rsidR="004C607B" w:rsidRPr="004C607B">
        <w:rPr>
          <w:rFonts w:ascii="Times New Roman" w:hAnsi="Times New Roman" w:cs="Times New Roman"/>
          <w:sz w:val="24"/>
          <w:szCs w:val="24"/>
        </w:rPr>
        <w:t xml:space="preserve">in </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_Ref61430498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C873D4" w:rsidRPr="0069324C">
        <w:rPr>
          <w:rFonts w:ascii="Times New Roman" w:hAnsi="Times New Roman" w:cs="Times New Roman"/>
          <w:sz w:val="24"/>
          <w:szCs w:val="24"/>
        </w:rPr>
        <w:t xml:space="preserve">Table </w:t>
      </w:r>
      <w:r w:rsidR="00C873D4">
        <w:rPr>
          <w:rFonts w:ascii="Times New Roman" w:hAnsi="Times New Roman" w:cs="Times New Roman"/>
          <w:sz w:val="24"/>
          <w:szCs w:val="24"/>
        </w:rPr>
        <w:t>8</w:t>
      </w:r>
      <w:r w:rsidR="004C607B" w:rsidRPr="004C607B">
        <w:rPr>
          <w:rFonts w:ascii="Times New Roman" w:hAnsi="Times New Roman" w:cs="Times New Roman"/>
          <w:sz w:val="24"/>
          <w:szCs w:val="24"/>
        </w:rPr>
        <w:fldChar w:fldCharType="end"/>
      </w:r>
      <w:r w:rsidR="004C607B" w:rsidRPr="004C607B">
        <w:rPr>
          <w:rFonts w:ascii="Times New Roman" w:hAnsi="Times New Roman" w:cs="Times New Roman"/>
          <w:sz w:val="24"/>
          <w:szCs w:val="24"/>
        </w:rPr>
        <w:t xml:space="preserve"> </w:t>
      </w:r>
      <w:r w:rsidR="004C607B">
        <w:rPr>
          <w:rFonts w:ascii="Times New Roman" w:hAnsi="Times New Roman" w:cs="Times New Roman"/>
          <w:sz w:val="24"/>
          <w:szCs w:val="24"/>
        </w:rPr>
        <w:t>(</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_Ref61430577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C873D4" w:rsidRPr="00C873D4">
        <w:rPr>
          <w:rFonts w:ascii="Times New Roman" w:hAnsi="Times New Roman" w:cs="Times New Roman"/>
          <w:sz w:val="24"/>
          <w:szCs w:val="24"/>
        </w:rPr>
        <w:t>Appendix F: Microbial Source Tracing Data</w:t>
      </w:r>
      <w:r w:rsidR="004C607B" w:rsidRPr="004C607B">
        <w:rPr>
          <w:rFonts w:ascii="Times New Roman" w:hAnsi="Times New Roman" w:cs="Times New Roman"/>
          <w:sz w:val="24"/>
          <w:szCs w:val="24"/>
        </w:rPr>
        <w:fldChar w:fldCharType="end"/>
      </w:r>
      <w:r w:rsidR="004C607B">
        <w:rPr>
          <w:rFonts w:ascii="Times New Roman" w:hAnsi="Times New Roman" w:cs="Times New Roman"/>
          <w:sz w:val="24"/>
          <w:szCs w:val="24"/>
        </w:rPr>
        <w:t>).</w:t>
      </w:r>
      <w:r w:rsidR="004C607B">
        <w:rPr>
          <w:rFonts w:ascii="Times New Roman" w:eastAsia="Times New Roman" w:hAnsi="Times New Roman" w:cs="Times New Roman"/>
          <w:sz w:val="24"/>
          <w:szCs w:val="24"/>
          <w:shd w:val="clear" w:color="auto" w:fill="FFFF00"/>
        </w:rPr>
        <w:t xml:space="preserve"> </w:t>
      </w:r>
    </w:p>
    <w:p w14:paraId="0BB739F9" w14:textId="77777777" w:rsidR="004A2DE4" w:rsidRPr="00BE57F3" w:rsidRDefault="004A2DE4" w:rsidP="00C104B4">
      <w:pPr>
        <w:pStyle w:val="Heading1"/>
        <w:rPr>
          <w:rFonts w:ascii="Times New Roman" w:hAnsi="Times New Roman" w:cs="Times New Roman"/>
          <w:b/>
          <w:color w:val="2E74B5" w:themeColor="accent1" w:themeShade="BF"/>
        </w:rPr>
      </w:pPr>
      <w:bookmarkStart w:id="266" w:name="_Toc64228874"/>
      <w:r w:rsidRPr="00BE57F3">
        <w:rPr>
          <w:rFonts w:ascii="Times New Roman" w:hAnsi="Times New Roman" w:cs="Times New Roman"/>
          <w:b/>
          <w:color w:val="2E74B5" w:themeColor="accent1" w:themeShade="BF"/>
        </w:rPr>
        <w:t>Discussion</w:t>
      </w:r>
      <w:bookmarkEnd w:id="266"/>
    </w:p>
    <w:p w14:paraId="6AB5585A" w14:textId="6185F8CB" w:rsidR="001703EF" w:rsidRPr="00102D51" w:rsidRDefault="00D80E26" w:rsidP="00102D51">
      <w:pPr>
        <w:pStyle w:val="Heading2"/>
        <w:rPr>
          <w:rFonts w:ascii="Times New Roman" w:hAnsi="Times New Roman" w:cs="Times New Roman"/>
          <w:b/>
          <w:sz w:val="24"/>
          <w:szCs w:val="24"/>
        </w:rPr>
      </w:pPr>
      <w:bookmarkStart w:id="267" w:name="_Toc64228875"/>
      <w:r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20</w:t>
      </w:r>
      <w:r w:rsidR="00C47B5E" w:rsidRPr="00BE57F3">
        <w:rPr>
          <w:rFonts w:ascii="Times New Roman" w:hAnsi="Times New Roman" w:cs="Times New Roman"/>
          <w:b/>
          <w:color w:val="2E74B5" w:themeColor="accent1" w:themeShade="BF"/>
        </w:rPr>
        <w:t xml:space="preserve"> Kenai beach bacteria monitoring</w:t>
      </w:r>
      <w:bookmarkEnd w:id="267"/>
    </w:p>
    <w:p w14:paraId="63068CAA" w14:textId="76A324B6" w:rsidR="005E578A" w:rsidRDefault="005E578A" w:rsidP="001703EF">
      <w:pPr>
        <w:rPr>
          <w:rFonts w:ascii="Times New Roman" w:hAnsi="Times New Roman" w:cs="Times New Roman"/>
          <w:sz w:val="24"/>
          <w:szCs w:val="24"/>
        </w:rPr>
      </w:pPr>
      <w:r>
        <w:rPr>
          <w:rFonts w:ascii="Times New Roman" w:hAnsi="Times New Roman" w:cs="Times New Roman"/>
          <w:sz w:val="24"/>
          <w:szCs w:val="24"/>
        </w:rPr>
        <w:t>E</w:t>
      </w:r>
      <w:r w:rsidR="00827F14" w:rsidRPr="00BB53EA">
        <w:rPr>
          <w:rFonts w:ascii="Times New Roman" w:hAnsi="Times New Roman" w:cs="Times New Roman"/>
          <w:sz w:val="24"/>
          <w:szCs w:val="24"/>
        </w:rPr>
        <w:t>nterococci</w:t>
      </w:r>
      <w:r w:rsidR="007E6382" w:rsidRPr="00BB53EA">
        <w:rPr>
          <w:rFonts w:ascii="Times New Roman" w:hAnsi="Times New Roman" w:cs="Times New Roman"/>
          <w:sz w:val="24"/>
          <w:szCs w:val="24"/>
        </w:rPr>
        <w:t xml:space="preserve"> and fecal coliform</w:t>
      </w:r>
      <w:r w:rsidR="00827F14" w:rsidRPr="00BB53EA">
        <w:rPr>
          <w:rFonts w:ascii="Times New Roman" w:hAnsi="Times New Roman" w:cs="Times New Roman"/>
          <w:sz w:val="24"/>
          <w:szCs w:val="24"/>
        </w:rPr>
        <w:t xml:space="preserve"> </w:t>
      </w:r>
      <w:commentRangeStart w:id="268"/>
      <w:commentRangeStart w:id="269"/>
      <w:r w:rsidR="00827F14" w:rsidRPr="00BB53EA">
        <w:rPr>
          <w:rFonts w:ascii="Times New Roman" w:hAnsi="Times New Roman" w:cs="Times New Roman"/>
          <w:sz w:val="24"/>
          <w:szCs w:val="24"/>
        </w:rPr>
        <w:t xml:space="preserve">exceedances </w:t>
      </w:r>
      <w:commentRangeEnd w:id="268"/>
      <w:r w:rsidR="008B5591">
        <w:rPr>
          <w:rStyle w:val="CommentReference"/>
        </w:rPr>
        <w:commentReference w:id="268"/>
      </w:r>
      <w:commentRangeEnd w:id="269"/>
      <w:r>
        <w:rPr>
          <w:rStyle w:val="CommentReference"/>
        </w:rPr>
        <w:commentReference w:id="269"/>
      </w:r>
      <w:r w:rsidR="00927D48" w:rsidRPr="00BB53EA">
        <w:rPr>
          <w:rFonts w:ascii="Times New Roman" w:hAnsi="Times New Roman" w:cs="Times New Roman"/>
          <w:sz w:val="24"/>
          <w:szCs w:val="24"/>
        </w:rPr>
        <w:t>occurred</w:t>
      </w:r>
      <w:r>
        <w:rPr>
          <w:rFonts w:ascii="Times New Roman" w:hAnsi="Times New Roman" w:cs="Times New Roman"/>
          <w:sz w:val="24"/>
          <w:szCs w:val="24"/>
        </w:rPr>
        <w:t xml:space="preserve"> in 2020</w:t>
      </w:r>
      <w:r w:rsidR="00927D48" w:rsidRPr="00BB53EA">
        <w:rPr>
          <w:rFonts w:ascii="Times New Roman" w:hAnsi="Times New Roman" w:cs="Times New Roman"/>
          <w:sz w:val="24"/>
          <w:szCs w:val="24"/>
        </w:rPr>
        <w:t xml:space="preserve"> </w:t>
      </w:r>
      <w:r>
        <w:rPr>
          <w:rFonts w:ascii="Times New Roman" w:hAnsi="Times New Roman" w:cs="Times New Roman"/>
          <w:sz w:val="24"/>
          <w:szCs w:val="24"/>
        </w:rPr>
        <w:t>for</w:t>
      </w:r>
      <w:r w:rsidR="001B6D59">
        <w:rPr>
          <w:rFonts w:ascii="Times New Roman" w:hAnsi="Times New Roman" w:cs="Times New Roman"/>
          <w:sz w:val="24"/>
          <w:szCs w:val="24"/>
        </w:rPr>
        <w:t xml:space="preserve"> in-season</w:t>
      </w:r>
      <w:r>
        <w:rPr>
          <w:rFonts w:ascii="Times New Roman" w:hAnsi="Times New Roman" w:cs="Times New Roman"/>
          <w:sz w:val="24"/>
          <w:szCs w:val="24"/>
        </w:rPr>
        <w:t xml:space="preserve"> criteria as well as overall seasonal criteria.</w:t>
      </w:r>
      <w:r w:rsidR="00F12A12">
        <w:rPr>
          <w:rFonts w:ascii="Times New Roman" w:hAnsi="Times New Roman" w:cs="Times New Roman"/>
          <w:sz w:val="24"/>
          <w:szCs w:val="24"/>
        </w:rPr>
        <w:t xml:space="preserve"> </w:t>
      </w:r>
    </w:p>
    <w:p w14:paraId="60003C67" w14:textId="77777777" w:rsidR="005E578A" w:rsidRDefault="005E578A" w:rsidP="001703EF">
      <w:pPr>
        <w:rPr>
          <w:rFonts w:ascii="Times New Roman" w:hAnsi="Times New Roman" w:cs="Times New Roman"/>
          <w:sz w:val="24"/>
          <w:szCs w:val="24"/>
        </w:rPr>
      </w:pPr>
    </w:p>
    <w:p w14:paraId="7EF6EA46" w14:textId="54E992B1" w:rsidR="002A0F01" w:rsidRDefault="005E578A" w:rsidP="002A0F01">
      <w:pPr>
        <w:rPr>
          <w:rFonts w:ascii="Times New Roman" w:hAnsi="Times New Roman" w:cs="Times New Roman"/>
          <w:sz w:val="24"/>
          <w:szCs w:val="24"/>
        </w:rPr>
      </w:pPr>
      <w:r>
        <w:rPr>
          <w:rFonts w:ascii="Times New Roman" w:hAnsi="Times New Roman" w:cs="Times New Roman"/>
          <w:sz w:val="24"/>
          <w:szCs w:val="24"/>
        </w:rPr>
        <w:t>Individual fecal coliform sample exceedances (&gt; 31 CFU/100 mL) for secondary water recreation were observed at all five sites throughout the</w:t>
      </w:r>
      <w:r w:rsidR="002A0F01">
        <w:rPr>
          <w:rFonts w:ascii="Times New Roman" w:hAnsi="Times New Roman" w:cs="Times New Roman"/>
          <w:sz w:val="24"/>
          <w:szCs w:val="24"/>
        </w:rPr>
        <w:t xml:space="preserve"> 2020 sampling season.</w:t>
      </w:r>
      <w:r w:rsidR="00F12A12">
        <w:rPr>
          <w:rFonts w:ascii="Times New Roman" w:hAnsi="Times New Roman" w:cs="Times New Roman"/>
          <w:sz w:val="24"/>
          <w:szCs w:val="24"/>
        </w:rPr>
        <w:t xml:space="preserve"> </w:t>
      </w:r>
      <w:r w:rsidR="002A0F01">
        <w:rPr>
          <w:rFonts w:ascii="Times New Roman" w:hAnsi="Times New Roman" w:cs="Times New Roman"/>
          <w:sz w:val="24"/>
          <w:szCs w:val="24"/>
        </w:rPr>
        <w:t>Only the</w:t>
      </w:r>
      <w:r w:rsidR="002A0F01" w:rsidRPr="00BB53EA">
        <w:rPr>
          <w:rFonts w:ascii="Times New Roman" w:hAnsi="Times New Roman" w:cs="Times New Roman"/>
          <w:sz w:val="24"/>
          <w:szCs w:val="24"/>
        </w:rPr>
        <w:t xml:space="preserve"> South Kenai Beach</w:t>
      </w:r>
      <w:r w:rsidR="002A0F01">
        <w:rPr>
          <w:rFonts w:ascii="Times New Roman" w:hAnsi="Times New Roman" w:cs="Times New Roman"/>
          <w:sz w:val="24"/>
          <w:szCs w:val="24"/>
        </w:rPr>
        <w:t xml:space="preserve"> saw any additional in-season fecal coliform exceedances, which consisted on one secondary water recreation advisory for &gt; 400 CFU/mL</w:t>
      </w:r>
      <w:r w:rsidR="00B81AA0">
        <w:rPr>
          <w:rFonts w:ascii="Times New Roman" w:hAnsi="Times New Roman" w:cs="Times New Roman"/>
          <w:sz w:val="24"/>
          <w:szCs w:val="24"/>
        </w:rPr>
        <w:t xml:space="preserve">. </w:t>
      </w:r>
      <w:r w:rsidR="002A0F01">
        <w:rPr>
          <w:rFonts w:ascii="Times New Roman" w:hAnsi="Times New Roman" w:cs="Times New Roman"/>
          <w:sz w:val="24"/>
          <w:szCs w:val="24"/>
        </w:rPr>
        <w:t>Regarding overall seasonal standards for fecal coliform, all five sites failed one of the overall seasonal standards for harvesting raw aquatic life for consumption (10% of fecal coliform samples &gt; 31 CFU/100 mL), and two out of five sites (Kenai River Gull Rookery 1 and South Kenai Beach) failed the other seasonal standard (overall geometric mean fecal coliform value &gt; 14 CFU/100 mL).</w:t>
      </w:r>
    </w:p>
    <w:p w14:paraId="27D4DB80" w14:textId="11645DB6" w:rsidR="002A0F01" w:rsidRDefault="002A0F01" w:rsidP="002A0F01">
      <w:pPr>
        <w:rPr>
          <w:rFonts w:ascii="Times New Roman" w:hAnsi="Times New Roman" w:cs="Times New Roman"/>
          <w:sz w:val="24"/>
          <w:szCs w:val="24"/>
        </w:rPr>
      </w:pPr>
    </w:p>
    <w:p w14:paraId="21D668FF" w14:textId="0BA212B5" w:rsidR="00BB4222" w:rsidRDefault="002A0F01" w:rsidP="001703EF">
      <w:pPr>
        <w:rPr>
          <w:rFonts w:ascii="Times New Roman" w:hAnsi="Times New Roman" w:cs="Times New Roman"/>
          <w:sz w:val="24"/>
          <w:szCs w:val="24"/>
        </w:rPr>
      </w:pPr>
      <w:r>
        <w:rPr>
          <w:rFonts w:ascii="Times New Roman" w:hAnsi="Times New Roman" w:cs="Times New Roman"/>
          <w:sz w:val="24"/>
          <w:szCs w:val="24"/>
        </w:rPr>
        <w:t>Individual enterococci sample exceedances (&gt; 130 CFU/100 mL) for contact water recreation were observed at South Kenai Beach on two dates in the 2020 sampling season, as well as two dates where the thirty-day geometric mean enterococci value was &gt; 35 CFU/100 mL.</w:t>
      </w:r>
      <w:r w:rsidR="005E62CC">
        <w:rPr>
          <w:rFonts w:ascii="Times New Roman" w:hAnsi="Times New Roman" w:cs="Times New Roman"/>
          <w:sz w:val="24"/>
          <w:szCs w:val="24"/>
        </w:rPr>
        <w:t xml:space="preserve"> </w:t>
      </w:r>
      <w:r>
        <w:rPr>
          <w:rFonts w:ascii="Times New Roman" w:hAnsi="Times New Roman" w:cs="Times New Roman"/>
          <w:sz w:val="24"/>
          <w:szCs w:val="24"/>
        </w:rPr>
        <w:t>Regarding overall seasona</w:t>
      </w:r>
      <w:r w:rsidR="00B81AA0">
        <w:rPr>
          <w:rFonts w:ascii="Times New Roman" w:hAnsi="Times New Roman" w:cs="Times New Roman"/>
          <w:sz w:val="24"/>
          <w:szCs w:val="24"/>
        </w:rPr>
        <w:t>l standards for enterococci, one site failed on</w:t>
      </w:r>
      <w:r>
        <w:rPr>
          <w:rFonts w:ascii="Times New Roman" w:hAnsi="Times New Roman" w:cs="Times New Roman"/>
          <w:sz w:val="24"/>
          <w:szCs w:val="24"/>
        </w:rPr>
        <w:t xml:space="preserve"> the overall seasonal standards for </w:t>
      </w:r>
      <w:r w:rsidR="00B81AA0">
        <w:rPr>
          <w:rFonts w:ascii="Times New Roman" w:hAnsi="Times New Roman" w:cs="Times New Roman"/>
          <w:sz w:val="24"/>
          <w:szCs w:val="24"/>
        </w:rPr>
        <w:t>contact recreation</w:t>
      </w:r>
      <w:r>
        <w:rPr>
          <w:rFonts w:ascii="Times New Roman" w:hAnsi="Times New Roman" w:cs="Times New Roman"/>
          <w:sz w:val="24"/>
          <w:szCs w:val="24"/>
        </w:rPr>
        <w:t xml:space="preserve"> (10% of </w:t>
      </w:r>
      <w:r w:rsidR="00B81AA0">
        <w:rPr>
          <w:rFonts w:ascii="Times New Roman" w:hAnsi="Times New Roman" w:cs="Times New Roman"/>
          <w:sz w:val="24"/>
          <w:szCs w:val="24"/>
        </w:rPr>
        <w:t xml:space="preserve">enterococci </w:t>
      </w:r>
      <w:r>
        <w:rPr>
          <w:rFonts w:ascii="Times New Roman" w:hAnsi="Times New Roman" w:cs="Times New Roman"/>
          <w:sz w:val="24"/>
          <w:szCs w:val="24"/>
        </w:rPr>
        <w:t>samples &gt;</w:t>
      </w:r>
      <w:r w:rsidR="00B81AA0">
        <w:rPr>
          <w:rFonts w:ascii="Times New Roman" w:hAnsi="Times New Roman" w:cs="Times New Roman"/>
          <w:sz w:val="24"/>
          <w:szCs w:val="24"/>
        </w:rPr>
        <w:t xml:space="preserve"> 130</w:t>
      </w:r>
      <w:r>
        <w:rPr>
          <w:rFonts w:ascii="Times New Roman" w:hAnsi="Times New Roman" w:cs="Times New Roman"/>
          <w:sz w:val="24"/>
          <w:szCs w:val="24"/>
        </w:rPr>
        <w:t xml:space="preserve"> CFU/100 mL)</w:t>
      </w:r>
      <w:r w:rsidR="00B81AA0">
        <w:rPr>
          <w:rFonts w:ascii="Times New Roman" w:hAnsi="Times New Roman" w:cs="Times New Roman"/>
          <w:sz w:val="24"/>
          <w:szCs w:val="24"/>
        </w:rPr>
        <w:t>.</w:t>
      </w:r>
    </w:p>
    <w:p w14:paraId="3D14BE0F" w14:textId="6B50A4AA" w:rsidR="00261BAB" w:rsidRDefault="00261BAB" w:rsidP="001703EF">
      <w:pPr>
        <w:rPr>
          <w:rFonts w:ascii="Times New Roman" w:hAnsi="Times New Roman" w:cs="Times New Roman"/>
          <w:sz w:val="24"/>
          <w:szCs w:val="24"/>
        </w:rPr>
      </w:pPr>
    </w:p>
    <w:p w14:paraId="4B155EF4" w14:textId="07400995" w:rsidR="001B4CF8" w:rsidRDefault="002E6CD0" w:rsidP="001B4CF8">
      <w:pPr>
        <w:rPr>
          <w:rFonts w:ascii="Times New Roman" w:hAnsi="Times New Roman" w:cs="Times New Roman"/>
          <w:sz w:val="24"/>
          <w:szCs w:val="24"/>
        </w:rPr>
      </w:pPr>
      <w:r w:rsidRPr="00BB53EA">
        <w:rPr>
          <w:rFonts w:ascii="Times New Roman" w:hAnsi="Times New Roman" w:cs="Times New Roman"/>
          <w:sz w:val="24"/>
          <w:szCs w:val="24"/>
        </w:rPr>
        <w:t xml:space="preserve">The </w:t>
      </w:r>
      <w:r w:rsidR="007B1396" w:rsidRPr="00BB53EA">
        <w:rPr>
          <w:rFonts w:ascii="Times New Roman" w:hAnsi="Times New Roman" w:cs="Times New Roman"/>
          <w:sz w:val="24"/>
          <w:szCs w:val="24"/>
        </w:rPr>
        <w:t xml:space="preserve">elevated </w:t>
      </w:r>
      <w:r w:rsidR="0008328D" w:rsidRPr="00BB53EA">
        <w:rPr>
          <w:rFonts w:ascii="Times New Roman" w:hAnsi="Times New Roman" w:cs="Times New Roman"/>
          <w:sz w:val="24"/>
          <w:szCs w:val="24"/>
        </w:rPr>
        <w:t xml:space="preserve">concentrations </w:t>
      </w:r>
      <w:r w:rsidRPr="00BB53EA">
        <w:rPr>
          <w:rFonts w:ascii="Times New Roman" w:hAnsi="Times New Roman" w:cs="Times New Roman"/>
          <w:sz w:val="24"/>
          <w:szCs w:val="24"/>
        </w:rPr>
        <w:t xml:space="preserve">of </w:t>
      </w:r>
      <w:r w:rsidR="00AC63A5" w:rsidRPr="00BB53EA">
        <w:rPr>
          <w:rFonts w:ascii="Times New Roman" w:hAnsi="Times New Roman" w:cs="Times New Roman"/>
          <w:sz w:val="24"/>
          <w:szCs w:val="24"/>
        </w:rPr>
        <w:t>bacteria</w:t>
      </w:r>
      <w:r w:rsidRPr="00BB53EA">
        <w:rPr>
          <w:rFonts w:ascii="Times New Roman" w:hAnsi="Times New Roman" w:cs="Times New Roman"/>
          <w:sz w:val="24"/>
          <w:szCs w:val="24"/>
        </w:rPr>
        <w:t xml:space="preserve"> at </w:t>
      </w:r>
      <w:r w:rsidR="007B1396" w:rsidRPr="00BB53EA">
        <w:rPr>
          <w:rFonts w:ascii="Times New Roman" w:hAnsi="Times New Roman" w:cs="Times New Roman"/>
          <w:sz w:val="24"/>
          <w:szCs w:val="24"/>
        </w:rPr>
        <w:t>South</w:t>
      </w:r>
      <w:r w:rsidRPr="00BB53EA">
        <w:rPr>
          <w:rFonts w:ascii="Times New Roman" w:hAnsi="Times New Roman" w:cs="Times New Roman"/>
          <w:sz w:val="24"/>
          <w:szCs w:val="24"/>
        </w:rPr>
        <w:t xml:space="preserve"> Kenai Beach </w:t>
      </w:r>
      <w:r w:rsidR="007B1396" w:rsidRPr="00BB53EA">
        <w:rPr>
          <w:rFonts w:ascii="Times New Roman" w:hAnsi="Times New Roman" w:cs="Times New Roman"/>
          <w:sz w:val="24"/>
          <w:szCs w:val="24"/>
        </w:rPr>
        <w:t>relative to other</w:t>
      </w:r>
      <w:r w:rsidR="00DE26F7" w:rsidRPr="00BB53EA">
        <w:rPr>
          <w:rFonts w:ascii="Times New Roman" w:hAnsi="Times New Roman" w:cs="Times New Roman"/>
          <w:sz w:val="24"/>
          <w:szCs w:val="24"/>
        </w:rPr>
        <w:t xml:space="preserve"> </w:t>
      </w:r>
      <w:r w:rsidR="0023511F">
        <w:rPr>
          <w:rFonts w:ascii="Times New Roman" w:hAnsi="Times New Roman" w:cs="Times New Roman"/>
          <w:sz w:val="24"/>
          <w:szCs w:val="24"/>
        </w:rPr>
        <w:t>locations</w:t>
      </w:r>
      <w:r w:rsidR="007B1396" w:rsidRPr="00BB53EA">
        <w:rPr>
          <w:rFonts w:ascii="Times New Roman" w:hAnsi="Times New Roman" w:cs="Times New Roman"/>
          <w:sz w:val="24"/>
          <w:szCs w:val="24"/>
        </w:rPr>
        <w:t xml:space="preserve"> </w:t>
      </w:r>
      <w:r w:rsidRPr="00BB53EA">
        <w:rPr>
          <w:rFonts w:ascii="Times New Roman" w:hAnsi="Times New Roman" w:cs="Times New Roman"/>
          <w:sz w:val="24"/>
          <w:szCs w:val="24"/>
        </w:rPr>
        <w:t xml:space="preserve">can likely </w:t>
      </w:r>
      <w:r w:rsidR="00F67F03" w:rsidRPr="00BB53EA">
        <w:rPr>
          <w:rFonts w:ascii="Times New Roman" w:hAnsi="Times New Roman" w:cs="Times New Roman"/>
          <w:sz w:val="24"/>
          <w:szCs w:val="24"/>
        </w:rPr>
        <w:t>be attributed to the</w:t>
      </w:r>
      <w:r w:rsidRPr="00BB53EA">
        <w:rPr>
          <w:rFonts w:ascii="Times New Roman" w:hAnsi="Times New Roman" w:cs="Times New Roman"/>
          <w:sz w:val="24"/>
          <w:szCs w:val="24"/>
        </w:rPr>
        <w:t xml:space="preserve"> incr</w:t>
      </w:r>
      <w:r w:rsidR="00142318">
        <w:rPr>
          <w:rFonts w:ascii="Times New Roman" w:hAnsi="Times New Roman" w:cs="Times New Roman"/>
          <w:sz w:val="24"/>
          <w:szCs w:val="24"/>
        </w:rPr>
        <w:t>ease in fish carcasses and</w:t>
      </w:r>
      <w:r w:rsidR="00DE26F7" w:rsidRPr="00BB53EA">
        <w:rPr>
          <w:rFonts w:ascii="Times New Roman" w:hAnsi="Times New Roman" w:cs="Times New Roman"/>
          <w:sz w:val="24"/>
          <w:szCs w:val="24"/>
        </w:rPr>
        <w:t xml:space="preserve"> gull fecal matter</w:t>
      </w:r>
      <w:r w:rsidR="007B1396" w:rsidRPr="00BB53EA">
        <w:rPr>
          <w:rFonts w:ascii="Times New Roman" w:hAnsi="Times New Roman" w:cs="Times New Roman"/>
          <w:sz w:val="24"/>
          <w:szCs w:val="24"/>
        </w:rPr>
        <w:t xml:space="preserve"> during the </w:t>
      </w:r>
      <w:proofErr w:type="spellStart"/>
      <w:r w:rsidR="007B1396" w:rsidRPr="00BB53EA">
        <w:rPr>
          <w:rFonts w:ascii="Times New Roman" w:hAnsi="Times New Roman" w:cs="Times New Roman"/>
          <w:sz w:val="24"/>
          <w:szCs w:val="24"/>
        </w:rPr>
        <w:t>dipnet</w:t>
      </w:r>
      <w:proofErr w:type="spellEnd"/>
      <w:r w:rsidR="007B1396" w:rsidRPr="00BB53EA">
        <w:rPr>
          <w:rFonts w:ascii="Times New Roman" w:hAnsi="Times New Roman" w:cs="Times New Roman"/>
          <w:sz w:val="24"/>
          <w:szCs w:val="24"/>
        </w:rPr>
        <w:t xml:space="preserve"> personal use fishery</w:t>
      </w:r>
      <w:r w:rsidRPr="00BB53EA">
        <w:rPr>
          <w:rFonts w:ascii="Times New Roman" w:hAnsi="Times New Roman" w:cs="Times New Roman"/>
          <w:sz w:val="24"/>
          <w:szCs w:val="24"/>
        </w:rPr>
        <w:t xml:space="preserve"> in July. </w:t>
      </w:r>
      <w:r w:rsidR="001B4CF8">
        <w:rPr>
          <w:rFonts w:ascii="Times New Roman" w:hAnsi="Times New Roman" w:cs="Times New Roman"/>
          <w:sz w:val="24"/>
          <w:szCs w:val="24"/>
        </w:rPr>
        <w:t>Though various factors influence</w:t>
      </w:r>
      <w:r w:rsidR="000E69BB">
        <w:rPr>
          <w:rFonts w:ascii="Times New Roman" w:hAnsi="Times New Roman" w:cs="Times New Roman"/>
          <w:sz w:val="24"/>
          <w:szCs w:val="24"/>
        </w:rPr>
        <w:t xml:space="preserve"> the magnitude of</w:t>
      </w:r>
      <w:r w:rsidR="001B4CF8">
        <w:rPr>
          <w:rFonts w:ascii="Times New Roman" w:hAnsi="Times New Roman" w:cs="Times New Roman"/>
          <w:sz w:val="24"/>
          <w:szCs w:val="24"/>
        </w:rPr>
        <w:t xml:space="preserve"> bacteria concentrations in the lower Kenai River, the size and timing of the late-run sockeye population and</w:t>
      </w:r>
      <w:r w:rsidR="00D91C2A">
        <w:rPr>
          <w:rFonts w:ascii="Times New Roman" w:hAnsi="Times New Roman" w:cs="Times New Roman"/>
          <w:sz w:val="24"/>
          <w:szCs w:val="24"/>
        </w:rPr>
        <w:t xml:space="preserve"> </w:t>
      </w:r>
      <w:proofErr w:type="spellStart"/>
      <w:r w:rsidR="00D91C2A">
        <w:rPr>
          <w:rFonts w:ascii="Times New Roman" w:hAnsi="Times New Roman" w:cs="Times New Roman"/>
          <w:sz w:val="24"/>
          <w:szCs w:val="24"/>
        </w:rPr>
        <w:t>dipnet</w:t>
      </w:r>
      <w:proofErr w:type="spellEnd"/>
      <w:r w:rsidR="00D91C2A">
        <w:rPr>
          <w:rFonts w:ascii="Times New Roman" w:hAnsi="Times New Roman" w:cs="Times New Roman"/>
          <w:sz w:val="24"/>
          <w:szCs w:val="24"/>
        </w:rPr>
        <w:t xml:space="preserve"> personal use</w:t>
      </w:r>
      <w:r w:rsidR="001B4CF8">
        <w:rPr>
          <w:rFonts w:ascii="Times New Roman" w:hAnsi="Times New Roman" w:cs="Times New Roman"/>
          <w:sz w:val="24"/>
          <w:szCs w:val="24"/>
        </w:rPr>
        <w:t xml:space="preserve"> fishery </w:t>
      </w:r>
      <w:r w:rsidR="00D91C2A">
        <w:rPr>
          <w:rFonts w:ascii="Times New Roman" w:hAnsi="Times New Roman" w:cs="Times New Roman"/>
          <w:sz w:val="24"/>
          <w:szCs w:val="24"/>
        </w:rPr>
        <w:t xml:space="preserve">(PUF) </w:t>
      </w:r>
      <w:r w:rsidR="001B4CF8">
        <w:rPr>
          <w:rFonts w:ascii="Times New Roman" w:hAnsi="Times New Roman" w:cs="Times New Roman"/>
          <w:sz w:val="24"/>
          <w:szCs w:val="24"/>
        </w:rPr>
        <w:t>participation are likely among t</w:t>
      </w:r>
      <w:r w:rsidR="00D91C2A">
        <w:rPr>
          <w:rFonts w:ascii="Times New Roman" w:hAnsi="Times New Roman" w:cs="Times New Roman"/>
          <w:sz w:val="24"/>
          <w:szCs w:val="24"/>
        </w:rPr>
        <w:t xml:space="preserve">he largest. </w:t>
      </w:r>
      <w:r w:rsidR="000E69BB">
        <w:rPr>
          <w:rFonts w:ascii="Times New Roman" w:hAnsi="Times New Roman" w:cs="Times New Roman"/>
          <w:sz w:val="24"/>
          <w:szCs w:val="24"/>
        </w:rPr>
        <w:t>When more fish carcasses are disposed of on the beach</w:t>
      </w:r>
      <w:r w:rsidR="001B4CF8">
        <w:rPr>
          <w:rFonts w:ascii="Times New Roman" w:hAnsi="Times New Roman" w:cs="Times New Roman"/>
          <w:sz w:val="24"/>
          <w:szCs w:val="24"/>
        </w:rPr>
        <w:t>, greater qua</w:t>
      </w:r>
      <w:r w:rsidR="00631388">
        <w:rPr>
          <w:rFonts w:ascii="Times New Roman" w:hAnsi="Times New Roman" w:cs="Times New Roman"/>
          <w:sz w:val="24"/>
          <w:szCs w:val="24"/>
        </w:rPr>
        <w:t>ntities of gull fecal matter</w:t>
      </w:r>
      <w:r w:rsidR="00193325">
        <w:rPr>
          <w:rFonts w:ascii="Times New Roman" w:hAnsi="Times New Roman" w:cs="Times New Roman"/>
          <w:sz w:val="24"/>
          <w:szCs w:val="24"/>
        </w:rPr>
        <w:t xml:space="preserve"> </w:t>
      </w:r>
      <w:r w:rsidR="001B4CF8">
        <w:rPr>
          <w:rFonts w:ascii="Times New Roman" w:hAnsi="Times New Roman" w:cs="Times New Roman"/>
          <w:sz w:val="24"/>
          <w:szCs w:val="24"/>
        </w:rPr>
        <w:t>contribute to bacteria growth unless mitigated.</w:t>
      </w:r>
      <w:r w:rsidR="00F12A12">
        <w:rPr>
          <w:rFonts w:ascii="Times New Roman" w:hAnsi="Times New Roman" w:cs="Times New Roman"/>
          <w:sz w:val="24"/>
          <w:szCs w:val="24"/>
        </w:rPr>
        <w:t xml:space="preserve"> </w:t>
      </w:r>
      <w:r w:rsidR="008C2D8E">
        <w:rPr>
          <w:rFonts w:ascii="Times New Roman" w:hAnsi="Times New Roman" w:cs="Times New Roman"/>
          <w:sz w:val="24"/>
          <w:szCs w:val="24"/>
        </w:rPr>
        <w:t>Annual p</w:t>
      </w:r>
      <w:r w:rsidR="00631388">
        <w:rPr>
          <w:rFonts w:ascii="Times New Roman" w:hAnsi="Times New Roman" w:cs="Times New Roman"/>
          <w:sz w:val="24"/>
          <w:szCs w:val="24"/>
        </w:rPr>
        <w:t xml:space="preserve">articipation in the Kenai River </w:t>
      </w:r>
      <w:proofErr w:type="spellStart"/>
      <w:r w:rsidR="00572C07">
        <w:rPr>
          <w:rFonts w:ascii="Times New Roman" w:hAnsi="Times New Roman" w:cs="Times New Roman"/>
          <w:sz w:val="24"/>
          <w:szCs w:val="24"/>
        </w:rPr>
        <w:t>dipnet</w:t>
      </w:r>
      <w:proofErr w:type="spellEnd"/>
      <w:r w:rsidR="00572C07">
        <w:rPr>
          <w:rFonts w:ascii="Times New Roman" w:hAnsi="Times New Roman" w:cs="Times New Roman"/>
          <w:sz w:val="24"/>
          <w:szCs w:val="24"/>
        </w:rPr>
        <w:t xml:space="preserve"> </w:t>
      </w:r>
      <w:r w:rsidR="00631388">
        <w:rPr>
          <w:rFonts w:ascii="Times New Roman" w:hAnsi="Times New Roman" w:cs="Times New Roman"/>
          <w:sz w:val="24"/>
          <w:szCs w:val="24"/>
        </w:rPr>
        <w:t>personal use fishery</w:t>
      </w:r>
      <w:r w:rsidR="00572C07">
        <w:rPr>
          <w:rFonts w:ascii="Times New Roman" w:hAnsi="Times New Roman" w:cs="Times New Roman"/>
          <w:sz w:val="24"/>
          <w:szCs w:val="24"/>
        </w:rPr>
        <w:t xml:space="preserve"> (PUF)</w:t>
      </w:r>
      <w:r w:rsidR="00631388">
        <w:rPr>
          <w:rFonts w:ascii="Times New Roman" w:hAnsi="Times New Roman" w:cs="Times New Roman"/>
          <w:sz w:val="24"/>
          <w:szCs w:val="24"/>
        </w:rPr>
        <w:t xml:space="preserve"> continues to grow </w:t>
      </w:r>
      <w:r w:rsidR="00165697">
        <w:rPr>
          <w:rFonts w:ascii="Times New Roman" w:hAnsi="Times New Roman" w:cs="Times New Roman"/>
          <w:sz w:val="24"/>
          <w:szCs w:val="24"/>
        </w:rPr>
        <w:t>(</w:t>
      </w:r>
      <w:r w:rsidR="00252E84">
        <w:rPr>
          <w:rFonts w:ascii="Times New Roman" w:hAnsi="Times New Roman" w:cs="Times New Roman"/>
          <w:sz w:val="24"/>
          <w:szCs w:val="24"/>
        </w:rPr>
        <w:t>Figure 10</w:t>
      </w:r>
      <w:r w:rsidR="00165697">
        <w:rPr>
          <w:rFonts w:ascii="Times New Roman" w:hAnsi="Times New Roman" w:cs="Times New Roman"/>
          <w:sz w:val="24"/>
          <w:szCs w:val="24"/>
        </w:rPr>
        <w:t>)</w:t>
      </w:r>
      <w:r w:rsidR="00631388">
        <w:rPr>
          <w:rFonts w:ascii="Times New Roman" w:hAnsi="Times New Roman" w:cs="Times New Roman"/>
          <w:sz w:val="24"/>
          <w:szCs w:val="24"/>
        </w:rPr>
        <w:t>, thus monitoring and assessment of bacteria concentrations in the lower Kenai River wil</w:t>
      </w:r>
      <w:r w:rsidR="00856BE9">
        <w:rPr>
          <w:rFonts w:ascii="Times New Roman" w:hAnsi="Times New Roman" w:cs="Times New Roman"/>
          <w:sz w:val="24"/>
          <w:szCs w:val="24"/>
        </w:rPr>
        <w:t>l continue to remain essential.</w:t>
      </w:r>
      <w:r w:rsidR="00631388">
        <w:rPr>
          <w:rFonts w:ascii="Times New Roman" w:hAnsi="Times New Roman" w:cs="Times New Roman"/>
          <w:sz w:val="24"/>
          <w:szCs w:val="24"/>
        </w:rPr>
        <w:t xml:space="preserve"> Even i</w:t>
      </w:r>
      <w:r w:rsidR="001B4CF8" w:rsidRPr="00895BA2">
        <w:rPr>
          <w:rFonts w:ascii="Times New Roman" w:hAnsi="Times New Roman" w:cs="Times New Roman"/>
          <w:sz w:val="24"/>
          <w:szCs w:val="24"/>
        </w:rPr>
        <w:t xml:space="preserve">n spite of the travel challenges posed by the COVID-19 pandemic in summer 2020, </w:t>
      </w:r>
      <w:commentRangeStart w:id="270"/>
      <w:commentRangeStart w:id="271"/>
      <w:r w:rsidR="001B4CF8" w:rsidRPr="002B7E46">
        <w:rPr>
          <w:rFonts w:ascii="Times New Roman" w:hAnsi="Times New Roman" w:cs="Times New Roman"/>
          <w:sz w:val="24"/>
          <w:szCs w:val="24"/>
          <w:highlight w:val="yellow"/>
        </w:rPr>
        <w:t>overall revenue</w:t>
      </w:r>
      <w:r w:rsidR="00631388" w:rsidRPr="002B7E46">
        <w:rPr>
          <w:rFonts w:ascii="Times New Roman" w:hAnsi="Times New Roman" w:cs="Times New Roman"/>
          <w:sz w:val="24"/>
          <w:szCs w:val="24"/>
          <w:highlight w:val="yellow"/>
        </w:rPr>
        <w:t xml:space="preserve"> from </w:t>
      </w:r>
      <w:commentRangeEnd w:id="270"/>
      <w:r w:rsidR="008B5591" w:rsidRPr="002B7E46">
        <w:rPr>
          <w:rStyle w:val="CommentReference"/>
          <w:highlight w:val="yellow"/>
        </w:rPr>
        <w:commentReference w:id="270"/>
      </w:r>
      <w:r w:rsidR="00631388" w:rsidRPr="002B7E46">
        <w:rPr>
          <w:rFonts w:ascii="Times New Roman" w:hAnsi="Times New Roman" w:cs="Times New Roman"/>
          <w:sz w:val="24"/>
          <w:szCs w:val="24"/>
          <w:highlight w:val="yellow"/>
        </w:rPr>
        <w:t xml:space="preserve">– </w:t>
      </w:r>
      <w:r w:rsidR="00631388" w:rsidRPr="002B7E46">
        <w:rPr>
          <w:rFonts w:ascii="Times New Roman" w:hAnsi="Times New Roman" w:cs="Times New Roman"/>
          <w:sz w:val="24"/>
          <w:szCs w:val="24"/>
          <w:highlight w:val="yellow"/>
        </w:rPr>
        <w:lastRenderedPageBreak/>
        <w:t>and thus participation in</w:t>
      </w:r>
      <w:r w:rsidR="008C2D8E" w:rsidRPr="002B7E46">
        <w:rPr>
          <w:rFonts w:ascii="Times New Roman" w:hAnsi="Times New Roman" w:cs="Times New Roman"/>
          <w:sz w:val="24"/>
          <w:szCs w:val="24"/>
          <w:highlight w:val="yellow"/>
        </w:rPr>
        <w:t xml:space="preserve"> –</w:t>
      </w:r>
      <w:r w:rsidR="00631388" w:rsidRPr="002B7E46">
        <w:rPr>
          <w:rFonts w:ascii="Times New Roman" w:hAnsi="Times New Roman" w:cs="Times New Roman"/>
          <w:sz w:val="24"/>
          <w:szCs w:val="24"/>
          <w:highlight w:val="yellow"/>
        </w:rPr>
        <w:t xml:space="preserve"> </w:t>
      </w:r>
      <w:r w:rsidR="001B4CF8" w:rsidRPr="002B7E46">
        <w:rPr>
          <w:rFonts w:ascii="Times New Roman" w:hAnsi="Times New Roman" w:cs="Times New Roman"/>
          <w:sz w:val="24"/>
          <w:szCs w:val="24"/>
          <w:highlight w:val="yellow"/>
        </w:rPr>
        <w:t>t</w:t>
      </w:r>
      <w:commentRangeStart w:id="272"/>
      <w:commentRangeStart w:id="273"/>
      <w:r w:rsidR="001B4CF8" w:rsidRPr="002B7E46">
        <w:rPr>
          <w:rFonts w:ascii="Times New Roman" w:hAnsi="Times New Roman" w:cs="Times New Roman"/>
          <w:sz w:val="24"/>
          <w:szCs w:val="24"/>
          <w:highlight w:val="yellow"/>
        </w:rPr>
        <w:t xml:space="preserve">he </w:t>
      </w:r>
      <w:proofErr w:type="spellStart"/>
      <w:r w:rsidR="002B7E46">
        <w:rPr>
          <w:rFonts w:ascii="Times New Roman" w:hAnsi="Times New Roman" w:cs="Times New Roman"/>
          <w:sz w:val="24"/>
          <w:szCs w:val="24"/>
          <w:highlight w:val="yellow"/>
        </w:rPr>
        <w:t>dipnet</w:t>
      </w:r>
      <w:proofErr w:type="spellEnd"/>
      <w:r w:rsidR="002B7E46">
        <w:rPr>
          <w:rFonts w:ascii="Times New Roman" w:hAnsi="Times New Roman" w:cs="Times New Roman"/>
          <w:sz w:val="24"/>
          <w:szCs w:val="24"/>
          <w:highlight w:val="yellow"/>
        </w:rPr>
        <w:t xml:space="preserve"> PUF</w:t>
      </w:r>
      <w:r w:rsidR="001B4CF8" w:rsidRPr="002B7E46">
        <w:rPr>
          <w:rFonts w:ascii="Times New Roman" w:hAnsi="Times New Roman" w:cs="Times New Roman"/>
          <w:sz w:val="24"/>
          <w:szCs w:val="24"/>
          <w:highlight w:val="yellow"/>
        </w:rPr>
        <w:t xml:space="preserve"> in 2020 was up relative to 2019</w:t>
      </w:r>
      <w:commentRangeEnd w:id="272"/>
      <w:r w:rsidR="00B7626D" w:rsidRPr="00856BE9">
        <w:rPr>
          <w:rStyle w:val="CommentReference"/>
          <w:highlight w:val="yellow"/>
        </w:rPr>
        <w:commentReference w:id="272"/>
      </w:r>
      <w:commentRangeEnd w:id="273"/>
      <w:r w:rsidR="005A02A8" w:rsidRPr="00856BE9">
        <w:rPr>
          <w:rStyle w:val="CommentReference"/>
          <w:highlight w:val="yellow"/>
        </w:rPr>
        <w:commentReference w:id="273"/>
      </w:r>
      <w:r w:rsidR="001B4CF8" w:rsidRPr="00895BA2">
        <w:rPr>
          <w:rFonts w:ascii="Times New Roman" w:hAnsi="Times New Roman" w:cs="Times New Roman"/>
          <w:sz w:val="24"/>
          <w:szCs w:val="24"/>
        </w:rPr>
        <w:t xml:space="preserve"> </w:t>
      </w:r>
      <w:commentRangeEnd w:id="271"/>
      <w:r w:rsidR="005A02A8">
        <w:rPr>
          <w:rStyle w:val="CommentReference"/>
        </w:rPr>
        <w:commentReference w:id="271"/>
      </w:r>
      <w:r w:rsidR="001B4CF8" w:rsidRPr="00895BA2">
        <w:rPr>
          <w:rFonts w:ascii="Times New Roman" w:hAnsi="Times New Roman" w:cs="Times New Roman"/>
          <w:sz w:val="24"/>
          <w:szCs w:val="24"/>
        </w:rPr>
        <w:t>(</w:t>
      </w:r>
      <w:r w:rsidR="001B4CF8" w:rsidRPr="00895BA2">
        <w:rPr>
          <w:rFonts w:ascii="Times New Roman" w:hAnsi="Times New Roman" w:cs="Times New Roman"/>
          <w:color w:val="000000"/>
          <w:sz w:val="24"/>
          <w:szCs w:val="24"/>
        </w:rPr>
        <w:t>$367,982 in 2019, $456,411 in 2020)</w:t>
      </w:r>
      <w:r w:rsidR="00FC1AB1">
        <w:rPr>
          <w:rFonts w:ascii="Times New Roman" w:hAnsi="Times New Roman" w:cs="Times New Roman"/>
          <w:sz w:val="24"/>
          <w:szCs w:val="24"/>
        </w:rPr>
        <w:t xml:space="preserve"> (Ostrander, 2020). </w:t>
      </w:r>
      <w:r w:rsidR="00631388">
        <w:rPr>
          <w:rFonts w:ascii="Times New Roman" w:hAnsi="Times New Roman" w:cs="Times New Roman"/>
          <w:sz w:val="24"/>
          <w:szCs w:val="24"/>
        </w:rPr>
        <w:t xml:space="preserve">Although the </w:t>
      </w:r>
      <w:commentRangeStart w:id="274"/>
      <w:commentRangeStart w:id="275"/>
      <w:r w:rsidR="00631388">
        <w:rPr>
          <w:rFonts w:ascii="Times New Roman" w:hAnsi="Times New Roman" w:cs="Times New Roman"/>
          <w:sz w:val="24"/>
          <w:szCs w:val="24"/>
        </w:rPr>
        <w:t xml:space="preserve">2020 harvest </w:t>
      </w:r>
      <w:commentRangeEnd w:id="274"/>
      <w:r w:rsidR="008B5591">
        <w:rPr>
          <w:rStyle w:val="CommentReference"/>
        </w:rPr>
        <w:commentReference w:id="274"/>
      </w:r>
      <w:commentRangeEnd w:id="275"/>
      <w:r w:rsidR="005A02A8">
        <w:rPr>
          <w:rStyle w:val="CommentReference"/>
        </w:rPr>
        <w:commentReference w:id="275"/>
      </w:r>
      <w:r w:rsidR="00631388">
        <w:rPr>
          <w:rFonts w:ascii="Times New Roman" w:hAnsi="Times New Roman" w:cs="Times New Roman"/>
          <w:sz w:val="24"/>
          <w:szCs w:val="24"/>
        </w:rPr>
        <w:t xml:space="preserve">was likely lower than 2019 due to the late arrival of a substantial portion of the late-run </w:t>
      </w:r>
      <w:r w:rsidR="002B7E46">
        <w:rPr>
          <w:rFonts w:ascii="Times New Roman" w:hAnsi="Times New Roman" w:cs="Times New Roman"/>
          <w:sz w:val="24"/>
          <w:szCs w:val="24"/>
        </w:rPr>
        <w:t>sockeye</w:t>
      </w:r>
      <w:r w:rsidR="00856BE9">
        <w:rPr>
          <w:rFonts w:ascii="Times New Roman" w:hAnsi="Times New Roman" w:cs="Times New Roman"/>
          <w:sz w:val="24"/>
          <w:szCs w:val="24"/>
        </w:rPr>
        <w:t xml:space="preserve"> in 2020</w:t>
      </w:r>
      <w:r w:rsidR="00252E84">
        <w:rPr>
          <w:rFonts w:ascii="Times New Roman" w:hAnsi="Times New Roman" w:cs="Times New Roman"/>
          <w:sz w:val="24"/>
          <w:szCs w:val="24"/>
        </w:rPr>
        <w:t xml:space="preserve"> (Figure 11</w:t>
      </w:r>
      <w:r w:rsidR="002B7E46">
        <w:rPr>
          <w:rFonts w:ascii="Times New Roman" w:hAnsi="Times New Roman" w:cs="Times New Roman"/>
          <w:sz w:val="24"/>
          <w:szCs w:val="24"/>
        </w:rPr>
        <w:t>)</w:t>
      </w:r>
      <w:r w:rsidR="00FC1AB1">
        <w:rPr>
          <w:rFonts w:ascii="Times New Roman" w:hAnsi="Times New Roman" w:cs="Times New Roman"/>
          <w:sz w:val="24"/>
          <w:szCs w:val="24"/>
        </w:rPr>
        <w:t xml:space="preserve">, </w:t>
      </w:r>
      <w:r w:rsidR="00631388">
        <w:rPr>
          <w:rFonts w:ascii="Times New Roman" w:hAnsi="Times New Roman" w:cs="Times New Roman"/>
          <w:sz w:val="24"/>
          <w:szCs w:val="24"/>
        </w:rPr>
        <w:t xml:space="preserve">in general there is a close relationship between </w:t>
      </w:r>
      <w:proofErr w:type="spellStart"/>
      <w:r w:rsidR="00631388">
        <w:rPr>
          <w:rFonts w:ascii="Times New Roman" w:hAnsi="Times New Roman" w:cs="Times New Roman"/>
          <w:sz w:val="24"/>
          <w:szCs w:val="24"/>
        </w:rPr>
        <w:t>dipnet</w:t>
      </w:r>
      <w:proofErr w:type="spellEnd"/>
      <w:r w:rsidR="00631388">
        <w:rPr>
          <w:rFonts w:ascii="Times New Roman" w:hAnsi="Times New Roman" w:cs="Times New Roman"/>
          <w:sz w:val="24"/>
          <w:szCs w:val="24"/>
        </w:rPr>
        <w:t xml:space="preserve"> fishing effort and total annual harvest (</w:t>
      </w:r>
      <w:proofErr w:type="spellStart"/>
      <w:r w:rsidR="00631388">
        <w:rPr>
          <w:rFonts w:ascii="Times New Roman" w:hAnsi="Times New Roman" w:cs="Times New Roman"/>
          <w:sz w:val="24"/>
          <w:szCs w:val="24"/>
        </w:rPr>
        <w:t>Cenek</w:t>
      </w:r>
      <w:proofErr w:type="spellEnd"/>
      <w:r w:rsidR="00631388">
        <w:rPr>
          <w:rFonts w:ascii="Times New Roman" w:hAnsi="Times New Roman" w:cs="Times New Roman"/>
          <w:sz w:val="24"/>
          <w:szCs w:val="24"/>
        </w:rPr>
        <w:t xml:space="preserve"> and Franklin, 2017).</w:t>
      </w:r>
      <w:r w:rsidR="00F12A12">
        <w:rPr>
          <w:rFonts w:ascii="Times New Roman" w:hAnsi="Times New Roman" w:cs="Times New Roman"/>
          <w:sz w:val="24"/>
          <w:szCs w:val="24"/>
        </w:rPr>
        <w:t xml:space="preserve"> </w:t>
      </w:r>
    </w:p>
    <w:p w14:paraId="2EC43C61" w14:textId="735283B5" w:rsidR="00631388" w:rsidRDefault="00631388" w:rsidP="001B4CF8">
      <w:pPr>
        <w:rPr>
          <w:rFonts w:ascii="Times New Roman" w:hAnsi="Times New Roman" w:cs="Times New Roman"/>
          <w:sz w:val="24"/>
          <w:szCs w:val="24"/>
        </w:rPr>
      </w:pPr>
    </w:p>
    <w:p w14:paraId="705B1B07" w14:textId="42C6ABDE" w:rsidR="00112AD3" w:rsidRDefault="00631388" w:rsidP="00193325">
      <w:pPr>
        <w:rPr>
          <w:rFonts w:ascii="Times New Roman" w:hAnsi="Times New Roman" w:cs="Times New Roman"/>
          <w:sz w:val="24"/>
          <w:szCs w:val="24"/>
        </w:rPr>
      </w:pPr>
      <w:del w:id="276" w:author="Apsens, Sarah" w:date="2021-01-25T11:47:00Z">
        <w:r w:rsidDel="00821E54">
          <w:rPr>
            <w:rFonts w:ascii="Times New Roman" w:hAnsi="Times New Roman" w:cs="Times New Roman"/>
            <w:sz w:val="24"/>
            <w:szCs w:val="24"/>
          </w:rPr>
          <w:delText xml:space="preserve">The limited time span of </w:delText>
        </w:r>
        <w:commentRangeStart w:id="277"/>
        <w:r w:rsidDel="00821E54">
          <w:rPr>
            <w:rFonts w:ascii="Times New Roman" w:hAnsi="Times New Roman" w:cs="Times New Roman"/>
            <w:sz w:val="24"/>
            <w:szCs w:val="24"/>
          </w:rPr>
          <w:delText xml:space="preserve">data (2019-2020) </w:delText>
        </w:r>
        <w:commentRangeEnd w:id="277"/>
        <w:r w:rsidR="00B7626D" w:rsidDel="00821E54">
          <w:rPr>
            <w:rStyle w:val="CommentReference"/>
          </w:rPr>
          <w:commentReference w:id="277"/>
        </w:r>
        <w:r w:rsidDel="00821E54">
          <w:rPr>
            <w:rFonts w:ascii="Times New Roman" w:hAnsi="Times New Roman" w:cs="Times New Roman"/>
            <w:sz w:val="24"/>
            <w:szCs w:val="24"/>
          </w:rPr>
          <w:delText>addressed in this report makes</w:delText>
        </w:r>
        <w:r w:rsidR="008C2D8E" w:rsidDel="00821E54">
          <w:rPr>
            <w:rFonts w:ascii="Times New Roman" w:hAnsi="Times New Roman" w:cs="Times New Roman"/>
            <w:sz w:val="24"/>
            <w:szCs w:val="24"/>
          </w:rPr>
          <w:delText xml:space="preserve"> ranking the importance of various factors that contribute to </w:delText>
        </w:r>
        <w:r w:rsidDel="00821E54">
          <w:rPr>
            <w:rFonts w:ascii="Times New Roman" w:hAnsi="Times New Roman" w:cs="Times New Roman"/>
            <w:sz w:val="24"/>
            <w:szCs w:val="24"/>
          </w:rPr>
          <w:delText xml:space="preserve">bacteria exceedances to </w:delText>
        </w:r>
        <w:r w:rsidR="008C2D8E" w:rsidDel="00821E54">
          <w:rPr>
            <w:rFonts w:ascii="Times New Roman" w:hAnsi="Times New Roman" w:cs="Times New Roman"/>
            <w:sz w:val="24"/>
            <w:szCs w:val="24"/>
          </w:rPr>
          <w:delText>challenging</w:delText>
        </w:r>
        <w:r w:rsidDel="00821E54">
          <w:rPr>
            <w:rFonts w:ascii="Times New Roman" w:hAnsi="Times New Roman" w:cs="Times New Roman"/>
            <w:sz w:val="24"/>
            <w:szCs w:val="24"/>
          </w:rPr>
          <w:delText xml:space="preserve">.  </w:delText>
        </w:r>
        <w:commentRangeStart w:id="278"/>
        <w:r w:rsidDel="00821E54">
          <w:rPr>
            <w:rFonts w:ascii="Times New Roman" w:hAnsi="Times New Roman" w:cs="Times New Roman"/>
            <w:sz w:val="24"/>
            <w:szCs w:val="24"/>
          </w:rPr>
          <w:delText>A</w:delText>
        </w:r>
        <w:r w:rsidR="00193325" w:rsidDel="00821E54">
          <w:rPr>
            <w:rFonts w:ascii="Times New Roman" w:hAnsi="Times New Roman" w:cs="Times New Roman"/>
            <w:sz w:val="24"/>
            <w:szCs w:val="24"/>
          </w:rPr>
          <w:delText xml:space="preserve"> future analysis that includes a</w:delText>
        </w:r>
        <w:r w:rsidDel="00821E54">
          <w:rPr>
            <w:rFonts w:ascii="Times New Roman" w:hAnsi="Times New Roman" w:cs="Times New Roman"/>
            <w:sz w:val="24"/>
            <w:szCs w:val="24"/>
          </w:rPr>
          <w:delText xml:space="preserve"> full assessment of all available bacteria concentrations data from</w:delText>
        </w:r>
        <w:r w:rsidR="00165697" w:rsidDel="00821E54">
          <w:rPr>
            <w:rFonts w:ascii="Times New Roman" w:hAnsi="Times New Roman" w:cs="Times New Roman"/>
            <w:sz w:val="24"/>
            <w:szCs w:val="24"/>
          </w:rPr>
          <w:delText xml:space="preserve"> 2010</w:delText>
        </w:r>
        <w:r w:rsidDel="00821E54">
          <w:rPr>
            <w:rFonts w:ascii="Times New Roman" w:hAnsi="Times New Roman" w:cs="Times New Roman"/>
            <w:sz w:val="24"/>
            <w:szCs w:val="24"/>
          </w:rPr>
          <w:delText xml:space="preserve"> - present in the context of likely predictors (e.g. </w:delText>
        </w:r>
        <w:r w:rsidR="008C2D8E" w:rsidDel="00821E54">
          <w:rPr>
            <w:rFonts w:ascii="Times New Roman" w:hAnsi="Times New Roman" w:cs="Times New Roman"/>
            <w:sz w:val="24"/>
            <w:szCs w:val="24"/>
          </w:rPr>
          <w:delText>size</w:delText>
        </w:r>
        <w:r w:rsidR="000E69BB" w:rsidDel="00821E54">
          <w:rPr>
            <w:rFonts w:ascii="Times New Roman" w:hAnsi="Times New Roman" w:cs="Times New Roman"/>
            <w:sz w:val="24"/>
            <w:szCs w:val="24"/>
          </w:rPr>
          <w:delText xml:space="preserve"> and timing</w:delText>
        </w:r>
        <w:r w:rsidR="008C2D8E" w:rsidDel="00821E54">
          <w:rPr>
            <w:rFonts w:ascii="Times New Roman" w:hAnsi="Times New Roman" w:cs="Times New Roman"/>
            <w:sz w:val="24"/>
            <w:szCs w:val="24"/>
          </w:rPr>
          <w:delText xml:space="preserve"> of </w:delText>
        </w:r>
        <w:r w:rsidDel="00821E54">
          <w:rPr>
            <w:rFonts w:ascii="Times New Roman" w:hAnsi="Times New Roman" w:cs="Times New Roman"/>
            <w:sz w:val="24"/>
            <w:szCs w:val="24"/>
          </w:rPr>
          <w:delText>fishery harvest, river flow volume, water temperature, mitigation actions</w:delText>
        </w:r>
        <w:r w:rsidR="00193325" w:rsidDel="00821E54">
          <w:rPr>
            <w:rFonts w:ascii="Times New Roman" w:hAnsi="Times New Roman" w:cs="Times New Roman"/>
            <w:sz w:val="24"/>
            <w:szCs w:val="24"/>
          </w:rPr>
          <w:delText>, etc.</w:delText>
        </w:r>
        <w:r w:rsidDel="00821E54">
          <w:rPr>
            <w:rFonts w:ascii="Times New Roman" w:hAnsi="Times New Roman" w:cs="Times New Roman"/>
            <w:sz w:val="24"/>
            <w:szCs w:val="24"/>
          </w:rPr>
          <w:delText xml:space="preserve">) </w:delText>
        </w:r>
        <w:r w:rsidR="00193325" w:rsidDel="00821E54">
          <w:rPr>
            <w:rFonts w:ascii="Times New Roman" w:hAnsi="Times New Roman" w:cs="Times New Roman"/>
            <w:sz w:val="24"/>
            <w:szCs w:val="24"/>
          </w:rPr>
          <w:delText>may</w:delText>
        </w:r>
        <w:r w:rsidDel="00821E54">
          <w:rPr>
            <w:rFonts w:ascii="Times New Roman" w:hAnsi="Times New Roman" w:cs="Times New Roman"/>
            <w:sz w:val="24"/>
            <w:szCs w:val="24"/>
          </w:rPr>
          <w:delText xml:space="preserve"> </w:delText>
        </w:r>
        <w:r w:rsidR="00193325" w:rsidDel="00821E54">
          <w:rPr>
            <w:rFonts w:ascii="Times New Roman" w:hAnsi="Times New Roman" w:cs="Times New Roman"/>
            <w:sz w:val="24"/>
            <w:szCs w:val="24"/>
          </w:rPr>
          <w:delText>permit</w:delText>
        </w:r>
        <w:r w:rsidDel="00821E54">
          <w:rPr>
            <w:rFonts w:ascii="Times New Roman" w:hAnsi="Times New Roman" w:cs="Times New Roman"/>
            <w:sz w:val="24"/>
            <w:szCs w:val="24"/>
          </w:rPr>
          <w:delText xml:space="preserve"> attr</w:delText>
        </w:r>
        <w:r w:rsidR="00193325" w:rsidDel="00821E54">
          <w:rPr>
            <w:rFonts w:ascii="Times New Roman" w:hAnsi="Times New Roman" w:cs="Times New Roman"/>
            <w:sz w:val="24"/>
            <w:szCs w:val="24"/>
          </w:rPr>
          <w:delText>ibution of</w:delText>
        </w:r>
        <w:r w:rsidDel="00821E54">
          <w:rPr>
            <w:rFonts w:ascii="Times New Roman" w:hAnsi="Times New Roman" w:cs="Times New Roman"/>
            <w:sz w:val="24"/>
            <w:szCs w:val="24"/>
          </w:rPr>
          <w:delText xml:space="preserve"> frequency or duration of exceedances</w:delText>
        </w:r>
        <w:r w:rsidR="00193325" w:rsidDel="00821E54">
          <w:rPr>
            <w:rFonts w:ascii="Times New Roman" w:hAnsi="Times New Roman" w:cs="Times New Roman"/>
            <w:sz w:val="24"/>
            <w:szCs w:val="24"/>
          </w:rPr>
          <w:delText xml:space="preserve"> to specific</w:delText>
        </w:r>
        <w:r w:rsidDel="00821E54">
          <w:rPr>
            <w:rFonts w:ascii="Times New Roman" w:hAnsi="Times New Roman" w:cs="Times New Roman"/>
            <w:sz w:val="24"/>
            <w:szCs w:val="24"/>
          </w:rPr>
          <w:delText xml:space="preserve"> predictors</w:delText>
        </w:r>
        <w:commentRangeEnd w:id="278"/>
        <w:r w:rsidR="00B7626D" w:rsidDel="00821E54">
          <w:rPr>
            <w:rStyle w:val="CommentReference"/>
          </w:rPr>
          <w:commentReference w:id="278"/>
        </w:r>
        <w:r w:rsidDel="00821E54">
          <w:rPr>
            <w:rFonts w:ascii="Times New Roman" w:hAnsi="Times New Roman" w:cs="Times New Roman"/>
            <w:sz w:val="24"/>
            <w:szCs w:val="24"/>
          </w:rPr>
          <w:delText xml:space="preserve">.  </w:delText>
        </w:r>
      </w:del>
      <w:commentRangeStart w:id="279"/>
      <w:commentRangeStart w:id="280"/>
      <w:commentRangeStart w:id="281"/>
      <w:r>
        <w:rPr>
          <w:rFonts w:ascii="Times New Roman" w:hAnsi="Times New Roman" w:cs="Times New Roman"/>
          <w:sz w:val="24"/>
          <w:szCs w:val="24"/>
        </w:rPr>
        <w:t>An especially valuable exploration of this data would include evaluating the</w:t>
      </w:r>
      <w:r w:rsidR="00112AD3">
        <w:rPr>
          <w:rFonts w:ascii="Times New Roman" w:hAnsi="Times New Roman" w:cs="Times New Roman"/>
          <w:sz w:val="24"/>
          <w:szCs w:val="24"/>
        </w:rPr>
        <w:t xml:space="preserve"> effects of mitigation actions, such as beach raking, on bacteria concentrations, in order to allow managers to most effectively implement this management tool (e.g. </w:t>
      </w:r>
      <w:proofErr w:type="spellStart"/>
      <w:r w:rsidR="00112AD3">
        <w:rPr>
          <w:rFonts w:ascii="Times New Roman" w:hAnsi="Times New Roman" w:cs="Times New Roman"/>
          <w:sz w:val="24"/>
          <w:szCs w:val="24"/>
        </w:rPr>
        <w:t>Kinzelman</w:t>
      </w:r>
      <w:proofErr w:type="spellEnd"/>
      <w:r w:rsidR="00112AD3">
        <w:rPr>
          <w:rFonts w:ascii="Times New Roman" w:hAnsi="Times New Roman" w:cs="Times New Roman"/>
          <w:sz w:val="24"/>
          <w:szCs w:val="24"/>
        </w:rPr>
        <w:t xml:space="preserve"> et al. 2004)</w:t>
      </w:r>
      <w:commentRangeEnd w:id="279"/>
      <w:r w:rsidR="00B7626D">
        <w:rPr>
          <w:rStyle w:val="CommentReference"/>
        </w:rPr>
        <w:commentReference w:id="279"/>
      </w:r>
      <w:commentRangeEnd w:id="280"/>
      <w:r w:rsidR="00821E54">
        <w:rPr>
          <w:rStyle w:val="CommentReference"/>
        </w:rPr>
        <w:commentReference w:id="280"/>
      </w:r>
      <w:commentRangeEnd w:id="281"/>
      <w:r w:rsidR="00856BE9">
        <w:rPr>
          <w:rStyle w:val="CommentReference"/>
        </w:rPr>
        <w:commentReference w:id="281"/>
      </w:r>
      <w:r w:rsidR="00112AD3">
        <w:rPr>
          <w:rFonts w:ascii="Times New Roman" w:hAnsi="Times New Roman" w:cs="Times New Roman"/>
          <w:sz w:val="24"/>
          <w:szCs w:val="24"/>
        </w:rPr>
        <w:t>.</w:t>
      </w:r>
      <w:r w:rsidR="00F12A12">
        <w:rPr>
          <w:rFonts w:ascii="Times New Roman" w:hAnsi="Times New Roman" w:cs="Times New Roman"/>
          <w:sz w:val="24"/>
          <w:szCs w:val="24"/>
        </w:rPr>
        <w:t xml:space="preserve"> </w:t>
      </w:r>
      <w:r w:rsidR="00112AD3">
        <w:rPr>
          <w:rFonts w:ascii="Times New Roman" w:hAnsi="Times New Roman" w:cs="Times New Roman"/>
          <w:sz w:val="24"/>
          <w:szCs w:val="24"/>
        </w:rPr>
        <w:t xml:space="preserve">It is important to remember that assessments of </w:t>
      </w:r>
      <w:r w:rsidR="00572C07">
        <w:rPr>
          <w:rFonts w:ascii="Times New Roman" w:hAnsi="Times New Roman" w:cs="Times New Roman"/>
          <w:sz w:val="24"/>
          <w:szCs w:val="24"/>
        </w:rPr>
        <w:t>best management practices (</w:t>
      </w:r>
      <w:r w:rsidR="00112AD3">
        <w:rPr>
          <w:rFonts w:ascii="Times New Roman" w:hAnsi="Times New Roman" w:cs="Times New Roman"/>
          <w:sz w:val="24"/>
          <w:szCs w:val="24"/>
        </w:rPr>
        <w:t>BMPs</w:t>
      </w:r>
      <w:r w:rsidR="00572C07">
        <w:rPr>
          <w:rFonts w:ascii="Times New Roman" w:hAnsi="Times New Roman" w:cs="Times New Roman"/>
          <w:sz w:val="24"/>
          <w:szCs w:val="24"/>
        </w:rPr>
        <w:t>)</w:t>
      </w:r>
      <w:r w:rsidR="00112AD3">
        <w:rPr>
          <w:rFonts w:ascii="Times New Roman" w:hAnsi="Times New Roman" w:cs="Times New Roman"/>
          <w:sz w:val="24"/>
          <w:szCs w:val="24"/>
        </w:rPr>
        <w:t xml:space="preserve"> and their effect on frequency and magnitude of exceedances should be evaluated in the context of the growing popularity of the </w:t>
      </w:r>
      <w:proofErr w:type="spellStart"/>
      <w:r w:rsidR="00572C07">
        <w:rPr>
          <w:rFonts w:ascii="Times New Roman" w:hAnsi="Times New Roman" w:cs="Times New Roman"/>
          <w:sz w:val="24"/>
          <w:szCs w:val="24"/>
        </w:rPr>
        <w:t>dipnet</w:t>
      </w:r>
      <w:proofErr w:type="spellEnd"/>
      <w:r w:rsidR="00572C07">
        <w:rPr>
          <w:rFonts w:ascii="Times New Roman" w:hAnsi="Times New Roman" w:cs="Times New Roman"/>
          <w:sz w:val="24"/>
          <w:szCs w:val="24"/>
        </w:rPr>
        <w:t xml:space="preserve"> PUF</w:t>
      </w:r>
      <w:r w:rsidR="00112AD3">
        <w:rPr>
          <w:rFonts w:ascii="Times New Roman" w:hAnsi="Times New Roman" w:cs="Times New Roman"/>
          <w:sz w:val="24"/>
          <w:szCs w:val="24"/>
        </w:rPr>
        <w:t xml:space="preserve"> (</w:t>
      </w:r>
      <w:r w:rsidR="00252E84">
        <w:rPr>
          <w:rFonts w:ascii="Times New Roman" w:hAnsi="Times New Roman" w:cs="Times New Roman"/>
          <w:sz w:val="24"/>
          <w:szCs w:val="24"/>
        </w:rPr>
        <w:t>Figure 10</w:t>
      </w:r>
      <w:r w:rsidR="00292B62">
        <w:rPr>
          <w:rFonts w:ascii="Times New Roman" w:hAnsi="Times New Roman" w:cs="Times New Roman"/>
          <w:sz w:val="24"/>
          <w:szCs w:val="24"/>
        </w:rPr>
        <w:t>).</w:t>
      </w:r>
    </w:p>
    <w:p w14:paraId="168385E3" w14:textId="77777777" w:rsidR="005E62CC" w:rsidRDefault="005E62CC" w:rsidP="00193325">
      <w:pPr>
        <w:rPr>
          <w:rFonts w:ascii="Times New Roman" w:hAnsi="Times New Roman" w:cs="Times New Roman"/>
          <w:sz w:val="24"/>
          <w:szCs w:val="24"/>
        </w:rPr>
      </w:pPr>
    </w:p>
    <w:p w14:paraId="04E813AF" w14:textId="77777777" w:rsidR="00165697" w:rsidRDefault="00165697" w:rsidP="00165697">
      <w:pPr>
        <w:rPr>
          <w:rFonts w:ascii="Times New Roman" w:hAnsi="Times New Roman" w:cs="Times New Roman"/>
          <w:sz w:val="24"/>
          <w:szCs w:val="24"/>
        </w:rPr>
      </w:pPr>
      <w:r>
        <w:rPr>
          <w:noProof/>
        </w:rPr>
        <w:drawing>
          <wp:inline distT="0" distB="0" distL="0" distR="0" wp14:anchorId="1E53B4BD" wp14:editId="09F19421">
            <wp:extent cx="5621867" cy="2815607"/>
            <wp:effectExtent l="19050" t="19050" r="17145" b="22860"/>
            <wp:docPr id="6" name="Picture 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Fig" descr="Figure"/>
                    <pic:cNvPicPr>
                      <a:picLocks noChangeAspect="1" noChangeArrowheads="1"/>
                    </pic:cNvPicPr>
                  </pic:nvPicPr>
                  <pic:blipFill rotWithShape="1">
                    <a:blip r:embed="rId37">
                      <a:extLst>
                        <a:ext uri="{28A0092B-C50C-407E-A947-70E740481C1C}">
                          <a14:useLocalDpi xmlns:a14="http://schemas.microsoft.com/office/drawing/2010/main" val="0"/>
                        </a:ext>
                      </a:extLst>
                    </a:blip>
                    <a:srcRect t="66566" b="1"/>
                    <a:stretch/>
                  </pic:blipFill>
                  <pic:spPr bwMode="auto">
                    <a:xfrm>
                      <a:off x="0" y="0"/>
                      <a:ext cx="5636028" cy="28226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9DC2A3" w14:textId="70003A0E" w:rsidR="00193325" w:rsidRDefault="00165697" w:rsidP="00112AD3">
      <w:pPr>
        <w:pStyle w:val="Caption"/>
        <w:rPr>
          <w:rFonts w:ascii="Times New Roman" w:hAnsi="Times New Roman" w:cs="Times New Roman"/>
          <w:sz w:val="24"/>
          <w:szCs w:val="24"/>
        </w:rPr>
      </w:pPr>
      <w:bookmarkStart w:id="282" w:name="_Ref61433167"/>
      <w:bookmarkStart w:id="283" w:name="_Toc64229504"/>
      <w:r w:rsidRPr="003951B1">
        <w:rPr>
          <w:rFonts w:ascii="Times New Roman" w:hAnsi="Times New Roman" w:cs="Times New Roman"/>
          <w:sz w:val="24"/>
          <w:szCs w:val="24"/>
        </w:rPr>
        <w:t xml:space="preserve">Figure </w:t>
      </w:r>
      <w:bookmarkEnd w:id="282"/>
      <w:r w:rsidR="00350833">
        <w:rPr>
          <w:rFonts w:ascii="Times New Roman" w:hAnsi="Times New Roman" w:cs="Times New Roman"/>
          <w:sz w:val="24"/>
          <w:szCs w:val="24"/>
        </w:rPr>
        <w:t>10 -</w:t>
      </w:r>
      <w:r>
        <w:rPr>
          <w:rFonts w:ascii="Times New Roman" w:hAnsi="Times New Roman" w:cs="Times New Roman"/>
          <w:sz w:val="24"/>
          <w:szCs w:val="24"/>
        </w:rPr>
        <w:t xml:space="preserve"> Growth of the Kenai River personal use fishery in harvest (left axis) and effort (right axis).</w:t>
      </w:r>
      <w:r w:rsidR="00F12A12">
        <w:rPr>
          <w:rFonts w:ascii="Times New Roman" w:hAnsi="Times New Roman" w:cs="Times New Roman"/>
          <w:sz w:val="24"/>
          <w:szCs w:val="24"/>
        </w:rPr>
        <w:t xml:space="preserve"> </w:t>
      </w:r>
      <w:r>
        <w:rPr>
          <w:rFonts w:ascii="Times New Roman" w:hAnsi="Times New Roman" w:cs="Times New Roman"/>
          <w:sz w:val="24"/>
          <w:szCs w:val="24"/>
        </w:rPr>
        <w:t>The fishery has historically captured almost exclusively sockeye salmon (red color), through small numbers of other salmon species are also captured, represented by other colors stacked at the bottom of each bar.</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Data from ADF&amp;G; figure adapted from Schoen et al. 2017 with </w:t>
      </w:r>
      <w:r w:rsidR="00987536">
        <w:rPr>
          <w:rFonts w:ascii="Times New Roman" w:hAnsi="Times New Roman" w:cs="Times New Roman"/>
          <w:sz w:val="24"/>
          <w:szCs w:val="24"/>
        </w:rPr>
        <w:t>author’s</w:t>
      </w:r>
      <w:r>
        <w:rPr>
          <w:rFonts w:ascii="Times New Roman" w:hAnsi="Times New Roman" w:cs="Times New Roman"/>
          <w:sz w:val="24"/>
          <w:szCs w:val="24"/>
        </w:rPr>
        <w:t xml:space="preserve"> permission.</w:t>
      </w:r>
      <w:bookmarkEnd w:id="283"/>
    </w:p>
    <w:p w14:paraId="333403A9" w14:textId="0E59E2DD" w:rsidR="00970035" w:rsidRDefault="00970035" w:rsidP="00970035"/>
    <w:p w14:paraId="1BA639F8" w14:textId="32CAA11C" w:rsidR="001B2EC4" w:rsidRDefault="001B2EC4" w:rsidP="005A693E">
      <w:pPr>
        <w:pStyle w:val="Caption"/>
        <w:rPr>
          <w:rFonts w:ascii="Times New Roman" w:hAnsi="Times New Roman" w:cs="Times New Roman"/>
          <w:sz w:val="24"/>
          <w:szCs w:val="24"/>
        </w:rPr>
      </w:pPr>
      <w:bookmarkStart w:id="284" w:name="_Ref61433243"/>
      <w:r>
        <w:rPr>
          <w:rFonts w:ascii="Times New Roman" w:hAnsi="Times New Roman" w:cs="Times New Roman"/>
          <w:noProof/>
          <w:sz w:val="24"/>
          <w:szCs w:val="24"/>
        </w:rPr>
        <w:lastRenderedPageBreak/>
        <w:drawing>
          <wp:inline distT="0" distB="0" distL="0" distR="0" wp14:anchorId="2293765B" wp14:editId="0A55F289">
            <wp:extent cx="5452534" cy="3271520"/>
            <wp:effectExtent l="19050" t="19050" r="1524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ckeye_count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4754" cy="3272852"/>
                    </a:xfrm>
                    <a:prstGeom prst="rect">
                      <a:avLst/>
                    </a:prstGeom>
                    <a:ln>
                      <a:solidFill>
                        <a:schemeClr val="tx1"/>
                      </a:solidFill>
                    </a:ln>
                  </pic:spPr>
                </pic:pic>
              </a:graphicData>
            </a:graphic>
          </wp:inline>
        </w:drawing>
      </w:r>
    </w:p>
    <w:p w14:paraId="65640FF8" w14:textId="39DC5991" w:rsidR="00970035" w:rsidRDefault="00970035" w:rsidP="005A693E">
      <w:pPr>
        <w:pStyle w:val="Caption"/>
        <w:rPr>
          <w:rFonts w:ascii="Times New Roman" w:hAnsi="Times New Roman" w:cs="Times New Roman"/>
          <w:sz w:val="24"/>
          <w:szCs w:val="24"/>
        </w:rPr>
      </w:pPr>
      <w:bookmarkStart w:id="285" w:name="_Toc64229505"/>
      <w:r w:rsidRPr="000A6A4E">
        <w:rPr>
          <w:rFonts w:ascii="Times New Roman" w:hAnsi="Times New Roman" w:cs="Times New Roman"/>
          <w:sz w:val="24"/>
          <w:szCs w:val="24"/>
        </w:rPr>
        <w:t xml:space="preserve">Figure </w:t>
      </w:r>
      <w:bookmarkEnd w:id="284"/>
      <w:r w:rsidR="00350833">
        <w:rPr>
          <w:rFonts w:ascii="Times New Roman" w:hAnsi="Times New Roman" w:cs="Times New Roman"/>
          <w:sz w:val="24"/>
          <w:szCs w:val="24"/>
        </w:rPr>
        <w:t>11 -</w:t>
      </w:r>
      <w:r w:rsidRPr="000A6A4E">
        <w:rPr>
          <w:rFonts w:ascii="Times New Roman" w:hAnsi="Times New Roman" w:cs="Times New Roman"/>
          <w:sz w:val="24"/>
          <w:szCs w:val="24"/>
        </w:rPr>
        <w:t xml:space="preserve"> 2017 – </w:t>
      </w:r>
      <w:commentRangeStart w:id="286"/>
      <w:commentRangeStart w:id="287"/>
      <w:r w:rsidRPr="000A6A4E">
        <w:rPr>
          <w:rFonts w:ascii="Times New Roman" w:hAnsi="Times New Roman" w:cs="Times New Roman"/>
          <w:sz w:val="24"/>
          <w:szCs w:val="24"/>
        </w:rPr>
        <w:t>2020 late run sockeye salmon counts on the Kenai River</w:t>
      </w:r>
      <w:commentRangeEnd w:id="286"/>
      <w:r w:rsidR="001E2A7A">
        <w:rPr>
          <w:rStyle w:val="CommentReference"/>
          <w:i w:val="0"/>
          <w:iCs w:val="0"/>
          <w:color w:val="auto"/>
        </w:rPr>
        <w:commentReference w:id="286"/>
      </w:r>
      <w:commentRangeEnd w:id="287"/>
      <w:r w:rsidR="001B2EC4">
        <w:rPr>
          <w:rStyle w:val="CommentReference"/>
          <w:i w:val="0"/>
          <w:iCs w:val="0"/>
          <w:color w:val="auto"/>
        </w:rPr>
        <w:commentReference w:id="287"/>
      </w:r>
      <w:r w:rsidRPr="000A6A4E">
        <w:rPr>
          <w:rFonts w:ascii="Times New Roman" w:hAnsi="Times New Roman" w:cs="Times New Roman"/>
          <w:sz w:val="24"/>
          <w:szCs w:val="24"/>
        </w:rPr>
        <w:t>.</w:t>
      </w:r>
      <w:r w:rsidR="00F12A12">
        <w:rPr>
          <w:rFonts w:ascii="Times New Roman" w:hAnsi="Times New Roman" w:cs="Times New Roman"/>
          <w:sz w:val="24"/>
          <w:szCs w:val="24"/>
        </w:rPr>
        <w:t xml:space="preserve"> </w:t>
      </w:r>
      <w:r w:rsidRPr="000A6A4E">
        <w:rPr>
          <w:rFonts w:ascii="Times New Roman" w:hAnsi="Times New Roman" w:cs="Times New Roman"/>
          <w:sz w:val="24"/>
          <w:szCs w:val="24"/>
        </w:rPr>
        <w:t>Data</w:t>
      </w:r>
      <w:r>
        <w:rPr>
          <w:rFonts w:ascii="Times New Roman" w:hAnsi="Times New Roman" w:cs="Times New Roman"/>
          <w:sz w:val="24"/>
          <w:szCs w:val="24"/>
        </w:rPr>
        <w:t xml:space="preserve"> sourced from Alaska Department of Fish and Game (ADF&amp;G, 2020).</w:t>
      </w:r>
      <w:bookmarkEnd w:id="285"/>
    </w:p>
    <w:p w14:paraId="761F7401" w14:textId="7667C8A6" w:rsidR="00112AD3" w:rsidRDefault="00112AD3" w:rsidP="00112AD3"/>
    <w:p w14:paraId="08D20879" w14:textId="60A58E0E"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It is recommended that ADEC continue to work closely with the </w:t>
      </w:r>
      <w:proofErr w:type="spellStart"/>
      <w:r>
        <w:rPr>
          <w:rFonts w:ascii="Times New Roman" w:hAnsi="Times New Roman" w:cs="Times New Roman"/>
          <w:sz w:val="24"/>
          <w:szCs w:val="24"/>
        </w:rPr>
        <w:t>CoK</w:t>
      </w:r>
      <w:proofErr w:type="spellEnd"/>
      <w:r>
        <w:rPr>
          <w:rFonts w:ascii="Times New Roman" w:hAnsi="Times New Roman" w:cs="Times New Roman"/>
          <w:sz w:val="24"/>
          <w:szCs w:val="24"/>
        </w:rPr>
        <w:t xml:space="preserve"> </w:t>
      </w:r>
      <w:commentRangeStart w:id="288"/>
      <w:commentRangeStart w:id="289"/>
      <w:r>
        <w:rPr>
          <w:rFonts w:ascii="Times New Roman" w:hAnsi="Times New Roman" w:cs="Times New Roman"/>
          <w:sz w:val="24"/>
          <w:szCs w:val="24"/>
        </w:rPr>
        <w:t xml:space="preserve">to effectively implement best management practices based on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 fishery attendance and beach carcass concentrations</w:t>
      </w:r>
      <w:commentRangeEnd w:id="288"/>
      <w:r>
        <w:rPr>
          <w:rStyle w:val="CommentReference"/>
        </w:rPr>
        <w:commentReference w:id="288"/>
      </w:r>
      <w:commentRangeEnd w:id="289"/>
      <w:r>
        <w:rPr>
          <w:rStyle w:val="CommentReference"/>
        </w:rPr>
        <w:commentReference w:id="289"/>
      </w:r>
      <w:r>
        <w:rPr>
          <w:rFonts w:ascii="Times New Roman" w:hAnsi="Times New Roman" w:cs="Times New Roman"/>
          <w:sz w:val="24"/>
          <w:szCs w:val="24"/>
        </w:rPr>
        <w:t xml:space="preserve">. A modification of best management practices to include </w:t>
      </w:r>
      <w:commentRangeStart w:id="290"/>
      <w:commentRangeStart w:id="291"/>
      <w:r>
        <w:rPr>
          <w:rFonts w:ascii="Times New Roman" w:hAnsi="Times New Roman" w:cs="Times New Roman"/>
          <w:sz w:val="24"/>
          <w:szCs w:val="24"/>
        </w:rPr>
        <w:t>disposal or compost of carcasses</w:t>
      </w:r>
      <w:commentRangeEnd w:id="290"/>
      <w:r>
        <w:rPr>
          <w:rStyle w:val="CommentReference"/>
        </w:rPr>
        <w:commentReference w:id="290"/>
      </w:r>
      <w:commentRangeEnd w:id="291"/>
      <w:r w:rsidR="00874FAB">
        <w:rPr>
          <w:rStyle w:val="CommentReference"/>
        </w:rPr>
        <w:commentReference w:id="291"/>
      </w:r>
      <w:r>
        <w:rPr>
          <w:rFonts w:ascii="Times New Roman" w:hAnsi="Times New Roman" w:cs="Times New Roman"/>
          <w:sz w:val="24"/>
          <w:szCs w:val="24"/>
        </w:rPr>
        <w:t xml:space="preserve"> could be a more permanent, effective way to mitigate the effects on bacteria </w:t>
      </w:r>
      <w:r w:rsidRPr="0008328D">
        <w:rPr>
          <w:rFonts w:ascii="Times New Roman" w:hAnsi="Times New Roman" w:cs="Times New Roman"/>
          <w:sz w:val="24"/>
          <w:szCs w:val="24"/>
        </w:rPr>
        <w:t>concentrations</w:t>
      </w:r>
      <w:r>
        <w:rPr>
          <w:rFonts w:ascii="Times New Roman" w:hAnsi="Times New Roman" w:cs="Times New Roman"/>
          <w:sz w:val="24"/>
          <w:szCs w:val="24"/>
        </w:rPr>
        <w:t>,</w:t>
      </w:r>
      <w:ins w:id="292" w:author="Benjamin Meyer" w:date="2021-02-14T20:05:00Z">
        <w:r>
          <w:rPr>
            <w:rFonts w:ascii="Times New Roman" w:hAnsi="Times New Roman" w:cs="Times New Roman"/>
            <w:sz w:val="24"/>
            <w:szCs w:val="24"/>
          </w:rPr>
          <w:t xml:space="preserve"> and could be the focus of future efforts and partnerships</w:t>
        </w:r>
      </w:ins>
      <w:r>
        <w:rPr>
          <w:rFonts w:ascii="Times New Roman" w:hAnsi="Times New Roman" w:cs="Times New Roman"/>
          <w:sz w:val="24"/>
          <w:szCs w:val="24"/>
        </w:rPr>
        <w:t>.</w:t>
      </w:r>
      <w:r w:rsidR="00F12A12">
        <w:rPr>
          <w:rFonts w:ascii="Times New Roman" w:hAnsi="Times New Roman" w:cs="Times New Roman"/>
          <w:sz w:val="24"/>
          <w:szCs w:val="24"/>
        </w:rPr>
        <w:t xml:space="preserve"> </w:t>
      </w:r>
    </w:p>
    <w:p w14:paraId="7C9BCB37" w14:textId="77777777" w:rsidR="00337954" w:rsidRDefault="00337954" w:rsidP="00337954">
      <w:pPr>
        <w:rPr>
          <w:rFonts w:ascii="Times New Roman" w:hAnsi="Times New Roman" w:cs="Times New Roman"/>
          <w:sz w:val="24"/>
          <w:szCs w:val="24"/>
        </w:rPr>
      </w:pPr>
    </w:p>
    <w:p w14:paraId="7FD00532" w14:textId="0FD5EC86"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Employing the full extent of all available management and environmental data from the lower Kenai River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PUF will be increasingly important in subsequent years, as weekly monitoring of bacteria concentrations move towards less frequent in-situ weekly sample collection (S. Apsens (ADEC), personal communication, 2020a).</w:t>
      </w:r>
      <w:r w:rsidR="00F12A12">
        <w:rPr>
          <w:rFonts w:ascii="Times New Roman" w:hAnsi="Times New Roman" w:cs="Times New Roman"/>
          <w:sz w:val="24"/>
          <w:szCs w:val="24"/>
        </w:rPr>
        <w:t xml:space="preserve"> </w:t>
      </w:r>
      <w:r>
        <w:rPr>
          <w:rFonts w:ascii="Times New Roman" w:hAnsi="Times New Roman" w:cs="Times New Roman"/>
          <w:sz w:val="24"/>
          <w:szCs w:val="24"/>
        </w:rPr>
        <w:t>An implementation of the Environmental Protection Agency's Virtual Beach Model (EPA, 2021c) is planned, and will be used to estimate in-river bacteria concentrations, supported by two to three in situ “spot checks” throughout the summer where physical samples are collected.</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Moving forward, it is recommended that the full extent of historical data be used to parameterize the Virtual Beach model, and that sufficient data continue to be collected in order to support it, and that the model is regularly evaluated using both in-season spot checks and comparison to </w:t>
      </w:r>
      <w:proofErr w:type="spellStart"/>
      <w:r>
        <w:rPr>
          <w:rFonts w:ascii="Times New Roman" w:hAnsi="Times New Roman" w:cs="Times New Roman"/>
          <w:sz w:val="24"/>
          <w:szCs w:val="24"/>
        </w:rPr>
        <w:t>hindcasted</w:t>
      </w:r>
      <w:proofErr w:type="spellEnd"/>
      <w:r>
        <w:rPr>
          <w:rFonts w:ascii="Times New Roman" w:hAnsi="Times New Roman" w:cs="Times New Roman"/>
          <w:sz w:val="24"/>
          <w:szCs w:val="24"/>
        </w:rPr>
        <w:t xml:space="preserve"> values.</w:t>
      </w:r>
    </w:p>
    <w:p w14:paraId="6430580C" w14:textId="454BF75D" w:rsidR="00337954" w:rsidRDefault="00337954" w:rsidP="00112AD3"/>
    <w:p w14:paraId="338F3BD6" w14:textId="38C02B43" w:rsidR="00337954" w:rsidRPr="00CE3874" w:rsidRDefault="00337954" w:rsidP="00337954">
      <w:pPr>
        <w:shd w:val="clear" w:color="auto" w:fill="FFFFFF" w:themeFill="background1"/>
        <w:rPr>
          <w:rFonts w:ascii="Times New Roman" w:hAnsi="Times New Roman" w:cs="Times New Roman"/>
          <w:sz w:val="24"/>
          <w:szCs w:val="24"/>
        </w:rPr>
      </w:pPr>
      <w:ins w:id="293" w:author="Benjamin Meyer" w:date="2021-02-14T19:57:00Z">
        <w:r>
          <w:rPr>
            <w:rFonts w:ascii="Times New Roman" w:hAnsi="Times New Roman" w:cs="Times New Roman"/>
            <w:sz w:val="24"/>
            <w:szCs w:val="24"/>
          </w:rPr>
          <w:t xml:space="preserve">Some evidence suggests that for this data set, thirty-day geometric means may be a more meaningful value to represent actual in-river conditions than individual sample values. </w:t>
        </w:r>
      </w:ins>
      <w:commentRangeStart w:id="294"/>
      <w:r>
        <w:rPr>
          <w:rFonts w:ascii="Times New Roman" w:hAnsi="Times New Roman" w:cs="Times New Roman"/>
          <w:sz w:val="24"/>
          <w:szCs w:val="24"/>
        </w:rPr>
        <w:t>Replicate grab samples of environmental media can be prone to inter-</w:t>
      </w:r>
      <w:r w:rsidRPr="00112AD3">
        <w:rPr>
          <w:rFonts w:ascii="Times New Roman" w:hAnsi="Times New Roman" w:cs="Times New Roman"/>
          <w:sz w:val="24"/>
          <w:szCs w:val="24"/>
        </w:rPr>
        <w:t xml:space="preserve"> </w:t>
      </w:r>
      <w:r>
        <w:rPr>
          <w:rFonts w:ascii="Times New Roman" w:hAnsi="Times New Roman" w:cs="Times New Roman"/>
          <w:sz w:val="24"/>
          <w:szCs w:val="24"/>
        </w:rPr>
        <w:t xml:space="preserve">sample variation (Royal Society of Chemistry, 2014). </w:t>
      </w:r>
      <w:commentRangeEnd w:id="294"/>
      <w:r>
        <w:rPr>
          <w:rStyle w:val="CommentReference"/>
        </w:rPr>
        <w:commentReference w:id="294"/>
      </w:r>
      <w:r>
        <w:rPr>
          <w:rFonts w:ascii="Times New Roman" w:hAnsi="Times New Roman" w:cs="Times New Roman"/>
          <w:sz w:val="24"/>
          <w:szCs w:val="24"/>
        </w:rPr>
        <w:t xml:space="preserve">In this report, difference among paired replicate samples averaged </w:t>
      </w:r>
      <w:r>
        <w:rPr>
          <w:rFonts w:ascii="Times New Roman" w:hAnsi="Times New Roman" w:cs="Times New Roman"/>
          <w:sz w:val="24"/>
          <w:szCs w:val="24"/>
        </w:rPr>
        <w:lastRenderedPageBreak/>
        <w:t>approximately 40% for enterococci and 24% for fecal coliform. Previous reports also indicate substantial variation among sample values within a relatively small time span. In 2013, at some sites on North and South Kenai Beach where samples exceeded thresholds, they did not do so when re-sampled twenty-four hours later (</w:t>
      </w:r>
      <w:proofErr w:type="spellStart"/>
      <w:r>
        <w:rPr>
          <w:rFonts w:ascii="Times New Roman" w:hAnsi="Times New Roman" w:cs="Times New Roman"/>
          <w:sz w:val="24"/>
          <w:szCs w:val="24"/>
        </w:rPr>
        <w:t>Guerron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Orejuela</w:t>
      </w:r>
      <w:proofErr w:type="spellEnd"/>
      <w:r>
        <w:rPr>
          <w:rFonts w:ascii="Times New Roman" w:hAnsi="Times New Roman" w:cs="Times New Roman"/>
          <w:sz w:val="24"/>
          <w:szCs w:val="24"/>
        </w:rPr>
        <w:t>, 2013). In 2018, North and South Kenai Beach sites were sampled at hourly intervals for one twenty-four hour cycle in July, and bacteria concentrations varied by an order of magnitude (</w:t>
      </w:r>
      <w:proofErr w:type="spellStart"/>
      <w:r>
        <w:rPr>
          <w:rFonts w:ascii="Times New Roman" w:hAnsi="Times New Roman" w:cs="Times New Roman"/>
          <w:sz w:val="24"/>
          <w:szCs w:val="24"/>
        </w:rPr>
        <w:t>Harings</w:t>
      </w:r>
      <w:proofErr w:type="spellEnd"/>
      <w:r>
        <w:rPr>
          <w:rFonts w:ascii="Times New Roman" w:hAnsi="Times New Roman" w:cs="Times New Roman"/>
          <w:sz w:val="24"/>
          <w:szCs w:val="24"/>
        </w:rPr>
        <w:t>, 2019). In contrast, criteria that instead assess thirty-day rolling geometric mean values are less prone to short-term variations and thus more likely to represent actual in-river conditions.</w:t>
      </w:r>
      <w:r w:rsidR="00F12A12">
        <w:rPr>
          <w:rFonts w:ascii="Times New Roman" w:hAnsi="Times New Roman" w:cs="Times New Roman"/>
          <w:sz w:val="24"/>
          <w:szCs w:val="24"/>
        </w:rPr>
        <w:t xml:space="preserve"> </w:t>
      </w:r>
      <w:r>
        <w:rPr>
          <w:rFonts w:ascii="Times New Roman" w:hAnsi="Times New Roman" w:cs="Times New Roman"/>
          <w:sz w:val="24"/>
          <w:szCs w:val="24"/>
        </w:rPr>
        <w:t>It is recommended that water quality criteria employing these standards for individual samples do so in the context of mean replicate variation, and be compared to standards that employ rolling geometric means.</w:t>
      </w:r>
    </w:p>
    <w:p w14:paraId="3ED7FF7B" w14:textId="1C3CF6D7" w:rsidR="00337954" w:rsidRDefault="00337954" w:rsidP="00CB7A96">
      <w:pPr>
        <w:shd w:val="clear" w:color="auto" w:fill="FFFFFF" w:themeFill="background1"/>
        <w:rPr>
          <w:rFonts w:ascii="Times New Roman" w:hAnsi="Times New Roman" w:cs="Times New Roman"/>
          <w:sz w:val="24"/>
          <w:szCs w:val="24"/>
        </w:rPr>
      </w:pPr>
    </w:p>
    <w:p w14:paraId="1A4263AB" w14:textId="793BB373" w:rsidR="000E08E2" w:rsidRPr="00BE57F3" w:rsidRDefault="005C1B06" w:rsidP="001703EF">
      <w:pPr>
        <w:rPr>
          <w:rFonts w:ascii="Times New Roman" w:hAnsi="Times New Roman" w:cs="Times New Roman"/>
          <w:sz w:val="24"/>
          <w:szCs w:val="24"/>
        </w:rPr>
      </w:pPr>
      <w:r>
        <w:rPr>
          <w:rFonts w:ascii="Times New Roman" w:hAnsi="Times New Roman" w:cs="Times New Roman"/>
          <w:sz w:val="24"/>
          <w:szCs w:val="24"/>
        </w:rPr>
        <w:t>Finally</w:t>
      </w:r>
      <w:r w:rsidR="001A4ACC">
        <w:rPr>
          <w:rFonts w:ascii="Times New Roman" w:hAnsi="Times New Roman" w:cs="Times New Roman"/>
          <w:sz w:val="24"/>
          <w:szCs w:val="24"/>
        </w:rPr>
        <w:t xml:space="preserve">, </w:t>
      </w:r>
      <w:r w:rsidR="005E2E6F">
        <w:rPr>
          <w:rFonts w:ascii="Times New Roman" w:hAnsi="Times New Roman" w:cs="Times New Roman"/>
          <w:sz w:val="24"/>
          <w:szCs w:val="24"/>
        </w:rPr>
        <w:t>continuing</w:t>
      </w:r>
      <w:r w:rsidR="001A4ACC">
        <w:rPr>
          <w:rFonts w:ascii="Times New Roman" w:hAnsi="Times New Roman" w:cs="Times New Roman"/>
          <w:sz w:val="24"/>
          <w:szCs w:val="24"/>
        </w:rPr>
        <w:t xml:space="preserve"> open communication with local stakeholders will remain a critical</w:t>
      </w:r>
      <w:r>
        <w:rPr>
          <w:rFonts w:ascii="Times New Roman" w:hAnsi="Times New Roman" w:cs="Times New Roman"/>
          <w:sz w:val="24"/>
          <w:szCs w:val="24"/>
        </w:rPr>
        <w:t xml:space="preserve"> component of successful and meaningful bacteria monitoring</w:t>
      </w:r>
      <w:r w:rsidR="001A4ACC">
        <w:rPr>
          <w:rFonts w:ascii="Times New Roman" w:hAnsi="Times New Roman" w:cs="Times New Roman"/>
          <w:sz w:val="24"/>
          <w:szCs w:val="24"/>
        </w:rPr>
        <w:t>.</w:t>
      </w:r>
      <w:r w:rsidR="00FB2497">
        <w:rPr>
          <w:rFonts w:ascii="Times New Roman" w:hAnsi="Times New Roman" w:cs="Times New Roman"/>
          <w:sz w:val="24"/>
          <w:szCs w:val="24"/>
        </w:rPr>
        <w:t xml:space="preserve"> Emails </w:t>
      </w:r>
      <w:r>
        <w:rPr>
          <w:rFonts w:ascii="Times New Roman" w:hAnsi="Times New Roman" w:cs="Times New Roman"/>
          <w:sz w:val="24"/>
          <w:szCs w:val="24"/>
        </w:rPr>
        <w:t xml:space="preserve">to stakeholders </w:t>
      </w:r>
      <w:r w:rsidR="00FB2497">
        <w:rPr>
          <w:rFonts w:ascii="Times New Roman" w:hAnsi="Times New Roman" w:cs="Times New Roman"/>
          <w:sz w:val="24"/>
          <w:szCs w:val="24"/>
        </w:rPr>
        <w:t xml:space="preserve">summarizing weekly sampling results have shown to be effective for conveying data in a transparent manner. Public education and outreach events have also been proven effective, and should continue during future monitoring seasons. Public advisories have </w:t>
      </w:r>
      <w:commentRangeStart w:id="295"/>
      <w:r w:rsidR="00FB2497">
        <w:rPr>
          <w:rFonts w:ascii="Times New Roman" w:hAnsi="Times New Roman" w:cs="Times New Roman"/>
          <w:sz w:val="24"/>
          <w:szCs w:val="24"/>
        </w:rPr>
        <w:t>reache</w:t>
      </w:r>
      <w:r w:rsidR="0092074E">
        <w:rPr>
          <w:rFonts w:ascii="Times New Roman" w:hAnsi="Times New Roman" w:cs="Times New Roman"/>
          <w:sz w:val="24"/>
          <w:szCs w:val="24"/>
        </w:rPr>
        <w:t xml:space="preserve">d </w:t>
      </w:r>
      <w:ins w:id="296" w:author="Benjamin Meyer" w:date="2021-02-05T14:13:00Z">
        <w:r w:rsidR="003369F3">
          <w:rPr>
            <w:rFonts w:ascii="Times New Roman" w:hAnsi="Times New Roman" w:cs="Times New Roman"/>
            <w:sz w:val="24"/>
            <w:szCs w:val="24"/>
          </w:rPr>
          <w:t xml:space="preserve">a broad audience </w:t>
        </w:r>
      </w:ins>
      <w:del w:id="297" w:author="Benjamin Meyer" w:date="2021-02-05T14:13:00Z">
        <w:r w:rsidR="0092074E" w:rsidDel="003369F3">
          <w:rPr>
            <w:rFonts w:ascii="Times New Roman" w:hAnsi="Times New Roman" w:cs="Times New Roman"/>
            <w:sz w:val="24"/>
            <w:szCs w:val="24"/>
          </w:rPr>
          <w:delText xml:space="preserve">thousands </w:delText>
        </w:r>
      </w:del>
      <w:commentRangeEnd w:id="295"/>
      <w:r w:rsidR="001E2A7A">
        <w:rPr>
          <w:rStyle w:val="CommentReference"/>
        </w:rPr>
        <w:commentReference w:id="295"/>
      </w:r>
      <w:r w:rsidR="0092074E">
        <w:rPr>
          <w:rFonts w:ascii="Times New Roman" w:hAnsi="Times New Roman" w:cs="Times New Roman"/>
          <w:sz w:val="24"/>
          <w:szCs w:val="24"/>
        </w:rPr>
        <w:t>of radio listeners and Facebook viewers.</w:t>
      </w:r>
      <w:r w:rsidR="00F12A12">
        <w:rPr>
          <w:rFonts w:ascii="Times New Roman" w:hAnsi="Times New Roman" w:cs="Times New Roman"/>
          <w:sz w:val="24"/>
          <w:szCs w:val="24"/>
        </w:rPr>
        <w:t xml:space="preserve"> </w:t>
      </w:r>
      <w:r w:rsidR="005751C3">
        <w:rPr>
          <w:rFonts w:ascii="Times New Roman" w:hAnsi="Times New Roman" w:cs="Times New Roman"/>
          <w:sz w:val="24"/>
          <w:szCs w:val="24"/>
        </w:rPr>
        <w:t>Going forward, it is</w:t>
      </w:r>
      <w:r w:rsidR="00FB2497">
        <w:rPr>
          <w:rFonts w:ascii="Times New Roman" w:hAnsi="Times New Roman" w:cs="Times New Roman"/>
          <w:sz w:val="24"/>
          <w:szCs w:val="24"/>
        </w:rPr>
        <w:t xml:space="preserve"> recommended that </w:t>
      </w:r>
      <w:r w:rsidR="001E2A7A">
        <w:rPr>
          <w:rFonts w:ascii="Times New Roman" w:hAnsi="Times New Roman" w:cs="Times New Roman"/>
          <w:sz w:val="24"/>
          <w:szCs w:val="24"/>
        </w:rPr>
        <w:t xml:space="preserve">the communication </w:t>
      </w:r>
      <w:r w:rsidR="0008328D">
        <w:rPr>
          <w:rFonts w:ascii="Times New Roman" w:hAnsi="Times New Roman" w:cs="Times New Roman"/>
          <w:sz w:val="24"/>
          <w:szCs w:val="24"/>
        </w:rPr>
        <w:t>protocol is</w:t>
      </w:r>
      <w:r w:rsidR="00FB2497">
        <w:rPr>
          <w:rFonts w:ascii="Times New Roman" w:hAnsi="Times New Roman" w:cs="Times New Roman"/>
          <w:sz w:val="24"/>
          <w:szCs w:val="24"/>
        </w:rPr>
        <w:t xml:space="preserve"> </w:t>
      </w:r>
      <w:r w:rsidR="005B188D">
        <w:rPr>
          <w:rFonts w:ascii="Times New Roman" w:hAnsi="Times New Roman" w:cs="Times New Roman"/>
          <w:sz w:val="24"/>
          <w:szCs w:val="24"/>
        </w:rPr>
        <w:t>annually reviewed</w:t>
      </w:r>
      <w:r w:rsidR="00FB2497">
        <w:rPr>
          <w:rFonts w:ascii="Times New Roman" w:hAnsi="Times New Roman" w:cs="Times New Roman"/>
          <w:sz w:val="24"/>
          <w:szCs w:val="24"/>
        </w:rPr>
        <w:t xml:space="preserve"> to </w:t>
      </w:r>
      <w:r w:rsidR="005B188D">
        <w:rPr>
          <w:rFonts w:ascii="Times New Roman" w:hAnsi="Times New Roman" w:cs="Times New Roman"/>
          <w:sz w:val="24"/>
          <w:szCs w:val="24"/>
        </w:rPr>
        <w:t>maintain</w:t>
      </w:r>
      <w:r w:rsidR="00FB2497">
        <w:rPr>
          <w:rFonts w:ascii="Times New Roman" w:hAnsi="Times New Roman" w:cs="Times New Roman"/>
          <w:sz w:val="24"/>
          <w:szCs w:val="24"/>
        </w:rPr>
        <w:t xml:space="preserve"> consistency in when advisories are issued and subsequently removed after two weeks of </w:t>
      </w:r>
      <w:r>
        <w:rPr>
          <w:rFonts w:ascii="Times New Roman" w:hAnsi="Times New Roman" w:cs="Times New Roman"/>
          <w:sz w:val="24"/>
          <w:szCs w:val="24"/>
        </w:rPr>
        <w:t xml:space="preserve">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threshold</w:t>
      </w:r>
      <w:r w:rsidR="005B188D">
        <w:rPr>
          <w:rFonts w:ascii="Times New Roman" w:hAnsi="Times New Roman" w:cs="Times New Roman"/>
          <w:sz w:val="24"/>
          <w:szCs w:val="24"/>
        </w:rPr>
        <w:t xml:space="preserve"> (</w:t>
      </w:r>
      <w:r w:rsidR="005751C3">
        <w:rPr>
          <w:rFonts w:ascii="Times New Roman" w:hAnsi="Times New Roman" w:cs="Times New Roman"/>
          <w:sz w:val="24"/>
          <w:szCs w:val="24"/>
        </w:rPr>
        <w:t xml:space="preserve">Figure 3 in </w:t>
      </w:r>
      <w:r w:rsidR="005B188D">
        <w:rPr>
          <w:rFonts w:ascii="Times New Roman" w:hAnsi="Times New Roman" w:cs="Times New Roman"/>
          <w:sz w:val="24"/>
          <w:szCs w:val="24"/>
        </w:rPr>
        <w:t>ADEC</w:t>
      </w:r>
      <w:r w:rsidR="005751C3">
        <w:rPr>
          <w:rFonts w:ascii="Times New Roman" w:hAnsi="Times New Roman" w:cs="Times New Roman"/>
          <w:sz w:val="24"/>
          <w:szCs w:val="24"/>
        </w:rPr>
        <w:t xml:space="preserve">, </w:t>
      </w:r>
      <w:r w:rsidR="005B188D">
        <w:rPr>
          <w:rFonts w:ascii="Times New Roman" w:hAnsi="Times New Roman" w:cs="Times New Roman"/>
          <w:sz w:val="24"/>
          <w:szCs w:val="24"/>
        </w:rPr>
        <w:t>2020</w:t>
      </w:r>
      <w:r w:rsidR="005751C3">
        <w:rPr>
          <w:rFonts w:ascii="Times New Roman" w:hAnsi="Times New Roman" w:cs="Times New Roman"/>
          <w:sz w:val="24"/>
          <w:szCs w:val="24"/>
        </w:rPr>
        <w:t>b)</w:t>
      </w:r>
      <w:r>
        <w:rPr>
          <w:rFonts w:ascii="Times New Roman" w:hAnsi="Times New Roman" w:cs="Times New Roman"/>
          <w:sz w:val="24"/>
          <w:szCs w:val="24"/>
        </w:rPr>
        <w:t>.</w:t>
      </w:r>
      <w:r w:rsidR="0017552A">
        <w:rPr>
          <w:rFonts w:ascii="Times New Roman" w:hAnsi="Times New Roman" w:cs="Times New Roman"/>
          <w:sz w:val="24"/>
          <w:szCs w:val="24"/>
        </w:rPr>
        <w:t xml:space="preserve"> </w:t>
      </w:r>
    </w:p>
    <w:p w14:paraId="61318789" w14:textId="564ECFF2" w:rsidR="00C47B5E" w:rsidRPr="00BE57F3" w:rsidRDefault="00C47B5E" w:rsidP="00C47B5E">
      <w:pPr>
        <w:pStyle w:val="Heading3"/>
        <w:rPr>
          <w:rFonts w:ascii="Times New Roman" w:hAnsi="Times New Roman" w:cs="Times New Roman"/>
          <w:bCs/>
          <w:color w:val="auto"/>
          <w:sz w:val="24"/>
          <w:szCs w:val="24"/>
        </w:rPr>
      </w:pPr>
      <w:bookmarkStart w:id="298" w:name="_Toc64228876"/>
      <w:r w:rsidRPr="00BE57F3">
        <w:rPr>
          <w:rFonts w:ascii="Times New Roman" w:hAnsi="Times New Roman" w:cs="Times New Roman"/>
          <w:bCs/>
          <w:color w:val="2E74B5" w:themeColor="accent1" w:themeShade="BF"/>
        </w:rPr>
        <w:t>2019</w:t>
      </w:r>
      <w:r w:rsidR="009D7EB1">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xml:space="preserve"> Microbial source tracking</w:t>
      </w:r>
      <w:r w:rsidR="002055F5">
        <w:rPr>
          <w:rFonts w:ascii="Times New Roman" w:hAnsi="Times New Roman" w:cs="Times New Roman"/>
          <w:bCs/>
          <w:color w:val="2E74B5" w:themeColor="accent1" w:themeShade="BF"/>
        </w:rPr>
        <w:t xml:space="preserve"> (MST)</w:t>
      </w:r>
      <w:bookmarkEnd w:id="298"/>
    </w:p>
    <w:p w14:paraId="44298975" w14:textId="321079D2" w:rsidR="00CB63F8" w:rsidRPr="00BE57F3" w:rsidRDefault="005E2E6F" w:rsidP="00D210BA">
      <w:pPr>
        <w:rPr>
          <w:rFonts w:ascii="Times New Roman" w:hAnsi="Times New Roman" w:cs="Times New Roman"/>
          <w:sz w:val="24"/>
          <w:szCs w:val="24"/>
        </w:rPr>
      </w:pPr>
      <w:r>
        <w:rPr>
          <w:rFonts w:ascii="Times New Roman" w:hAnsi="Times New Roman" w:cs="Times New Roman"/>
          <w:sz w:val="24"/>
          <w:szCs w:val="24"/>
        </w:rPr>
        <w:t>L</w:t>
      </w:r>
      <w:r w:rsidR="00902281" w:rsidRPr="00BE57F3">
        <w:rPr>
          <w:rFonts w:ascii="Times New Roman" w:hAnsi="Times New Roman" w:cs="Times New Roman"/>
          <w:sz w:val="24"/>
          <w:szCs w:val="24"/>
        </w:rPr>
        <w:t xml:space="preserve">imited </w:t>
      </w:r>
      <w:r w:rsidR="00197D4D">
        <w:rPr>
          <w:rFonts w:ascii="Times New Roman" w:hAnsi="Times New Roman" w:cs="Times New Roman"/>
          <w:sz w:val="24"/>
          <w:szCs w:val="24"/>
        </w:rPr>
        <w:t>MST</w:t>
      </w:r>
      <w:r>
        <w:rPr>
          <w:rFonts w:ascii="Times New Roman" w:hAnsi="Times New Roman" w:cs="Times New Roman"/>
          <w:sz w:val="24"/>
          <w:szCs w:val="24"/>
        </w:rPr>
        <w:t xml:space="preserve"> data had</w:t>
      </w:r>
      <w:r w:rsidR="00902281" w:rsidRPr="00BE57F3">
        <w:rPr>
          <w:rFonts w:ascii="Times New Roman" w:hAnsi="Times New Roman" w:cs="Times New Roman"/>
          <w:sz w:val="24"/>
          <w:szCs w:val="24"/>
        </w:rPr>
        <w:t xml:space="preserve"> been gathere</w:t>
      </w:r>
      <w:r w:rsidR="009D76CD" w:rsidRPr="00BE57F3">
        <w:rPr>
          <w:rFonts w:ascii="Times New Roman" w:hAnsi="Times New Roman" w:cs="Times New Roman"/>
          <w:sz w:val="24"/>
          <w:szCs w:val="24"/>
        </w:rPr>
        <w:t>d</w:t>
      </w:r>
      <w:r w:rsidR="005C1B06">
        <w:rPr>
          <w:rFonts w:ascii="Times New Roman" w:hAnsi="Times New Roman" w:cs="Times New Roman"/>
          <w:sz w:val="24"/>
          <w:szCs w:val="24"/>
        </w:rPr>
        <w:t xml:space="preserve"> during previous Kenai bacteria monitoring events</w:t>
      </w:r>
      <w:r>
        <w:rPr>
          <w:rFonts w:ascii="Times New Roman" w:hAnsi="Times New Roman" w:cs="Times New Roman"/>
          <w:sz w:val="24"/>
          <w:szCs w:val="24"/>
        </w:rPr>
        <w:t xml:space="preserve"> prior to 2019 - 2020</w:t>
      </w:r>
      <w:r w:rsidR="009D76CD" w:rsidRPr="00BE57F3">
        <w:rPr>
          <w:rFonts w:ascii="Times New Roman" w:hAnsi="Times New Roman" w:cs="Times New Roman"/>
          <w:sz w:val="24"/>
          <w:szCs w:val="24"/>
        </w:rPr>
        <w:t xml:space="preserve">. </w:t>
      </w:r>
      <w:r w:rsidR="00CB63F8" w:rsidRPr="00BE57F3">
        <w:rPr>
          <w:rFonts w:ascii="Times New Roman" w:hAnsi="Times New Roman" w:cs="Times New Roman"/>
          <w:sz w:val="24"/>
          <w:szCs w:val="24"/>
        </w:rPr>
        <w:t>Historically, sample analysis for MST was conducted in 2011 and</w:t>
      </w:r>
      <w:r w:rsidR="009D05F6">
        <w:rPr>
          <w:rFonts w:ascii="Times New Roman" w:hAnsi="Times New Roman" w:cs="Times New Roman"/>
          <w:sz w:val="24"/>
          <w:szCs w:val="24"/>
        </w:rPr>
        <w:t xml:space="preserve"> 2014; results can be found at the </w:t>
      </w:r>
      <w:hyperlink r:id="rId39" w:history="1">
        <w:r w:rsidR="009D05F6" w:rsidRPr="005B1835">
          <w:rPr>
            <w:rStyle w:val="Hyperlink"/>
            <w:rFonts w:ascii="Times New Roman" w:hAnsi="Times New Roman" w:cs="Times New Roman"/>
            <w:sz w:val="24"/>
            <w:szCs w:val="24"/>
          </w:rPr>
          <w:t xml:space="preserve">ADEC Beaches </w:t>
        </w:r>
        <w:r w:rsidR="005B1835" w:rsidRPr="005B1835">
          <w:rPr>
            <w:rStyle w:val="Hyperlink"/>
            <w:rFonts w:ascii="Times New Roman" w:hAnsi="Times New Roman" w:cs="Times New Roman"/>
            <w:sz w:val="24"/>
            <w:szCs w:val="24"/>
          </w:rPr>
          <w:t xml:space="preserve">Program </w:t>
        </w:r>
        <w:r w:rsidR="009D05F6" w:rsidRPr="005B1835">
          <w:rPr>
            <w:rStyle w:val="Hyperlink"/>
            <w:rFonts w:ascii="Times New Roman" w:hAnsi="Times New Roman" w:cs="Times New Roman"/>
            <w:sz w:val="24"/>
            <w:szCs w:val="24"/>
          </w:rPr>
          <w:t>webpage</w:t>
        </w:r>
      </w:hyperlink>
      <w:r w:rsidR="009D05F6">
        <w:rPr>
          <w:rFonts w:ascii="Times New Roman" w:hAnsi="Times New Roman" w:cs="Times New Roman"/>
          <w:sz w:val="24"/>
          <w:szCs w:val="24"/>
        </w:rPr>
        <w:t xml:space="preserve"> (ADEC</w:t>
      </w:r>
      <w:r w:rsidR="005B1835">
        <w:rPr>
          <w:rFonts w:ascii="Times New Roman" w:hAnsi="Times New Roman" w:cs="Times New Roman"/>
          <w:sz w:val="24"/>
          <w:szCs w:val="24"/>
        </w:rPr>
        <w:t>, 2021).</w:t>
      </w:r>
      <w:r w:rsidR="005F7D16" w:rsidRPr="00BE57F3">
        <w:rPr>
          <w:rFonts w:ascii="Times New Roman" w:hAnsi="Times New Roman" w:cs="Times New Roman"/>
          <w:sz w:val="24"/>
          <w:szCs w:val="24"/>
        </w:rPr>
        <w:t xml:space="preserve"> </w:t>
      </w:r>
      <w:commentRangeStart w:id="299"/>
      <w:commentRangeStart w:id="300"/>
      <w:commentRangeStart w:id="301"/>
      <w:r w:rsidR="0085409F">
        <w:fldChar w:fldCharType="begin"/>
      </w:r>
      <w:r w:rsidR="0085409F">
        <w:instrText xml:space="preserve"> HYPERLINK "https://dec.alaska.gov/water/water-quality/beach-program/" </w:instrText>
      </w:r>
      <w:r w:rsidR="0085409F">
        <w:fldChar w:fldCharType="separate"/>
      </w:r>
      <w:r w:rsidR="005F7D16" w:rsidRPr="00BE57F3">
        <w:rPr>
          <w:rStyle w:val="Hyperlink"/>
          <w:rFonts w:ascii="Times New Roman" w:hAnsi="Times New Roman" w:cs="Times New Roman"/>
          <w:sz w:val="24"/>
          <w:szCs w:val="24"/>
        </w:rPr>
        <w:t>/</w:t>
      </w:r>
      <w:r w:rsidR="0085409F">
        <w:rPr>
          <w:rStyle w:val="Hyperlink"/>
          <w:rFonts w:ascii="Times New Roman" w:hAnsi="Times New Roman" w:cs="Times New Roman"/>
          <w:sz w:val="24"/>
          <w:szCs w:val="24"/>
        </w:rPr>
        <w:fldChar w:fldCharType="end"/>
      </w:r>
      <w:commentRangeEnd w:id="299"/>
      <w:r>
        <w:rPr>
          <w:rStyle w:val="CommentReference"/>
        </w:rPr>
        <w:commentReference w:id="299"/>
      </w:r>
      <w:commentRangeEnd w:id="300"/>
      <w:r w:rsidR="001E2A7A">
        <w:rPr>
          <w:rStyle w:val="CommentReference"/>
        </w:rPr>
        <w:commentReference w:id="300"/>
      </w:r>
      <w:commentRangeEnd w:id="301"/>
      <w:r w:rsidR="005B1835">
        <w:rPr>
          <w:rStyle w:val="CommentReference"/>
        </w:rPr>
        <w:commentReference w:id="301"/>
      </w:r>
      <w:r w:rsidR="005F7D16" w:rsidRPr="00BE57F3">
        <w:rPr>
          <w:rFonts w:ascii="Times New Roman" w:hAnsi="Times New Roman" w:cs="Times New Roman"/>
          <w:sz w:val="24"/>
          <w:szCs w:val="24"/>
        </w:rPr>
        <w:t xml:space="preserve">. </w:t>
      </w:r>
    </w:p>
    <w:p w14:paraId="088B1C8F" w14:textId="77777777" w:rsidR="00CB63F8" w:rsidRPr="00BE57F3" w:rsidRDefault="00CB63F8" w:rsidP="00D210BA">
      <w:pPr>
        <w:rPr>
          <w:rFonts w:ascii="Times New Roman" w:hAnsi="Times New Roman" w:cs="Times New Roman"/>
          <w:sz w:val="24"/>
          <w:szCs w:val="24"/>
        </w:rPr>
      </w:pPr>
    </w:p>
    <w:p w14:paraId="12B55326" w14:textId="581618F2" w:rsidR="008E0C0F" w:rsidRDefault="00F63E30" w:rsidP="00745B9B">
      <w:pPr>
        <w:rPr>
          <w:rFonts w:ascii="Times New Roman" w:hAnsi="Times New Roman" w:cs="Times New Roman"/>
          <w:sz w:val="24"/>
          <w:szCs w:val="24"/>
        </w:rPr>
      </w:pPr>
      <w:r>
        <w:rPr>
          <w:rFonts w:ascii="Times New Roman" w:hAnsi="Times New Roman" w:cs="Times New Roman"/>
          <w:sz w:val="24"/>
          <w:szCs w:val="24"/>
        </w:rPr>
        <w:t>MST samples analyzed from the 2019</w:t>
      </w:r>
      <w:r w:rsidR="005A693E">
        <w:rPr>
          <w:rFonts w:ascii="Times New Roman" w:hAnsi="Times New Roman" w:cs="Times New Roman"/>
          <w:sz w:val="24"/>
          <w:szCs w:val="24"/>
        </w:rPr>
        <w:t xml:space="preserve"> - 2020</w:t>
      </w:r>
      <w:r>
        <w:rPr>
          <w:rFonts w:ascii="Times New Roman" w:hAnsi="Times New Roman" w:cs="Times New Roman"/>
          <w:sz w:val="24"/>
          <w:szCs w:val="24"/>
        </w:rPr>
        <w:t xml:space="preserve"> sampling events</w:t>
      </w:r>
      <w:r w:rsidR="005C1B06">
        <w:rPr>
          <w:rFonts w:ascii="Times New Roman" w:hAnsi="Times New Roman" w:cs="Times New Roman"/>
          <w:sz w:val="24"/>
          <w:szCs w:val="24"/>
        </w:rPr>
        <w:t xml:space="preserve"> reported g</w:t>
      </w:r>
      <w:r w:rsidR="009D76CD" w:rsidRPr="00BE57F3">
        <w:rPr>
          <w:rFonts w:ascii="Times New Roman" w:hAnsi="Times New Roman" w:cs="Times New Roman"/>
          <w:sz w:val="24"/>
          <w:szCs w:val="24"/>
        </w:rPr>
        <w:t xml:space="preserve">ull </w:t>
      </w:r>
      <w:r w:rsidR="00A47243">
        <w:rPr>
          <w:rFonts w:ascii="Times New Roman" w:hAnsi="Times New Roman" w:cs="Times New Roman"/>
          <w:sz w:val="24"/>
          <w:szCs w:val="24"/>
        </w:rPr>
        <w:t>host markers</w:t>
      </w:r>
      <w:r w:rsidR="00A47243" w:rsidRPr="00BE57F3">
        <w:rPr>
          <w:rFonts w:ascii="Times New Roman" w:hAnsi="Times New Roman" w:cs="Times New Roman"/>
          <w:sz w:val="24"/>
          <w:szCs w:val="24"/>
        </w:rPr>
        <w:t xml:space="preserve"> </w:t>
      </w:r>
      <w:r>
        <w:rPr>
          <w:rFonts w:ascii="Times New Roman" w:hAnsi="Times New Roman" w:cs="Times New Roman"/>
          <w:sz w:val="24"/>
          <w:szCs w:val="24"/>
        </w:rPr>
        <w:t xml:space="preserve">at </w:t>
      </w:r>
      <w:r w:rsidR="009D76CD" w:rsidRPr="00BE57F3">
        <w:rPr>
          <w:rFonts w:ascii="Times New Roman" w:hAnsi="Times New Roman" w:cs="Times New Roman"/>
          <w:sz w:val="24"/>
          <w:szCs w:val="24"/>
        </w:rPr>
        <w:t xml:space="preserve">all five </w:t>
      </w:r>
      <w:r>
        <w:rPr>
          <w:rFonts w:ascii="Times New Roman" w:hAnsi="Times New Roman" w:cs="Times New Roman"/>
          <w:sz w:val="24"/>
          <w:szCs w:val="24"/>
        </w:rPr>
        <w:t xml:space="preserve">sampling </w:t>
      </w:r>
      <w:r w:rsidR="009D76CD" w:rsidRPr="00BE57F3">
        <w:rPr>
          <w:rFonts w:ascii="Times New Roman" w:hAnsi="Times New Roman" w:cs="Times New Roman"/>
          <w:sz w:val="24"/>
          <w:szCs w:val="24"/>
        </w:rPr>
        <w:t>sites</w:t>
      </w:r>
      <w:r w:rsidR="001C2991" w:rsidRPr="00BE57F3">
        <w:rPr>
          <w:rFonts w:ascii="Times New Roman" w:hAnsi="Times New Roman" w:cs="Times New Roman"/>
          <w:sz w:val="24"/>
          <w:szCs w:val="24"/>
        </w:rPr>
        <w:t xml:space="preserve">. </w:t>
      </w:r>
      <w:r w:rsidR="005A693E">
        <w:rPr>
          <w:rFonts w:ascii="Times New Roman" w:hAnsi="Times New Roman" w:cs="Times New Roman"/>
          <w:sz w:val="24"/>
          <w:szCs w:val="24"/>
        </w:rPr>
        <w:t>Among both years, t</w:t>
      </w:r>
      <w:r>
        <w:rPr>
          <w:rFonts w:ascii="Times New Roman" w:hAnsi="Times New Roman" w:cs="Times New Roman"/>
          <w:sz w:val="24"/>
          <w:szCs w:val="24"/>
        </w:rPr>
        <w:t xml:space="preserve">he highest concentration of marker copies associated with gull fecal matter were detected at both </w:t>
      </w:r>
      <w:r w:rsidR="005A693E">
        <w:rPr>
          <w:rFonts w:ascii="Times New Roman" w:hAnsi="Times New Roman" w:cs="Times New Roman"/>
          <w:sz w:val="24"/>
          <w:szCs w:val="24"/>
        </w:rPr>
        <w:t>Nort</w:t>
      </w:r>
      <w:r w:rsidR="002055F5">
        <w:rPr>
          <w:rFonts w:ascii="Times New Roman" w:hAnsi="Times New Roman" w:cs="Times New Roman"/>
          <w:sz w:val="24"/>
          <w:szCs w:val="24"/>
        </w:rPr>
        <w:t xml:space="preserve">h and South Kenai beach sites. </w:t>
      </w:r>
      <w:r w:rsidR="00A8595E">
        <w:rPr>
          <w:rFonts w:ascii="Times New Roman" w:hAnsi="Times New Roman" w:cs="Times New Roman"/>
          <w:sz w:val="24"/>
          <w:szCs w:val="24"/>
        </w:rPr>
        <w:t>This is</w:t>
      </w:r>
      <w:r>
        <w:rPr>
          <w:rFonts w:ascii="Times New Roman" w:hAnsi="Times New Roman" w:cs="Times New Roman"/>
          <w:sz w:val="24"/>
          <w:szCs w:val="24"/>
        </w:rPr>
        <w:t xml:space="preserve"> likely due to the increase in the number of carcasses (and the</w:t>
      </w:r>
      <w:r w:rsidR="005A693E">
        <w:rPr>
          <w:rFonts w:ascii="Times New Roman" w:hAnsi="Times New Roman" w:cs="Times New Roman"/>
          <w:sz w:val="24"/>
          <w:szCs w:val="24"/>
        </w:rPr>
        <w:t xml:space="preserve">refore gulls) along the beaches during the personal use </w:t>
      </w:r>
      <w:proofErr w:type="spellStart"/>
      <w:r w:rsidR="005A693E">
        <w:rPr>
          <w:rFonts w:ascii="Times New Roman" w:hAnsi="Times New Roman" w:cs="Times New Roman"/>
          <w:sz w:val="24"/>
          <w:szCs w:val="24"/>
        </w:rPr>
        <w:t>dipnet</w:t>
      </w:r>
      <w:proofErr w:type="spellEnd"/>
      <w:r w:rsidR="005A693E">
        <w:rPr>
          <w:rFonts w:ascii="Times New Roman" w:hAnsi="Times New Roman" w:cs="Times New Roman"/>
          <w:sz w:val="24"/>
          <w:szCs w:val="24"/>
        </w:rPr>
        <w:t xml:space="preserve"> fishery</w:t>
      </w:r>
      <w:r w:rsidR="002055F5">
        <w:rPr>
          <w:rFonts w:ascii="Times New Roman" w:hAnsi="Times New Roman" w:cs="Times New Roman"/>
          <w:sz w:val="24"/>
          <w:szCs w:val="24"/>
        </w:rPr>
        <w:t xml:space="preserve">. </w:t>
      </w:r>
      <w:r w:rsidR="00A8595E">
        <w:rPr>
          <w:rFonts w:ascii="Times New Roman" w:hAnsi="Times New Roman" w:cs="Times New Roman"/>
          <w:sz w:val="24"/>
          <w:szCs w:val="24"/>
        </w:rPr>
        <w:t xml:space="preserve">For June </w:t>
      </w:r>
      <w:r w:rsidR="008E0C0F">
        <w:rPr>
          <w:rFonts w:ascii="Times New Roman" w:hAnsi="Times New Roman" w:cs="Times New Roman"/>
          <w:sz w:val="24"/>
          <w:szCs w:val="24"/>
        </w:rPr>
        <w:t>2020</w:t>
      </w:r>
      <w:r w:rsidR="00A8595E">
        <w:rPr>
          <w:rFonts w:ascii="Times New Roman" w:hAnsi="Times New Roman" w:cs="Times New Roman"/>
          <w:sz w:val="24"/>
          <w:szCs w:val="24"/>
        </w:rPr>
        <w:t xml:space="preserve"> MST sampling</w:t>
      </w:r>
      <w:r w:rsidR="008E0C0F">
        <w:rPr>
          <w:rFonts w:ascii="Times New Roman" w:hAnsi="Times New Roman" w:cs="Times New Roman"/>
          <w:sz w:val="24"/>
          <w:szCs w:val="24"/>
        </w:rPr>
        <w:t>, both Kenai gull rookery sampling si</w:t>
      </w:r>
      <w:r w:rsidR="00745B9B">
        <w:rPr>
          <w:rFonts w:ascii="Times New Roman" w:hAnsi="Times New Roman" w:cs="Times New Roman"/>
          <w:sz w:val="24"/>
          <w:szCs w:val="24"/>
        </w:rPr>
        <w:t>tes displayed higher levels of g</w:t>
      </w:r>
      <w:r w:rsidR="008E0C0F">
        <w:rPr>
          <w:rFonts w:ascii="Times New Roman" w:hAnsi="Times New Roman" w:cs="Times New Roman"/>
          <w:sz w:val="24"/>
          <w:szCs w:val="24"/>
        </w:rPr>
        <w:t xml:space="preserve">ull feces than any other site, likely due to their proximity to the rookery itself. </w:t>
      </w:r>
      <w:r w:rsidR="00A8595E">
        <w:rPr>
          <w:rFonts w:ascii="Times New Roman" w:hAnsi="Times New Roman" w:cs="Times New Roman"/>
          <w:sz w:val="24"/>
          <w:szCs w:val="24"/>
        </w:rPr>
        <w:t>Q</w:t>
      </w:r>
      <w:r w:rsidR="008E0C0F">
        <w:rPr>
          <w:rFonts w:ascii="Times New Roman" w:hAnsi="Times New Roman" w:cs="Times New Roman"/>
          <w:sz w:val="24"/>
          <w:szCs w:val="24"/>
        </w:rPr>
        <w:t>uantifiable results for gull feces were reported at all five sit</w:t>
      </w:r>
      <w:r w:rsidR="00A8595E">
        <w:rPr>
          <w:rFonts w:ascii="Times New Roman" w:hAnsi="Times New Roman" w:cs="Times New Roman"/>
          <w:sz w:val="24"/>
          <w:szCs w:val="24"/>
        </w:rPr>
        <w:t xml:space="preserve">es in July during the </w:t>
      </w:r>
      <w:proofErr w:type="spellStart"/>
      <w:r w:rsidR="00A8595E">
        <w:rPr>
          <w:rFonts w:ascii="Times New Roman" w:hAnsi="Times New Roman" w:cs="Times New Roman"/>
          <w:sz w:val="24"/>
          <w:szCs w:val="24"/>
        </w:rPr>
        <w:t>dipnet</w:t>
      </w:r>
      <w:proofErr w:type="spellEnd"/>
      <w:r w:rsidR="00A8595E">
        <w:rPr>
          <w:rFonts w:ascii="Times New Roman" w:hAnsi="Times New Roman" w:cs="Times New Roman"/>
          <w:sz w:val="24"/>
          <w:szCs w:val="24"/>
        </w:rPr>
        <w:t xml:space="preserve"> </w:t>
      </w:r>
      <w:r w:rsidR="002055F5">
        <w:rPr>
          <w:rFonts w:ascii="Times New Roman" w:hAnsi="Times New Roman" w:cs="Times New Roman"/>
          <w:sz w:val="24"/>
          <w:szCs w:val="24"/>
        </w:rPr>
        <w:t>PUF</w:t>
      </w:r>
      <w:r w:rsidR="008E0C0F">
        <w:rPr>
          <w:rFonts w:ascii="Times New Roman" w:hAnsi="Times New Roman" w:cs="Times New Roman"/>
          <w:sz w:val="24"/>
          <w:szCs w:val="24"/>
        </w:rPr>
        <w:t xml:space="preserve"> during which marker copies were one order of magnitude higher at South Kenai Beach than any other sampling site.</w:t>
      </w:r>
      <w:r w:rsidR="00F12A12">
        <w:rPr>
          <w:rFonts w:ascii="Times New Roman" w:hAnsi="Times New Roman" w:cs="Times New Roman"/>
          <w:sz w:val="24"/>
          <w:szCs w:val="24"/>
        </w:rPr>
        <w:t xml:space="preserve"> </w:t>
      </w:r>
    </w:p>
    <w:p w14:paraId="1C0F50F0" w14:textId="12A0B772" w:rsidR="00A84CC3" w:rsidRDefault="00A84CC3" w:rsidP="005C1B06">
      <w:pPr>
        <w:rPr>
          <w:rFonts w:ascii="Times New Roman" w:hAnsi="Times New Roman" w:cs="Times New Roman"/>
          <w:sz w:val="24"/>
          <w:szCs w:val="24"/>
        </w:rPr>
      </w:pPr>
    </w:p>
    <w:p w14:paraId="3AAA42FE" w14:textId="41EAE955" w:rsidR="00A84CC3" w:rsidRDefault="00A8595E" w:rsidP="005C1B06">
      <w:pPr>
        <w:rPr>
          <w:rFonts w:ascii="Times New Roman" w:hAnsi="Times New Roman" w:cs="Times New Roman"/>
          <w:sz w:val="24"/>
          <w:szCs w:val="24"/>
        </w:rPr>
      </w:pPr>
      <w:r>
        <w:rPr>
          <w:rFonts w:ascii="Times New Roman" w:hAnsi="Times New Roman" w:cs="Times New Roman"/>
          <w:sz w:val="24"/>
          <w:szCs w:val="24"/>
        </w:rPr>
        <w:t xml:space="preserve">For </w:t>
      </w:r>
      <w:r w:rsidR="00A84CC3">
        <w:rPr>
          <w:rFonts w:ascii="Times New Roman" w:hAnsi="Times New Roman" w:cs="Times New Roman"/>
          <w:sz w:val="24"/>
          <w:szCs w:val="24"/>
        </w:rPr>
        <w:t>comparison</w:t>
      </w:r>
      <w:r>
        <w:rPr>
          <w:rFonts w:ascii="Times New Roman" w:hAnsi="Times New Roman" w:cs="Times New Roman"/>
          <w:sz w:val="24"/>
          <w:szCs w:val="24"/>
        </w:rPr>
        <w:t xml:space="preserve"> among 2019 and 2020</w:t>
      </w:r>
      <w:r w:rsidR="00A84CC3">
        <w:rPr>
          <w:rFonts w:ascii="Times New Roman" w:hAnsi="Times New Roman" w:cs="Times New Roman"/>
          <w:sz w:val="24"/>
          <w:szCs w:val="24"/>
        </w:rPr>
        <w:t xml:space="preserve">, concentration of gull marker copies was roughly twice as high at North and South Kenai Beaches in 2019 than </w:t>
      </w:r>
      <w:r w:rsidR="005A693E">
        <w:rPr>
          <w:rFonts w:ascii="Times New Roman" w:hAnsi="Times New Roman" w:cs="Times New Roman"/>
          <w:sz w:val="24"/>
          <w:szCs w:val="24"/>
        </w:rPr>
        <w:t>in 2020</w:t>
      </w:r>
      <w:r>
        <w:rPr>
          <w:rFonts w:ascii="Times New Roman" w:hAnsi="Times New Roman" w:cs="Times New Roman"/>
          <w:sz w:val="24"/>
          <w:szCs w:val="24"/>
        </w:rPr>
        <w:t>, which may be attributable to</w:t>
      </w:r>
      <w:r w:rsidR="005A693E">
        <w:rPr>
          <w:rFonts w:ascii="Times New Roman" w:hAnsi="Times New Roman" w:cs="Times New Roman"/>
          <w:sz w:val="24"/>
          <w:szCs w:val="24"/>
        </w:rPr>
        <w:t xml:space="preserve"> the</w:t>
      </w:r>
      <w:r w:rsidR="00A84CC3">
        <w:rPr>
          <w:rFonts w:ascii="Times New Roman" w:hAnsi="Times New Roman" w:cs="Times New Roman"/>
          <w:sz w:val="24"/>
          <w:szCs w:val="24"/>
        </w:rPr>
        <w:t xml:space="preserve"> delayed run timing</w:t>
      </w:r>
      <w:r>
        <w:rPr>
          <w:rFonts w:ascii="Times New Roman" w:hAnsi="Times New Roman" w:cs="Times New Roman"/>
          <w:sz w:val="24"/>
          <w:szCs w:val="24"/>
        </w:rPr>
        <w:t xml:space="preserve"> (and thus </w:t>
      </w:r>
      <w:r w:rsidR="00F77DBE">
        <w:rPr>
          <w:rFonts w:ascii="Times New Roman" w:hAnsi="Times New Roman" w:cs="Times New Roman"/>
          <w:sz w:val="24"/>
          <w:szCs w:val="24"/>
        </w:rPr>
        <w:t xml:space="preserve">likely </w:t>
      </w:r>
      <w:r>
        <w:rPr>
          <w:rFonts w:ascii="Times New Roman" w:hAnsi="Times New Roman" w:cs="Times New Roman"/>
          <w:sz w:val="24"/>
          <w:szCs w:val="24"/>
        </w:rPr>
        <w:t>lower personal use fishery harvest and carcass disposal) of late-run sockeye in 2020.</w:t>
      </w:r>
    </w:p>
    <w:p w14:paraId="522ED8B6" w14:textId="77777777" w:rsidR="006F61A7" w:rsidRPr="00BE57F3" w:rsidRDefault="006F61A7" w:rsidP="00D210BA">
      <w:pPr>
        <w:rPr>
          <w:rFonts w:ascii="Times New Roman" w:hAnsi="Times New Roman" w:cs="Times New Roman"/>
          <w:sz w:val="24"/>
          <w:szCs w:val="24"/>
        </w:rPr>
      </w:pPr>
    </w:p>
    <w:p w14:paraId="45FA9621" w14:textId="20E1A1AF" w:rsidR="00F76FEB" w:rsidRPr="00A06B32" w:rsidRDefault="00EA2035" w:rsidP="00F76FEB">
      <w:pPr>
        <w:rPr>
          <w:rFonts w:ascii="Times New Roman" w:hAnsi="Times New Roman" w:cs="Times New Roman"/>
          <w:sz w:val="24"/>
          <w:szCs w:val="24"/>
        </w:rPr>
      </w:pPr>
      <w:r>
        <w:rPr>
          <w:rFonts w:ascii="Times New Roman" w:hAnsi="Times New Roman" w:cs="Times New Roman"/>
          <w:sz w:val="24"/>
          <w:szCs w:val="24"/>
        </w:rPr>
        <w:t>Finally, i</w:t>
      </w:r>
      <w:r w:rsidR="006F61A7" w:rsidRPr="00BE57F3">
        <w:rPr>
          <w:rFonts w:ascii="Times New Roman" w:hAnsi="Times New Roman" w:cs="Times New Roman"/>
          <w:sz w:val="24"/>
          <w:szCs w:val="24"/>
        </w:rPr>
        <w:t xml:space="preserve">t is critical to note that </w:t>
      </w:r>
      <w:r>
        <w:rPr>
          <w:rFonts w:ascii="Times New Roman" w:hAnsi="Times New Roman" w:cs="Times New Roman"/>
          <w:sz w:val="24"/>
          <w:szCs w:val="24"/>
        </w:rPr>
        <w:t xml:space="preserve">the mouth of the Kenai is a dynamic and ever-changing zone. Influenced by fluctuating river discharge, </w:t>
      </w:r>
      <w:r w:rsidRPr="00BE57F3">
        <w:rPr>
          <w:rFonts w:ascii="Times New Roman" w:hAnsi="Times New Roman" w:cs="Times New Roman"/>
          <w:sz w:val="24"/>
          <w:szCs w:val="24"/>
        </w:rPr>
        <w:t>tides</w:t>
      </w:r>
      <w:r>
        <w:rPr>
          <w:rFonts w:ascii="Times New Roman" w:hAnsi="Times New Roman" w:cs="Times New Roman"/>
          <w:sz w:val="24"/>
          <w:szCs w:val="24"/>
        </w:rPr>
        <w:t>, wind, and boat traffic, patterns in water flow can vary by the minute</w:t>
      </w:r>
      <w:r w:rsidRPr="00BE57F3">
        <w:rPr>
          <w:rFonts w:ascii="Times New Roman" w:hAnsi="Times New Roman" w:cs="Times New Roman"/>
          <w:sz w:val="24"/>
          <w:szCs w:val="24"/>
        </w:rPr>
        <w:t>.</w:t>
      </w:r>
      <w:r>
        <w:rPr>
          <w:rFonts w:ascii="Times New Roman" w:hAnsi="Times New Roman" w:cs="Times New Roman"/>
          <w:sz w:val="24"/>
          <w:szCs w:val="24"/>
        </w:rPr>
        <w:t xml:space="preserve"> </w:t>
      </w:r>
      <w:commentRangeStart w:id="302"/>
      <w:commentRangeStart w:id="303"/>
      <w:r>
        <w:rPr>
          <w:rFonts w:ascii="Times New Roman" w:hAnsi="Times New Roman" w:cs="Times New Roman"/>
          <w:sz w:val="24"/>
          <w:szCs w:val="24"/>
        </w:rPr>
        <w:t xml:space="preserve">Therefore, </w:t>
      </w:r>
      <w:r w:rsidR="00012C33">
        <w:rPr>
          <w:rFonts w:ascii="Times New Roman" w:hAnsi="Times New Roman" w:cs="Times New Roman"/>
          <w:sz w:val="24"/>
          <w:szCs w:val="24"/>
        </w:rPr>
        <w:t>each</w:t>
      </w:r>
      <w:r w:rsidR="006F61A7" w:rsidRPr="00BE57F3">
        <w:rPr>
          <w:rFonts w:ascii="Times New Roman" w:hAnsi="Times New Roman" w:cs="Times New Roman"/>
          <w:sz w:val="24"/>
          <w:szCs w:val="24"/>
        </w:rPr>
        <w:t xml:space="preserve"> MST</w:t>
      </w:r>
      <w:r w:rsidR="00012C33">
        <w:rPr>
          <w:rFonts w:ascii="Times New Roman" w:hAnsi="Times New Roman" w:cs="Times New Roman"/>
          <w:sz w:val="24"/>
          <w:szCs w:val="24"/>
        </w:rPr>
        <w:t xml:space="preserve"> result is a snapshot of </w:t>
      </w:r>
      <w:ins w:id="304" w:author="Benjamin Meyer" w:date="2021-02-05T14:15:00Z">
        <w:r w:rsidR="003369F3">
          <w:rPr>
            <w:rFonts w:ascii="Times New Roman" w:hAnsi="Times New Roman" w:cs="Times New Roman"/>
            <w:sz w:val="24"/>
            <w:szCs w:val="24"/>
          </w:rPr>
          <w:t>relative</w:t>
        </w:r>
      </w:ins>
      <w:ins w:id="305" w:author="Benjamin Meyer" w:date="2021-02-05T14:16:00Z">
        <w:r w:rsidR="003369F3">
          <w:rPr>
            <w:rFonts w:ascii="Times New Roman" w:hAnsi="Times New Roman" w:cs="Times New Roman"/>
            <w:sz w:val="24"/>
            <w:szCs w:val="24"/>
          </w:rPr>
          <w:t xml:space="preserve"> species</w:t>
        </w:r>
      </w:ins>
      <w:ins w:id="306" w:author="Benjamin Meyer" w:date="2021-02-05T14:15:00Z">
        <w:r w:rsidR="003369F3">
          <w:rPr>
            <w:rFonts w:ascii="Times New Roman" w:hAnsi="Times New Roman" w:cs="Times New Roman"/>
            <w:sz w:val="24"/>
            <w:szCs w:val="24"/>
          </w:rPr>
          <w:t xml:space="preserve"> contributions</w:t>
        </w:r>
      </w:ins>
      <w:del w:id="307" w:author="Benjamin Meyer" w:date="2021-02-05T14:15:00Z">
        <w:r w:rsidR="00012C33" w:rsidDel="003369F3">
          <w:rPr>
            <w:rFonts w:ascii="Times New Roman" w:hAnsi="Times New Roman" w:cs="Times New Roman"/>
            <w:sz w:val="24"/>
            <w:szCs w:val="24"/>
          </w:rPr>
          <w:delText>conditions</w:delText>
        </w:r>
      </w:del>
      <w:r>
        <w:rPr>
          <w:rFonts w:ascii="Times New Roman" w:hAnsi="Times New Roman" w:cs="Times New Roman"/>
          <w:sz w:val="24"/>
          <w:szCs w:val="24"/>
        </w:rPr>
        <w:t xml:space="preserve"> at that time and location</w:t>
      </w:r>
      <w:del w:id="308" w:author="Benjamin Meyer" w:date="2021-02-05T14:16:00Z">
        <w:r w:rsidDel="003369F3">
          <w:rPr>
            <w:rFonts w:ascii="Times New Roman" w:hAnsi="Times New Roman" w:cs="Times New Roman"/>
            <w:sz w:val="24"/>
            <w:szCs w:val="24"/>
          </w:rPr>
          <w:delText>-</w:delText>
        </w:r>
        <w:r w:rsidR="006F61A7" w:rsidRPr="00BE57F3" w:rsidDel="003369F3">
          <w:rPr>
            <w:rFonts w:ascii="Times New Roman" w:hAnsi="Times New Roman" w:cs="Times New Roman"/>
            <w:sz w:val="24"/>
            <w:szCs w:val="24"/>
          </w:rPr>
          <w:delText xml:space="preserve">not necessarily </w:delText>
        </w:r>
        <w:r w:rsidDel="003369F3">
          <w:rPr>
            <w:rFonts w:ascii="Times New Roman" w:hAnsi="Times New Roman" w:cs="Times New Roman"/>
            <w:sz w:val="24"/>
            <w:szCs w:val="24"/>
          </w:rPr>
          <w:delText xml:space="preserve">a </w:delText>
        </w:r>
        <w:r w:rsidR="00012C33" w:rsidDel="003369F3">
          <w:rPr>
            <w:rFonts w:ascii="Times New Roman" w:hAnsi="Times New Roman" w:cs="Times New Roman"/>
            <w:sz w:val="24"/>
            <w:szCs w:val="24"/>
          </w:rPr>
          <w:delText>representa</w:delText>
        </w:r>
        <w:r w:rsidDel="003369F3">
          <w:rPr>
            <w:rFonts w:ascii="Times New Roman" w:hAnsi="Times New Roman" w:cs="Times New Roman"/>
            <w:sz w:val="24"/>
            <w:szCs w:val="24"/>
          </w:rPr>
          <w:delText xml:space="preserve">tion </w:delText>
        </w:r>
        <w:r w:rsidR="00012C33" w:rsidDel="003369F3">
          <w:rPr>
            <w:rFonts w:ascii="Times New Roman" w:hAnsi="Times New Roman" w:cs="Times New Roman"/>
            <w:sz w:val="24"/>
            <w:szCs w:val="24"/>
          </w:rPr>
          <w:delText xml:space="preserve">of </w:delText>
        </w:r>
        <w:r w:rsidR="006F61A7" w:rsidRPr="00BE57F3" w:rsidDel="003369F3">
          <w:rPr>
            <w:rFonts w:ascii="Times New Roman" w:hAnsi="Times New Roman" w:cs="Times New Roman"/>
            <w:sz w:val="24"/>
            <w:szCs w:val="24"/>
          </w:rPr>
          <w:delText xml:space="preserve">the water in </w:delText>
        </w:r>
        <w:r w:rsidR="00C80DF3" w:rsidDel="003369F3">
          <w:rPr>
            <w:rFonts w:ascii="Times New Roman" w:hAnsi="Times New Roman" w:cs="Times New Roman"/>
            <w:sz w:val="24"/>
            <w:szCs w:val="24"/>
          </w:rPr>
          <w:delText>an</w:delText>
        </w:r>
        <w:r w:rsidR="006F61A7" w:rsidRPr="00BE57F3" w:rsidDel="003369F3">
          <w:rPr>
            <w:rFonts w:ascii="Times New Roman" w:hAnsi="Times New Roman" w:cs="Times New Roman"/>
            <w:sz w:val="24"/>
            <w:szCs w:val="24"/>
          </w:rPr>
          <w:delText xml:space="preserve"> area as a whole</w:delText>
        </w:r>
      </w:del>
      <w:r w:rsidR="00012C33">
        <w:rPr>
          <w:rFonts w:ascii="Times New Roman" w:hAnsi="Times New Roman" w:cs="Times New Roman"/>
          <w:sz w:val="24"/>
          <w:szCs w:val="24"/>
        </w:rPr>
        <w:t>.</w:t>
      </w:r>
      <w:commentRangeEnd w:id="302"/>
      <w:r w:rsidR="00A47243">
        <w:rPr>
          <w:rStyle w:val="CommentReference"/>
        </w:rPr>
        <w:commentReference w:id="302"/>
      </w:r>
      <w:commentRangeEnd w:id="303"/>
      <w:r w:rsidR="003369F3">
        <w:rPr>
          <w:rStyle w:val="CommentReference"/>
        </w:rPr>
        <w:commentReference w:id="303"/>
      </w:r>
      <w:r w:rsidR="00012C33">
        <w:rPr>
          <w:rFonts w:ascii="Times New Roman" w:hAnsi="Times New Roman" w:cs="Times New Roman"/>
          <w:sz w:val="24"/>
          <w:szCs w:val="24"/>
        </w:rPr>
        <w:t xml:space="preserve"> </w:t>
      </w:r>
    </w:p>
    <w:p w14:paraId="535E5EF2" w14:textId="4A6345E1" w:rsidR="00803BC6" w:rsidRPr="00745B9B" w:rsidRDefault="006F61A7" w:rsidP="00745B9B">
      <w:pPr>
        <w:pStyle w:val="Heading1"/>
        <w:rPr>
          <w:rFonts w:ascii="Times New Roman" w:hAnsi="Times New Roman" w:cs="Times New Roman"/>
          <w:b/>
          <w:color w:val="2E74B5" w:themeColor="accent1" w:themeShade="BF"/>
        </w:rPr>
      </w:pPr>
      <w:bookmarkStart w:id="309" w:name="_Toc64228877"/>
      <w:r w:rsidRPr="00BE57F3">
        <w:rPr>
          <w:rFonts w:ascii="Times New Roman" w:hAnsi="Times New Roman" w:cs="Times New Roman"/>
          <w:b/>
          <w:color w:val="2E74B5" w:themeColor="accent1" w:themeShade="BF"/>
        </w:rPr>
        <w:t>C</w:t>
      </w:r>
      <w:r w:rsidR="00FE73F5" w:rsidRPr="00BE57F3">
        <w:rPr>
          <w:rFonts w:ascii="Times New Roman" w:hAnsi="Times New Roman" w:cs="Times New Roman"/>
          <w:b/>
          <w:color w:val="2E74B5" w:themeColor="accent1" w:themeShade="BF"/>
        </w:rPr>
        <w:t>onclusion</w:t>
      </w:r>
      <w:r w:rsidR="00DB6A83">
        <w:rPr>
          <w:rFonts w:ascii="Times New Roman" w:hAnsi="Times New Roman" w:cs="Times New Roman"/>
          <w:b/>
          <w:color w:val="2E74B5" w:themeColor="accent1" w:themeShade="BF"/>
        </w:rPr>
        <w:t xml:space="preserve">s and </w:t>
      </w:r>
      <w:commentRangeStart w:id="310"/>
      <w:r w:rsidR="00DB6A83">
        <w:rPr>
          <w:rFonts w:ascii="Times New Roman" w:hAnsi="Times New Roman" w:cs="Times New Roman"/>
          <w:b/>
          <w:color w:val="2E74B5" w:themeColor="accent1" w:themeShade="BF"/>
        </w:rPr>
        <w:t>recommendations</w:t>
      </w:r>
      <w:bookmarkEnd w:id="309"/>
      <w:commentRangeEnd w:id="310"/>
      <w:r w:rsidR="00F13365">
        <w:rPr>
          <w:rStyle w:val="CommentReference"/>
        </w:rPr>
        <w:commentReference w:id="310"/>
      </w:r>
    </w:p>
    <w:p w14:paraId="666D4998" w14:textId="59E52DCE" w:rsidR="00902281" w:rsidRPr="00F77DBE" w:rsidRDefault="007E6382" w:rsidP="00902281">
      <w:pPr>
        <w:spacing w:line="240" w:lineRule="auto"/>
        <w:rPr>
          <w:rFonts w:ascii="Times New Roman" w:eastAsia="Times New Roman" w:hAnsi="Times New Roman" w:cs="Times New Roman"/>
          <w:color w:val="000000"/>
          <w:sz w:val="24"/>
          <w:szCs w:val="24"/>
        </w:rPr>
      </w:pPr>
      <w:r w:rsidRPr="00F77DBE">
        <w:rPr>
          <w:rFonts w:ascii="Times New Roman" w:eastAsia="Times New Roman" w:hAnsi="Times New Roman" w:cs="Times New Roman"/>
          <w:color w:val="000000"/>
          <w:sz w:val="24"/>
          <w:szCs w:val="24"/>
        </w:rPr>
        <w:t>Data collected throughout 2019</w:t>
      </w:r>
      <w:r w:rsidR="00902281"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and 2020</w:t>
      </w:r>
      <w:r w:rsidR="006F61A7"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provide</w:t>
      </w:r>
      <w:r w:rsidR="00902281" w:rsidRPr="00F77DBE">
        <w:rPr>
          <w:rFonts w:ascii="Times New Roman" w:eastAsia="Times New Roman" w:hAnsi="Times New Roman" w:cs="Times New Roman"/>
          <w:color w:val="000000"/>
          <w:sz w:val="24"/>
          <w:szCs w:val="24"/>
        </w:rPr>
        <w:t xml:space="preserve"> insight into some of the factors involved in the fluctuation of bacteria </w:t>
      </w:r>
      <w:r w:rsidR="0008328D" w:rsidRPr="00F77DBE">
        <w:rPr>
          <w:rFonts w:ascii="Times New Roman" w:hAnsi="Times New Roman" w:cs="Times New Roman"/>
          <w:sz w:val="24"/>
          <w:szCs w:val="24"/>
        </w:rPr>
        <w:t xml:space="preserve">concentrations </w:t>
      </w:r>
      <w:r w:rsidR="00745B9B" w:rsidRPr="00F77DBE">
        <w:rPr>
          <w:rFonts w:ascii="Times New Roman" w:eastAsia="Times New Roman" w:hAnsi="Times New Roman" w:cs="Times New Roman"/>
          <w:color w:val="000000"/>
          <w:sz w:val="24"/>
          <w:szCs w:val="24"/>
        </w:rPr>
        <w:t>in the lower Kenai River</w:t>
      </w:r>
      <w:r w:rsidR="006F61A7" w:rsidRPr="00F77DBE">
        <w:rPr>
          <w:rFonts w:ascii="Times New Roman" w:eastAsia="Times New Roman" w:hAnsi="Times New Roman" w:cs="Times New Roman"/>
          <w:color w:val="000000"/>
          <w:sz w:val="24"/>
          <w:szCs w:val="24"/>
        </w:rPr>
        <w:t xml:space="preserve"> and the sources of these bacteria</w:t>
      </w:r>
      <w:r w:rsidR="00902281" w:rsidRPr="00F77DBE">
        <w:rPr>
          <w:rFonts w:ascii="Times New Roman" w:eastAsia="Times New Roman" w:hAnsi="Times New Roman" w:cs="Times New Roman"/>
          <w:color w:val="000000"/>
          <w:sz w:val="24"/>
          <w:szCs w:val="24"/>
        </w:rPr>
        <w:t xml:space="preserve"> throughout the summer months. </w:t>
      </w:r>
      <w:r w:rsidR="0052550C" w:rsidRPr="00F77DBE">
        <w:rPr>
          <w:rFonts w:ascii="Times New Roman" w:eastAsia="Times New Roman" w:hAnsi="Times New Roman" w:cs="Times New Roman"/>
          <w:color w:val="000000"/>
          <w:sz w:val="24"/>
          <w:szCs w:val="24"/>
        </w:rPr>
        <w:t>Moving forward, the following recommendations should be taken into consideration:</w:t>
      </w:r>
    </w:p>
    <w:p w14:paraId="09AD4AB4" w14:textId="77777777" w:rsidR="00902281" w:rsidRPr="00F77DBE" w:rsidRDefault="00902281" w:rsidP="00902281">
      <w:pPr>
        <w:spacing w:line="240" w:lineRule="auto"/>
        <w:rPr>
          <w:rFonts w:ascii="Times New Roman" w:eastAsia="Times New Roman" w:hAnsi="Times New Roman" w:cs="Times New Roman"/>
          <w:color w:val="000000"/>
          <w:sz w:val="24"/>
          <w:szCs w:val="24"/>
        </w:rPr>
      </w:pPr>
    </w:p>
    <w:p w14:paraId="58177FE1" w14:textId="5FA7D0EB" w:rsidR="00E24B1A" w:rsidRPr="007772FD" w:rsidRDefault="007E6382" w:rsidP="007772FD">
      <w:pPr>
        <w:pStyle w:val="ListParagraph"/>
        <w:numPr>
          <w:ilvl w:val="0"/>
          <w:numId w:val="5"/>
        </w:numPr>
        <w:spacing w:line="240" w:lineRule="auto"/>
        <w:rPr>
          <w:rFonts w:ascii="Times New Roman" w:eastAsia="Times New Roman" w:hAnsi="Times New Roman" w:cs="Times New Roman"/>
          <w:sz w:val="24"/>
          <w:szCs w:val="24"/>
        </w:rPr>
      </w:pPr>
      <w:commentRangeStart w:id="311"/>
      <w:commentRangeStart w:id="312"/>
      <w:r w:rsidRPr="00F77DBE">
        <w:rPr>
          <w:rFonts w:ascii="Times New Roman" w:eastAsia="Times New Roman" w:hAnsi="Times New Roman" w:cs="Times New Roman"/>
          <w:sz w:val="24"/>
          <w:szCs w:val="24"/>
        </w:rPr>
        <w:t>In 2020, South</w:t>
      </w:r>
      <w:r w:rsidR="00E24B1A" w:rsidRPr="00F77DBE">
        <w:rPr>
          <w:rFonts w:ascii="Times New Roman" w:eastAsia="Times New Roman" w:hAnsi="Times New Roman" w:cs="Times New Roman"/>
          <w:sz w:val="24"/>
          <w:szCs w:val="24"/>
        </w:rPr>
        <w:t xml:space="preserve"> Kenai Beach </w:t>
      </w:r>
      <w:r w:rsidRPr="00F77DBE">
        <w:rPr>
          <w:rFonts w:ascii="Times New Roman" w:eastAsia="Times New Roman" w:hAnsi="Times New Roman" w:cs="Times New Roman"/>
          <w:sz w:val="24"/>
          <w:szCs w:val="24"/>
        </w:rPr>
        <w:t>exhibited</w:t>
      </w:r>
      <w:r w:rsidR="007772FD">
        <w:rPr>
          <w:rFonts w:ascii="Times New Roman" w:eastAsia="Times New Roman" w:hAnsi="Times New Roman" w:cs="Times New Roman"/>
          <w:sz w:val="24"/>
          <w:szCs w:val="24"/>
        </w:rPr>
        <w:t xml:space="preserve"> </w:t>
      </w:r>
      <w:r w:rsidR="00E24B1A" w:rsidRPr="00F77DBE">
        <w:rPr>
          <w:rFonts w:ascii="Times New Roman" w:eastAsia="Times New Roman" w:hAnsi="Times New Roman" w:cs="Times New Roman"/>
          <w:sz w:val="24"/>
          <w:szCs w:val="24"/>
        </w:rPr>
        <w:t>exceedances</w:t>
      </w:r>
      <w:r w:rsidR="007772FD">
        <w:rPr>
          <w:rFonts w:ascii="Times New Roman" w:eastAsia="Times New Roman" w:hAnsi="Times New Roman" w:cs="Times New Roman"/>
          <w:sz w:val="24"/>
          <w:szCs w:val="24"/>
        </w:rPr>
        <w:t xml:space="preserve"> of greater frequency</w:t>
      </w:r>
      <w:r w:rsidR="00F77DBE">
        <w:rPr>
          <w:rFonts w:ascii="Times New Roman" w:eastAsia="Times New Roman" w:hAnsi="Times New Roman" w:cs="Times New Roman"/>
          <w:sz w:val="24"/>
          <w:szCs w:val="24"/>
        </w:rPr>
        <w:t xml:space="preserve"> magnitude</w:t>
      </w:r>
      <w:r w:rsidR="007772FD">
        <w:rPr>
          <w:rFonts w:ascii="Times New Roman" w:eastAsia="Times New Roman" w:hAnsi="Times New Roman" w:cs="Times New Roman"/>
          <w:sz w:val="24"/>
          <w:szCs w:val="24"/>
        </w:rPr>
        <w:t xml:space="preserve"> than any other site</w:t>
      </w:r>
      <w:ins w:id="313" w:author="Benjamin Meyer" w:date="2021-02-14T20:24:00Z">
        <w:r w:rsidR="007772FD">
          <w:rPr>
            <w:rFonts w:ascii="Times New Roman" w:eastAsia="Times New Roman" w:hAnsi="Times New Roman" w:cs="Times New Roman"/>
            <w:sz w:val="24"/>
            <w:szCs w:val="24"/>
          </w:rPr>
          <w:t>, with respect to standards for both recreation as well as harvesting seafood for raw consumption</w:t>
        </w:r>
      </w:ins>
      <w:r w:rsidR="007772FD">
        <w:rPr>
          <w:rFonts w:ascii="Times New Roman" w:eastAsia="Times New Roman" w:hAnsi="Times New Roman" w:cs="Times New Roman"/>
          <w:sz w:val="24"/>
          <w:szCs w:val="24"/>
        </w:rPr>
        <w:t xml:space="preserve">. </w:t>
      </w:r>
      <w:r w:rsidR="00E24B1A" w:rsidRPr="007772FD">
        <w:rPr>
          <w:rFonts w:ascii="Times New Roman" w:eastAsia="Times New Roman" w:hAnsi="Times New Roman" w:cs="Times New Roman"/>
          <w:sz w:val="24"/>
          <w:szCs w:val="24"/>
        </w:rPr>
        <w:t xml:space="preserve">Both </w:t>
      </w:r>
      <w:r w:rsidR="007772FD" w:rsidRPr="007772FD">
        <w:rPr>
          <w:rFonts w:ascii="Times New Roman" w:eastAsia="Times New Roman" w:hAnsi="Times New Roman" w:cs="Times New Roman"/>
          <w:sz w:val="24"/>
          <w:szCs w:val="24"/>
        </w:rPr>
        <w:t xml:space="preserve">North and South Kenai </w:t>
      </w:r>
      <w:r w:rsidR="00E24B1A" w:rsidRPr="007772FD">
        <w:rPr>
          <w:rFonts w:ascii="Times New Roman" w:eastAsia="Times New Roman" w:hAnsi="Times New Roman" w:cs="Times New Roman"/>
          <w:sz w:val="24"/>
          <w:szCs w:val="24"/>
        </w:rPr>
        <w:t xml:space="preserve">beaches are impacted by an increase in </w:t>
      </w:r>
      <w:r w:rsidR="00F77DBE" w:rsidRPr="007772FD">
        <w:rPr>
          <w:rFonts w:ascii="Times New Roman" w:eastAsia="Times New Roman" w:hAnsi="Times New Roman" w:cs="Times New Roman"/>
          <w:sz w:val="24"/>
          <w:szCs w:val="24"/>
        </w:rPr>
        <w:t xml:space="preserve">salmon </w:t>
      </w:r>
      <w:r w:rsidR="00E24B1A" w:rsidRPr="007772FD">
        <w:rPr>
          <w:rFonts w:ascii="Times New Roman" w:eastAsia="Times New Roman" w:hAnsi="Times New Roman" w:cs="Times New Roman"/>
          <w:sz w:val="24"/>
          <w:szCs w:val="24"/>
        </w:rPr>
        <w:t>carcasses and there</w:t>
      </w:r>
      <w:r w:rsidR="00F6494B" w:rsidRPr="007772FD">
        <w:rPr>
          <w:rFonts w:ascii="Times New Roman" w:eastAsia="Times New Roman" w:hAnsi="Times New Roman" w:cs="Times New Roman"/>
          <w:sz w:val="24"/>
          <w:szCs w:val="24"/>
        </w:rPr>
        <w:t xml:space="preserve">fore gulls during the </w:t>
      </w:r>
      <w:proofErr w:type="spellStart"/>
      <w:r w:rsidR="00F6494B" w:rsidRPr="007772FD">
        <w:rPr>
          <w:rFonts w:ascii="Times New Roman" w:eastAsia="Times New Roman" w:hAnsi="Times New Roman" w:cs="Times New Roman"/>
          <w:sz w:val="24"/>
          <w:szCs w:val="24"/>
        </w:rPr>
        <w:t>dipnet</w:t>
      </w:r>
      <w:proofErr w:type="spellEnd"/>
      <w:r w:rsidR="00F6494B" w:rsidRPr="007772FD">
        <w:rPr>
          <w:rFonts w:ascii="Times New Roman" w:eastAsia="Times New Roman" w:hAnsi="Times New Roman" w:cs="Times New Roman"/>
          <w:sz w:val="24"/>
          <w:szCs w:val="24"/>
        </w:rPr>
        <w:t xml:space="preserve"> personal use fishery</w:t>
      </w:r>
      <w:r w:rsidR="00E24B1A" w:rsidRPr="007772FD">
        <w:rPr>
          <w:rFonts w:ascii="Times New Roman" w:eastAsia="Times New Roman" w:hAnsi="Times New Roman" w:cs="Times New Roman"/>
          <w:sz w:val="24"/>
          <w:szCs w:val="24"/>
        </w:rPr>
        <w:t xml:space="preserve">. </w:t>
      </w:r>
      <w:commentRangeEnd w:id="311"/>
      <w:r w:rsidR="00484780">
        <w:rPr>
          <w:rStyle w:val="CommentReference"/>
        </w:rPr>
        <w:commentReference w:id="311"/>
      </w:r>
      <w:commentRangeEnd w:id="312"/>
      <w:r w:rsidR="007772FD">
        <w:rPr>
          <w:rStyle w:val="CommentReference"/>
        </w:rPr>
        <w:commentReference w:id="312"/>
      </w:r>
    </w:p>
    <w:p w14:paraId="1891C630" w14:textId="01286948" w:rsidR="00E24B1A" w:rsidRPr="00F77DBE" w:rsidRDefault="007772FD" w:rsidP="00E24B1A">
      <w:pPr>
        <w:pStyle w:val="ListParagraph"/>
        <w:numPr>
          <w:ilvl w:val="1"/>
          <w:numId w:val="5"/>
        </w:numPr>
        <w:spacing w:line="240" w:lineRule="auto"/>
        <w:rPr>
          <w:rFonts w:ascii="Times New Roman" w:eastAsia="Times New Roman" w:hAnsi="Times New Roman" w:cs="Times New Roman"/>
          <w:sz w:val="24"/>
          <w:szCs w:val="24"/>
        </w:rPr>
      </w:pPr>
      <w:ins w:id="314" w:author="Benjamin Meyer" w:date="2021-02-14T20:20:00Z">
        <w:r>
          <w:rPr>
            <w:rFonts w:ascii="Times New Roman" w:eastAsia="Times New Roman" w:hAnsi="Times New Roman" w:cs="Times New Roman"/>
            <w:sz w:val="24"/>
            <w:szCs w:val="24"/>
          </w:rPr>
          <w:t xml:space="preserve">A basic exploration of </w:t>
        </w:r>
      </w:ins>
      <w:commentRangeStart w:id="315"/>
      <w:commentRangeStart w:id="316"/>
      <w:r w:rsidR="00E24B1A" w:rsidRPr="00F77DBE">
        <w:rPr>
          <w:rFonts w:ascii="Times New Roman" w:eastAsia="Times New Roman" w:hAnsi="Times New Roman" w:cs="Times New Roman"/>
          <w:sz w:val="24"/>
          <w:szCs w:val="24"/>
        </w:rPr>
        <w:t xml:space="preserve">patterns in tidal currents </w:t>
      </w:r>
      <w:commentRangeEnd w:id="315"/>
      <w:r w:rsidR="00484780">
        <w:rPr>
          <w:rStyle w:val="CommentReference"/>
        </w:rPr>
        <w:commentReference w:id="315"/>
      </w:r>
      <w:commentRangeEnd w:id="316"/>
      <w:r>
        <w:rPr>
          <w:rStyle w:val="CommentReference"/>
        </w:rPr>
        <w:commentReference w:id="316"/>
      </w:r>
      <w:r w:rsidR="00E24B1A" w:rsidRPr="00F77DBE">
        <w:rPr>
          <w:rFonts w:ascii="Times New Roman" w:eastAsia="Times New Roman" w:hAnsi="Times New Roman" w:cs="Times New Roman"/>
          <w:sz w:val="24"/>
          <w:szCs w:val="24"/>
        </w:rPr>
        <w:t>and river outflow at the mo</w:t>
      </w:r>
      <w:r>
        <w:rPr>
          <w:rFonts w:ascii="Times New Roman" w:eastAsia="Times New Roman" w:hAnsi="Times New Roman" w:cs="Times New Roman"/>
          <w:sz w:val="24"/>
          <w:szCs w:val="24"/>
        </w:rPr>
        <w:t>uth of the Kenai River is</w:t>
      </w:r>
      <w:r w:rsidR="00E24B1A" w:rsidRPr="00F77DBE">
        <w:rPr>
          <w:rFonts w:ascii="Times New Roman" w:eastAsia="Times New Roman" w:hAnsi="Times New Roman" w:cs="Times New Roman"/>
          <w:sz w:val="24"/>
          <w:szCs w:val="24"/>
        </w:rPr>
        <w:t xml:space="preserve"> recommended, as these patterns may inform the discrepancy in </w:t>
      </w:r>
      <w:r w:rsidR="00E24B1A" w:rsidRPr="007772FD">
        <w:rPr>
          <w:rFonts w:ascii="Times New Roman" w:eastAsia="Times New Roman" w:hAnsi="Times New Roman" w:cs="Times New Roman"/>
          <w:sz w:val="24"/>
          <w:szCs w:val="24"/>
        </w:rPr>
        <w:t xml:space="preserve">bacteria </w:t>
      </w:r>
      <w:r w:rsidR="0008328D" w:rsidRPr="007772FD">
        <w:rPr>
          <w:rFonts w:ascii="Times New Roman" w:hAnsi="Times New Roman" w:cs="Times New Roman"/>
          <w:sz w:val="24"/>
          <w:szCs w:val="24"/>
        </w:rPr>
        <w:t xml:space="preserve">concentrations </w:t>
      </w:r>
      <w:r w:rsidR="00E24B1A" w:rsidRPr="007772FD">
        <w:rPr>
          <w:rFonts w:ascii="Times New Roman" w:eastAsia="Times New Roman" w:hAnsi="Times New Roman" w:cs="Times New Roman"/>
          <w:sz w:val="24"/>
          <w:szCs w:val="24"/>
        </w:rPr>
        <w:t>between</w:t>
      </w:r>
      <w:r w:rsidR="007E6382" w:rsidRPr="007772FD">
        <w:rPr>
          <w:rFonts w:ascii="Times New Roman" w:eastAsia="Times New Roman" w:hAnsi="Times New Roman" w:cs="Times New Roman"/>
          <w:sz w:val="24"/>
          <w:szCs w:val="24"/>
        </w:rPr>
        <w:t xml:space="preserve"> North and South</w:t>
      </w:r>
      <w:r w:rsidR="00E24B1A" w:rsidRPr="007772FD">
        <w:rPr>
          <w:rFonts w:ascii="Times New Roman" w:eastAsia="Times New Roman" w:hAnsi="Times New Roman" w:cs="Times New Roman"/>
          <w:sz w:val="24"/>
          <w:szCs w:val="24"/>
        </w:rPr>
        <w:t xml:space="preserve"> beaches.</w:t>
      </w:r>
      <w:ins w:id="317" w:author="Benjamin Meyer" w:date="2021-02-14T20:20:00Z">
        <w:r w:rsidRPr="007772FD">
          <w:rPr>
            <w:rFonts w:ascii="Times New Roman" w:eastAsia="Times New Roman" w:hAnsi="Times New Roman" w:cs="Times New Roman"/>
            <w:sz w:val="24"/>
            <w:szCs w:val="24"/>
          </w:rPr>
          <w:t xml:space="preserve"> </w:t>
        </w:r>
      </w:ins>
      <w:ins w:id="318" w:author="Benjamin Meyer" w:date="2021-02-14T20:21:00Z">
        <w:r w:rsidRPr="007772FD">
          <w:rPr>
            <w:rFonts w:ascii="Times New Roman" w:eastAsia="Times New Roman" w:hAnsi="Times New Roman" w:cs="Times New Roman"/>
            <w:sz w:val="24"/>
            <w:szCs w:val="24"/>
          </w:rPr>
          <w:t>An examination of satellite imagery may be sufficient to describe</w:t>
        </w:r>
        <w:r w:rsidRPr="007772FD">
          <w:rPr>
            <w:rFonts w:ascii="Times New Roman" w:hAnsi="Times New Roman" w:cs="Times New Roman"/>
            <w:sz w:val="24"/>
            <w:szCs w:val="24"/>
          </w:rPr>
          <w:t xml:space="preserve"> patterns of sedimentation and currents at the mouth of the Kenai</w:t>
        </w:r>
      </w:ins>
      <w:ins w:id="319" w:author="Benjamin Meyer" w:date="2021-02-14T20:22:00Z">
        <w:r w:rsidRPr="007772FD">
          <w:rPr>
            <w:rFonts w:ascii="Times New Roman" w:hAnsi="Times New Roman" w:cs="Times New Roman"/>
            <w:sz w:val="24"/>
            <w:szCs w:val="24"/>
          </w:rPr>
          <w:t xml:space="preserve"> that influence bacteria concentrations.</w:t>
        </w:r>
      </w:ins>
    </w:p>
    <w:p w14:paraId="2B6CE50C" w14:textId="19E7FD71" w:rsidR="00E24B1A" w:rsidRPr="00F77DBE" w:rsidRDefault="00E24B1A" w:rsidP="000300E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It is recomme</w:t>
      </w:r>
      <w:r w:rsidR="00F6494B" w:rsidRPr="00F77DBE">
        <w:rPr>
          <w:rFonts w:ascii="Times New Roman" w:eastAsia="Times New Roman" w:hAnsi="Times New Roman" w:cs="Times New Roman"/>
          <w:sz w:val="24"/>
          <w:szCs w:val="24"/>
        </w:rPr>
        <w:t>nded that ADEC work with the City of Kenai</w:t>
      </w:r>
      <w:r w:rsidRPr="00F77DBE">
        <w:rPr>
          <w:rFonts w:ascii="Times New Roman" w:eastAsia="Times New Roman" w:hAnsi="Times New Roman" w:cs="Times New Roman"/>
          <w:sz w:val="24"/>
          <w:szCs w:val="24"/>
        </w:rPr>
        <w:t xml:space="preserve"> to assess the effectiveness of curren</w:t>
      </w:r>
      <w:r w:rsidR="00F13365">
        <w:rPr>
          <w:rFonts w:ascii="Times New Roman" w:eastAsia="Times New Roman" w:hAnsi="Times New Roman" w:cs="Times New Roman"/>
          <w:sz w:val="24"/>
          <w:szCs w:val="24"/>
        </w:rPr>
        <w:t>t best management practice</w:t>
      </w:r>
      <w:r w:rsidR="0084640E" w:rsidRPr="00F77DBE">
        <w:rPr>
          <w:rFonts w:ascii="Times New Roman" w:eastAsia="Times New Roman" w:hAnsi="Times New Roman" w:cs="Times New Roman"/>
          <w:sz w:val="24"/>
          <w:szCs w:val="24"/>
        </w:rPr>
        <w:t>s</w:t>
      </w:r>
      <w:r w:rsidR="00F13365">
        <w:rPr>
          <w:rFonts w:ascii="Times New Roman" w:eastAsia="Times New Roman" w:hAnsi="Times New Roman" w:cs="Times New Roman"/>
          <w:sz w:val="24"/>
          <w:szCs w:val="24"/>
        </w:rPr>
        <w:t xml:space="preserve"> (BMPs) and modify if necessary. </w:t>
      </w:r>
      <w:r w:rsidR="0084640E" w:rsidRPr="00F77DBE">
        <w:rPr>
          <w:rFonts w:ascii="Times New Roman" w:eastAsia="Times New Roman" w:hAnsi="Times New Roman" w:cs="Times New Roman"/>
          <w:sz w:val="24"/>
          <w:szCs w:val="24"/>
        </w:rPr>
        <w:t xml:space="preserve">With a </w:t>
      </w:r>
      <w:r w:rsidR="00484780" w:rsidRPr="00F77DBE">
        <w:rPr>
          <w:rFonts w:ascii="Times New Roman" w:eastAsia="Times New Roman" w:hAnsi="Times New Roman" w:cs="Times New Roman"/>
          <w:sz w:val="24"/>
          <w:szCs w:val="24"/>
        </w:rPr>
        <w:t>long-term</w:t>
      </w:r>
      <w:r w:rsidR="0084640E" w:rsidRPr="00F77DBE">
        <w:rPr>
          <w:rFonts w:ascii="Times New Roman" w:eastAsia="Times New Roman" w:hAnsi="Times New Roman" w:cs="Times New Roman"/>
          <w:sz w:val="24"/>
          <w:szCs w:val="24"/>
        </w:rPr>
        <w:t xml:space="preserve"> time series, the effectiveness of </w:t>
      </w:r>
      <w:r w:rsidR="002D709E" w:rsidRPr="00F77DBE">
        <w:rPr>
          <w:rFonts w:ascii="Times New Roman" w:eastAsia="Times New Roman" w:hAnsi="Times New Roman" w:cs="Times New Roman"/>
          <w:sz w:val="24"/>
          <w:szCs w:val="24"/>
        </w:rPr>
        <w:t xml:space="preserve">BMPs </w:t>
      </w:r>
      <w:r w:rsidR="00745B9B" w:rsidRPr="00F77DBE">
        <w:rPr>
          <w:rFonts w:ascii="Times New Roman" w:eastAsia="Times New Roman" w:hAnsi="Times New Roman" w:cs="Times New Roman"/>
          <w:sz w:val="24"/>
          <w:szCs w:val="24"/>
        </w:rPr>
        <w:t>may be</w:t>
      </w:r>
      <w:r w:rsidR="002D709E" w:rsidRPr="00F77DBE">
        <w:rPr>
          <w:rFonts w:ascii="Times New Roman" w:eastAsia="Times New Roman" w:hAnsi="Times New Roman" w:cs="Times New Roman"/>
          <w:sz w:val="24"/>
          <w:szCs w:val="24"/>
        </w:rPr>
        <w:t xml:space="preserve"> </w:t>
      </w:r>
      <w:r w:rsidR="000300EB" w:rsidRPr="00F77DBE">
        <w:rPr>
          <w:rFonts w:ascii="Times New Roman" w:eastAsia="Times New Roman" w:hAnsi="Times New Roman" w:cs="Times New Roman"/>
          <w:sz w:val="24"/>
          <w:szCs w:val="24"/>
        </w:rPr>
        <w:t>evident</w:t>
      </w:r>
      <w:r w:rsidR="002D709E" w:rsidRPr="00F77DBE">
        <w:rPr>
          <w:rFonts w:ascii="Times New Roman" w:eastAsia="Times New Roman" w:hAnsi="Times New Roman" w:cs="Times New Roman"/>
          <w:sz w:val="24"/>
          <w:szCs w:val="24"/>
        </w:rPr>
        <w:t xml:space="preserve"> in the data, though trends should </w:t>
      </w:r>
      <w:r w:rsidR="00745B9B" w:rsidRPr="00F77DBE">
        <w:rPr>
          <w:rFonts w:ascii="Times New Roman" w:eastAsia="Times New Roman" w:hAnsi="Times New Roman" w:cs="Times New Roman"/>
          <w:sz w:val="24"/>
          <w:szCs w:val="24"/>
        </w:rPr>
        <w:t>be evaluated in the context of the</w:t>
      </w:r>
      <w:r w:rsidR="002D709E" w:rsidRPr="00F77DBE">
        <w:rPr>
          <w:rFonts w:ascii="Times New Roman" w:eastAsia="Times New Roman" w:hAnsi="Times New Roman" w:cs="Times New Roman"/>
          <w:sz w:val="24"/>
          <w:szCs w:val="24"/>
        </w:rPr>
        <w:t xml:space="preserve"> growth of the personal use fishery in the past two decades.</w:t>
      </w:r>
      <w:r w:rsidR="00F12A12">
        <w:rPr>
          <w:rFonts w:ascii="Times New Roman" w:eastAsia="Times New Roman" w:hAnsi="Times New Roman" w:cs="Times New Roman"/>
          <w:sz w:val="24"/>
          <w:szCs w:val="24"/>
        </w:rPr>
        <w:t xml:space="preserve"> </w:t>
      </w:r>
      <w:commentRangeStart w:id="320"/>
      <w:r w:rsidRPr="00F77DBE">
        <w:rPr>
          <w:rFonts w:ascii="Times New Roman" w:eastAsia="Times New Roman" w:hAnsi="Times New Roman" w:cs="Times New Roman"/>
          <w:sz w:val="24"/>
          <w:szCs w:val="24"/>
        </w:rPr>
        <w:t>One modification</w:t>
      </w:r>
      <w:r w:rsidR="007772FD">
        <w:rPr>
          <w:rFonts w:ascii="Times New Roman" w:eastAsia="Times New Roman" w:hAnsi="Times New Roman" w:cs="Times New Roman"/>
          <w:sz w:val="24"/>
          <w:szCs w:val="24"/>
        </w:rPr>
        <w:t xml:space="preserve"> of best management practice</w:t>
      </w:r>
      <w:r w:rsidR="0022380D" w:rsidRPr="00F77DBE">
        <w:rPr>
          <w:rFonts w:ascii="Times New Roman" w:eastAsia="Times New Roman" w:hAnsi="Times New Roman" w:cs="Times New Roman"/>
          <w:sz w:val="24"/>
          <w:szCs w:val="24"/>
        </w:rPr>
        <w:t>s</w:t>
      </w:r>
      <w:r w:rsidRPr="00F77DBE">
        <w:rPr>
          <w:rFonts w:ascii="Times New Roman" w:eastAsia="Times New Roman" w:hAnsi="Times New Roman" w:cs="Times New Roman"/>
          <w:sz w:val="24"/>
          <w:szCs w:val="24"/>
        </w:rPr>
        <w:t xml:space="preserve"> could include requiring the immediate disposal or composting of carcasses on the beach</w:t>
      </w:r>
      <w:commentRangeEnd w:id="320"/>
      <w:r w:rsidR="00484780">
        <w:rPr>
          <w:rStyle w:val="CommentReference"/>
        </w:rPr>
        <w:commentReference w:id="320"/>
      </w:r>
      <w:r w:rsidRPr="00F77DBE">
        <w:rPr>
          <w:rFonts w:ascii="Times New Roman" w:eastAsia="Times New Roman" w:hAnsi="Times New Roman" w:cs="Times New Roman"/>
          <w:sz w:val="24"/>
          <w:szCs w:val="24"/>
        </w:rPr>
        <w:t>.</w:t>
      </w:r>
    </w:p>
    <w:p w14:paraId="0E16D9AA" w14:textId="4D3D2CDC" w:rsidR="00086B78"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Consistent communication with stakeholders and user groups will remain critical to effective beach monitoring. </w:t>
      </w:r>
      <w:r w:rsidR="00E32BFD">
        <w:rPr>
          <w:rFonts w:ascii="Times New Roman" w:eastAsia="Times New Roman" w:hAnsi="Times New Roman" w:cs="Times New Roman"/>
          <w:sz w:val="24"/>
          <w:szCs w:val="24"/>
        </w:rPr>
        <w:t>Communication p</w:t>
      </w:r>
      <w:r w:rsidR="00E24B1A" w:rsidRPr="00F77DBE">
        <w:rPr>
          <w:rFonts w:ascii="Times New Roman" w:eastAsia="Times New Roman" w:hAnsi="Times New Roman" w:cs="Times New Roman"/>
          <w:sz w:val="24"/>
          <w:szCs w:val="24"/>
        </w:rPr>
        <w:t xml:space="preserve">rotocol should be </w:t>
      </w:r>
      <w:r w:rsidR="00F77DBE">
        <w:rPr>
          <w:rFonts w:ascii="Times New Roman" w:eastAsia="Times New Roman" w:hAnsi="Times New Roman" w:cs="Times New Roman"/>
          <w:sz w:val="24"/>
          <w:szCs w:val="24"/>
        </w:rPr>
        <w:t>annually reviewed</w:t>
      </w:r>
      <w:r w:rsidRPr="00F77DBE">
        <w:rPr>
          <w:rFonts w:ascii="Times New Roman" w:eastAsia="Times New Roman" w:hAnsi="Times New Roman" w:cs="Times New Roman"/>
          <w:sz w:val="24"/>
          <w:szCs w:val="24"/>
        </w:rPr>
        <w:t xml:space="preserve"> to ensure consistency in </w:t>
      </w:r>
      <w:r w:rsidR="0017552A" w:rsidRPr="00F77DBE">
        <w:rPr>
          <w:rFonts w:ascii="Times New Roman" w:eastAsia="Times New Roman" w:hAnsi="Times New Roman" w:cs="Times New Roman"/>
          <w:sz w:val="24"/>
          <w:szCs w:val="24"/>
        </w:rPr>
        <w:t>when public advisories are issued and for what sites they are necessary.</w:t>
      </w:r>
      <w:commentRangeStart w:id="321"/>
      <w:commentRangeStart w:id="322"/>
      <w:r w:rsidR="0017552A" w:rsidRPr="00D57CDA">
        <w:rPr>
          <w:rFonts w:ascii="Times New Roman" w:eastAsia="Times New Roman" w:hAnsi="Times New Roman" w:cs="Times New Roman"/>
          <w:sz w:val="24"/>
          <w:szCs w:val="24"/>
        </w:rPr>
        <w:t xml:space="preserve"> </w:t>
      </w:r>
      <w:commentRangeEnd w:id="321"/>
      <w:r w:rsidR="00E32BFD">
        <w:rPr>
          <w:rStyle w:val="CommentReference"/>
        </w:rPr>
        <w:commentReference w:id="321"/>
      </w:r>
      <w:commentRangeEnd w:id="322"/>
      <w:r w:rsidR="00D57CDA">
        <w:rPr>
          <w:rStyle w:val="CommentReference"/>
        </w:rPr>
        <w:commentReference w:id="322"/>
      </w:r>
      <w:del w:id="323" w:author="Benjamin Meyer" w:date="2021-02-14T20:26:00Z">
        <w:r w:rsidR="0017552A" w:rsidRPr="00D57CDA" w:rsidDel="00D57CDA">
          <w:rPr>
            <w:rFonts w:ascii="Times New Roman" w:eastAsia="Times New Roman" w:hAnsi="Times New Roman" w:cs="Times New Roman"/>
            <w:sz w:val="24"/>
            <w:szCs w:val="24"/>
          </w:rPr>
          <w:delText xml:space="preserve"> results from 2019</w:delText>
        </w:r>
        <w:r w:rsidR="000300EB" w:rsidRPr="00D57CDA" w:rsidDel="00D57CDA">
          <w:rPr>
            <w:rFonts w:ascii="Times New Roman" w:eastAsia="Times New Roman" w:hAnsi="Times New Roman" w:cs="Times New Roman"/>
            <w:sz w:val="24"/>
            <w:szCs w:val="24"/>
          </w:rPr>
          <w:delText>-2020</w:delText>
        </w:r>
        <w:r w:rsidR="0017552A" w:rsidRPr="00D57CDA" w:rsidDel="00D57CDA">
          <w:rPr>
            <w:rFonts w:ascii="Times New Roman" w:eastAsia="Times New Roman" w:hAnsi="Times New Roman" w:cs="Times New Roman"/>
            <w:sz w:val="24"/>
            <w:szCs w:val="24"/>
          </w:rPr>
          <w:delText xml:space="preserve"> provide a snapshot of bacteria marker copy concentrations at th</w:delText>
        </w:r>
        <w:r w:rsidR="00E24B1A" w:rsidRPr="00D57CDA" w:rsidDel="00D57CDA">
          <w:rPr>
            <w:rFonts w:ascii="Times New Roman" w:eastAsia="Times New Roman" w:hAnsi="Times New Roman" w:cs="Times New Roman"/>
            <w:sz w:val="24"/>
            <w:szCs w:val="24"/>
          </w:rPr>
          <w:delText>e time of sampling</w:delText>
        </w:r>
        <w:r w:rsidR="0017552A" w:rsidRPr="00D57CDA" w:rsidDel="00D57CDA">
          <w:rPr>
            <w:rFonts w:ascii="Times New Roman" w:eastAsia="Times New Roman" w:hAnsi="Times New Roman" w:cs="Times New Roman"/>
            <w:sz w:val="24"/>
            <w:szCs w:val="24"/>
          </w:rPr>
          <w:delText xml:space="preserve">. Due to extremely dynamic </w:delText>
        </w:r>
        <w:r w:rsidR="00E24B1A" w:rsidRPr="00D57CDA" w:rsidDel="00D57CDA">
          <w:rPr>
            <w:rFonts w:ascii="Times New Roman" w:eastAsia="Times New Roman" w:hAnsi="Times New Roman" w:cs="Times New Roman"/>
            <w:sz w:val="24"/>
            <w:szCs w:val="24"/>
          </w:rPr>
          <w:delText>patterns</w:delText>
        </w:r>
        <w:r w:rsidR="0017552A" w:rsidRPr="00D57CDA" w:rsidDel="00D57CDA">
          <w:rPr>
            <w:rFonts w:ascii="Times New Roman" w:eastAsia="Times New Roman" w:hAnsi="Times New Roman" w:cs="Times New Roman"/>
            <w:sz w:val="24"/>
            <w:szCs w:val="24"/>
          </w:rPr>
          <w:delText xml:space="preserve"> in </w:delText>
        </w:r>
        <w:r w:rsidR="00E24B1A" w:rsidRPr="00D57CDA" w:rsidDel="00D57CDA">
          <w:rPr>
            <w:rFonts w:ascii="Times New Roman" w:eastAsia="Times New Roman" w:hAnsi="Times New Roman" w:cs="Times New Roman"/>
            <w:sz w:val="24"/>
            <w:szCs w:val="24"/>
          </w:rPr>
          <w:delText>current</w:delText>
        </w:r>
        <w:r w:rsidR="0017552A" w:rsidRPr="00D57CDA" w:rsidDel="00D57CDA">
          <w:rPr>
            <w:rFonts w:ascii="Times New Roman" w:eastAsia="Times New Roman" w:hAnsi="Times New Roman" w:cs="Times New Roman"/>
            <w:sz w:val="24"/>
            <w:szCs w:val="24"/>
          </w:rPr>
          <w:delText xml:space="preserve"> at the mouth of the Kenai, more consistent sampling for MST is recommended in order to assess spatiotemporal variation in bacteria sources</w:delText>
        </w:r>
      </w:del>
      <w:del w:id="324" w:author="Benjamin Meyer" w:date="2021-02-14T20:27:00Z">
        <w:r w:rsidR="00E24B1A" w:rsidRPr="00D57CDA" w:rsidDel="00D57CDA">
          <w:rPr>
            <w:rFonts w:ascii="Times New Roman" w:eastAsia="Times New Roman" w:hAnsi="Times New Roman" w:cs="Times New Roman"/>
            <w:sz w:val="24"/>
            <w:szCs w:val="24"/>
          </w:rPr>
          <w:delText>.</w:delText>
        </w:r>
        <w:r w:rsidR="00086B78" w:rsidRPr="00D57CDA" w:rsidDel="00D57CDA">
          <w:rPr>
            <w:rFonts w:ascii="Times New Roman" w:eastAsia="Times New Roman" w:hAnsi="Times New Roman" w:cs="Times New Roman"/>
            <w:sz w:val="24"/>
            <w:szCs w:val="24"/>
          </w:rPr>
          <w:delText xml:space="preserve"> </w:delText>
        </w:r>
      </w:del>
      <w:r w:rsidR="00086B78" w:rsidRPr="00D57CDA">
        <w:rPr>
          <w:rFonts w:ascii="Times New Roman" w:eastAsia="Times New Roman" w:hAnsi="Times New Roman" w:cs="Times New Roman"/>
          <w:sz w:val="24"/>
          <w:szCs w:val="24"/>
        </w:rPr>
        <w:t xml:space="preserve"> </w:t>
      </w:r>
    </w:p>
    <w:p w14:paraId="5EC0283B" w14:textId="3F88565D" w:rsidR="00D57CDA" w:rsidRDefault="00086B78"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In the future, annual reports should evaluate annual results in the context of available </w:t>
      </w:r>
      <w:commentRangeStart w:id="325"/>
      <w:r w:rsidRPr="00F77DBE">
        <w:rPr>
          <w:rFonts w:ascii="Times New Roman" w:eastAsia="Times New Roman" w:hAnsi="Times New Roman" w:cs="Times New Roman"/>
          <w:sz w:val="24"/>
          <w:szCs w:val="24"/>
        </w:rPr>
        <w:t>long-term data sets.</w:t>
      </w:r>
      <w:commentRangeEnd w:id="325"/>
      <w:r w:rsidR="00E32BFD">
        <w:rPr>
          <w:rStyle w:val="CommentReference"/>
        </w:rPr>
        <w:commentReference w:id="325"/>
      </w:r>
      <w:r w:rsidR="00F12A12">
        <w:rPr>
          <w:rFonts w:ascii="Times New Roman" w:eastAsia="Times New Roman" w:hAnsi="Times New Roman" w:cs="Times New Roman"/>
          <w:sz w:val="24"/>
          <w:szCs w:val="24"/>
        </w:rPr>
        <w:t xml:space="preserve"> </w:t>
      </w:r>
      <w:r w:rsidRPr="00F77DBE">
        <w:rPr>
          <w:rFonts w:ascii="Times New Roman" w:eastAsia="Times New Roman" w:hAnsi="Times New Roman" w:cs="Times New Roman"/>
          <w:sz w:val="24"/>
          <w:szCs w:val="24"/>
        </w:rPr>
        <w:t xml:space="preserve">Comparing new data to long term trends is essential to ensure that </w:t>
      </w:r>
      <w:r w:rsidR="00F77DBE">
        <w:rPr>
          <w:rFonts w:ascii="Times New Roman" w:eastAsia="Times New Roman" w:hAnsi="Times New Roman" w:cs="Times New Roman"/>
          <w:sz w:val="24"/>
          <w:szCs w:val="24"/>
        </w:rPr>
        <w:t xml:space="preserve">ecological </w:t>
      </w:r>
      <w:r w:rsidRPr="00F77DBE">
        <w:rPr>
          <w:rFonts w:ascii="Times New Roman" w:eastAsia="Times New Roman" w:hAnsi="Times New Roman" w:cs="Times New Roman"/>
          <w:sz w:val="24"/>
          <w:szCs w:val="24"/>
        </w:rPr>
        <w:t>trends are readily recognizable even as staff and personnel involved with monitoring may change.</w:t>
      </w:r>
      <w:commentRangeStart w:id="326"/>
      <w:r w:rsidR="002758FA" w:rsidRPr="00D57CDA">
        <w:rPr>
          <w:rFonts w:ascii="Times New Roman" w:eastAsia="Times New Roman" w:hAnsi="Times New Roman" w:cs="Times New Roman"/>
          <w:sz w:val="24"/>
          <w:szCs w:val="24"/>
        </w:rPr>
        <w:t xml:space="preserve"> </w:t>
      </w:r>
      <w:commentRangeEnd w:id="326"/>
      <w:r w:rsidR="00E32BFD">
        <w:rPr>
          <w:rStyle w:val="CommentReference"/>
        </w:rPr>
        <w:commentReference w:id="326"/>
      </w:r>
      <w:del w:id="327" w:author="Benjamin Meyer" w:date="2021-02-14T20:30:00Z">
        <w:r w:rsidR="0052550C" w:rsidRPr="00D57CDA" w:rsidDel="00D57CDA">
          <w:rPr>
            <w:rFonts w:ascii="Times New Roman" w:eastAsia="Times New Roman" w:hAnsi="Times New Roman" w:cs="Times New Roman"/>
            <w:sz w:val="24"/>
            <w:szCs w:val="24"/>
            <w:rPrChange w:id="328" w:author="Benjamin Meyer" w:date="2021-02-14T20:30:00Z">
              <w:rPr/>
            </w:rPrChange>
          </w:rPr>
          <w:delText>is</w:delText>
        </w:r>
      </w:del>
      <w:r w:rsidR="0052550C" w:rsidRPr="00D57CDA">
        <w:rPr>
          <w:rFonts w:ascii="Times New Roman" w:eastAsia="Times New Roman" w:hAnsi="Times New Roman" w:cs="Times New Roman"/>
          <w:sz w:val="24"/>
          <w:szCs w:val="24"/>
          <w:rPrChange w:id="329" w:author="Benjamin Meyer" w:date="2021-02-14T20:30:00Z">
            <w:rPr/>
          </w:rPrChange>
        </w:rPr>
        <w:t xml:space="preserve"> </w:t>
      </w:r>
      <w:del w:id="330" w:author="Benjamin Meyer" w:date="2021-02-14T20:30:00Z">
        <w:r w:rsidR="0052550C" w:rsidRPr="00D57CDA" w:rsidDel="00D57CDA">
          <w:rPr>
            <w:rFonts w:ascii="Times New Roman" w:eastAsia="Times New Roman" w:hAnsi="Times New Roman" w:cs="Times New Roman"/>
            <w:sz w:val="24"/>
            <w:szCs w:val="24"/>
            <w:rPrChange w:id="331" w:author="Benjamin Meyer" w:date="2021-02-14T20:30:00Z">
              <w:rPr/>
            </w:rPrChange>
          </w:rPr>
          <w:delText xml:space="preserve">recommended in future years in order to effectively implement EPA's Virtual Beach Model. In the future, this </w:delText>
        </w:r>
        <w:commentRangeStart w:id="332"/>
        <w:r w:rsidR="0052550C" w:rsidRPr="00D57CDA" w:rsidDel="00D57CDA">
          <w:rPr>
            <w:rFonts w:ascii="Times New Roman" w:eastAsia="Times New Roman" w:hAnsi="Times New Roman" w:cs="Times New Roman"/>
            <w:sz w:val="24"/>
            <w:szCs w:val="24"/>
            <w:rPrChange w:id="333" w:author="Benjamin Meyer" w:date="2021-02-14T20:30:00Z">
              <w:rPr/>
            </w:rPrChange>
          </w:rPr>
          <w:delText>modeling could inform the amount of sampling required</w:delText>
        </w:r>
      </w:del>
      <w:r w:rsidR="0052550C" w:rsidRPr="00D57CDA">
        <w:rPr>
          <w:rFonts w:ascii="Times New Roman" w:eastAsia="Times New Roman" w:hAnsi="Times New Roman" w:cs="Times New Roman"/>
          <w:sz w:val="24"/>
          <w:szCs w:val="24"/>
          <w:rPrChange w:id="334" w:author="Benjamin Meyer" w:date="2021-02-14T20:30:00Z">
            <w:rPr/>
          </w:rPrChange>
        </w:rPr>
        <w:t xml:space="preserve"> </w:t>
      </w:r>
      <w:commentRangeEnd w:id="332"/>
      <w:r w:rsidR="000946FE">
        <w:rPr>
          <w:rStyle w:val="CommentReference"/>
        </w:rPr>
        <w:commentReference w:id="332"/>
      </w:r>
      <w:del w:id="335" w:author="Benjamin Meyer" w:date="2021-02-14T20:30:00Z">
        <w:r w:rsidR="0052550C" w:rsidRPr="00D57CDA" w:rsidDel="00D57CDA">
          <w:rPr>
            <w:rFonts w:ascii="Times New Roman" w:eastAsia="Times New Roman" w:hAnsi="Times New Roman" w:cs="Times New Roman"/>
            <w:sz w:val="24"/>
            <w:szCs w:val="24"/>
          </w:rPr>
          <w:delText>to effectively issue public advisories for bacteria.</w:delText>
        </w:r>
      </w:del>
    </w:p>
    <w:p w14:paraId="31BC0EBD" w14:textId="12F3754C" w:rsidR="00611296"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D57CDA">
        <w:rPr>
          <w:rFonts w:ascii="Times New Roman" w:eastAsia="Times New Roman" w:hAnsi="Times New Roman" w:cs="Times New Roman"/>
          <w:sz w:val="24"/>
          <w:szCs w:val="24"/>
        </w:rPr>
        <w:t xml:space="preserve">Using the results of the </w:t>
      </w:r>
      <w:r w:rsidR="00D57CDA">
        <w:rPr>
          <w:rFonts w:ascii="Times New Roman" w:eastAsia="Times New Roman" w:hAnsi="Times New Roman" w:cs="Times New Roman"/>
          <w:sz w:val="24"/>
          <w:szCs w:val="24"/>
        </w:rPr>
        <w:t xml:space="preserve">Environmental Protection Agency’s </w:t>
      </w:r>
      <w:r w:rsidRPr="00D57CDA">
        <w:rPr>
          <w:rFonts w:ascii="Times New Roman" w:eastAsia="Times New Roman" w:hAnsi="Times New Roman" w:cs="Times New Roman"/>
          <w:sz w:val="24"/>
          <w:szCs w:val="24"/>
        </w:rPr>
        <w:t xml:space="preserve">Virtual Beach Model, </w:t>
      </w:r>
      <w:r w:rsidR="002758FA" w:rsidRPr="00D57CDA">
        <w:rPr>
          <w:rFonts w:ascii="Times New Roman" w:eastAsia="Times New Roman" w:hAnsi="Times New Roman" w:cs="Times New Roman"/>
          <w:sz w:val="24"/>
          <w:szCs w:val="24"/>
        </w:rPr>
        <w:t>i</w:t>
      </w:r>
      <w:r w:rsidR="00CB63F8" w:rsidRPr="00D57CDA">
        <w:rPr>
          <w:rFonts w:ascii="Times New Roman" w:eastAsia="Times New Roman" w:hAnsi="Times New Roman" w:cs="Times New Roman"/>
          <w:sz w:val="24"/>
          <w:szCs w:val="24"/>
        </w:rPr>
        <w:t>t is advised that a monitoring progr</w:t>
      </w:r>
      <w:r w:rsidR="00F63E30" w:rsidRPr="00D57CDA">
        <w:rPr>
          <w:rFonts w:ascii="Times New Roman" w:eastAsia="Times New Roman" w:hAnsi="Times New Roman" w:cs="Times New Roman"/>
          <w:sz w:val="24"/>
          <w:szCs w:val="24"/>
        </w:rPr>
        <w:t xml:space="preserve">am be </w:t>
      </w:r>
      <w:r w:rsidR="005A693E" w:rsidRPr="00D57CDA">
        <w:rPr>
          <w:rFonts w:ascii="Times New Roman" w:eastAsia="Times New Roman" w:hAnsi="Times New Roman" w:cs="Times New Roman"/>
          <w:sz w:val="24"/>
          <w:szCs w:val="24"/>
        </w:rPr>
        <w:t>operated</w:t>
      </w:r>
      <w:r w:rsidR="00F63E30" w:rsidRPr="00D57CDA">
        <w:rPr>
          <w:rFonts w:ascii="Times New Roman" w:eastAsia="Times New Roman" w:hAnsi="Times New Roman" w:cs="Times New Roman"/>
          <w:sz w:val="24"/>
          <w:szCs w:val="24"/>
        </w:rPr>
        <w:t xml:space="preserve"> in perpetuity in order</w:t>
      </w:r>
      <w:r w:rsidR="00AA2D9E" w:rsidRPr="00D57CDA">
        <w:rPr>
          <w:rFonts w:ascii="Times New Roman" w:eastAsia="Times New Roman" w:hAnsi="Times New Roman" w:cs="Times New Roman"/>
          <w:sz w:val="24"/>
          <w:szCs w:val="24"/>
        </w:rPr>
        <w:t xml:space="preserve"> to</w:t>
      </w:r>
      <w:r w:rsidR="00F63E30" w:rsidRPr="00D57CDA">
        <w:rPr>
          <w:rFonts w:ascii="Times New Roman" w:eastAsia="Times New Roman" w:hAnsi="Times New Roman" w:cs="Times New Roman"/>
          <w:sz w:val="24"/>
          <w:szCs w:val="24"/>
        </w:rPr>
        <w:t xml:space="preserve"> issue public advisories when necessary.</w:t>
      </w:r>
    </w:p>
    <w:p w14:paraId="185A7E41" w14:textId="77777777" w:rsidR="00745B9B" w:rsidRPr="00F77DBE" w:rsidRDefault="00745B9B" w:rsidP="00745B9B">
      <w:pPr>
        <w:spacing w:line="240" w:lineRule="auto"/>
        <w:rPr>
          <w:rFonts w:ascii="Times New Roman" w:eastAsia="Times New Roman" w:hAnsi="Times New Roman" w:cs="Times New Roman"/>
          <w:sz w:val="24"/>
          <w:szCs w:val="24"/>
        </w:rPr>
      </w:pPr>
    </w:p>
    <w:p w14:paraId="168E3A43" w14:textId="73C594C7" w:rsidR="00902281" w:rsidRPr="00F77DBE" w:rsidRDefault="00902281" w:rsidP="00902281">
      <w:p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color w:val="000000"/>
          <w:sz w:val="24"/>
          <w:szCs w:val="24"/>
        </w:rPr>
        <w:t xml:space="preserve">These </w:t>
      </w:r>
      <w:r w:rsidR="00BA35A8">
        <w:rPr>
          <w:rFonts w:ascii="Times New Roman" w:eastAsia="Times New Roman" w:hAnsi="Times New Roman" w:cs="Times New Roman"/>
          <w:color w:val="000000"/>
          <w:sz w:val="24"/>
          <w:szCs w:val="24"/>
        </w:rPr>
        <w:t>four</w:t>
      </w:r>
      <w:r w:rsidRPr="00F77DBE">
        <w:rPr>
          <w:rFonts w:ascii="Times New Roman" w:eastAsia="Times New Roman" w:hAnsi="Times New Roman" w:cs="Times New Roman"/>
          <w:color w:val="000000"/>
          <w:sz w:val="24"/>
          <w:szCs w:val="24"/>
        </w:rPr>
        <w:t xml:space="preserve"> actions would support educated management decisions, encourage preservation of environmental habitat, mitigate potential public health issues, and </w:t>
      </w:r>
      <w:r w:rsidR="0017552A" w:rsidRPr="00F77DBE">
        <w:rPr>
          <w:rFonts w:ascii="Times New Roman" w:eastAsia="Times New Roman" w:hAnsi="Times New Roman" w:cs="Times New Roman"/>
          <w:color w:val="000000"/>
          <w:sz w:val="24"/>
          <w:szCs w:val="24"/>
        </w:rPr>
        <w:t>ensure transparency of the beach monitoring process.</w:t>
      </w:r>
      <w:r w:rsidRPr="00F77DBE">
        <w:rPr>
          <w:rFonts w:ascii="Times New Roman" w:eastAsia="Times New Roman" w:hAnsi="Times New Roman" w:cs="Times New Roman"/>
          <w:color w:val="000000"/>
          <w:sz w:val="24"/>
          <w:szCs w:val="24"/>
        </w:rPr>
        <w:t xml:space="preserve"> </w:t>
      </w:r>
    </w:p>
    <w:p w14:paraId="695DC865" w14:textId="46B4F25E" w:rsidR="00803BC6" w:rsidRPr="00F77DBE" w:rsidRDefault="00803BC6">
      <w:pPr>
        <w:contextualSpacing w:val="0"/>
        <w:rPr>
          <w:rFonts w:ascii="Times New Roman" w:hAnsi="Times New Roman" w:cs="Times New Roman"/>
          <w:sz w:val="24"/>
          <w:szCs w:val="24"/>
        </w:rPr>
      </w:pPr>
    </w:p>
    <w:p w14:paraId="79F73617" w14:textId="4EA4F0DC" w:rsidR="00AC25DB" w:rsidRPr="00086B78" w:rsidRDefault="00AC25DB" w:rsidP="00AC25DB">
      <w:pPr>
        <w:pStyle w:val="Heading1"/>
        <w:rPr>
          <w:rFonts w:ascii="Times New Roman" w:hAnsi="Times New Roman" w:cs="Times New Roman"/>
          <w:b/>
          <w:color w:val="2E74B5" w:themeColor="accent1" w:themeShade="BF"/>
          <w:sz w:val="32"/>
          <w:szCs w:val="32"/>
        </w:rPr>
      </w:pPr>
      <w:bookmarkStart w:id="336" w:name="_Toc64228878"/>
      <w:r w:rsidRPr="00086B78">
        <w:rPr>
          <w:rFonts w:ascii="Times New Roman" w:hAnsi="Times New Roman" w:cs="Times New Roman"/>
          <w:b/>
          <w:color w:val="2E74B5" w:themeColor="accent1" w:themeShade="BF"/>
          <w:sz w:val="32"/>
          <w:szCs w:val="32"/>
        </w:rPr>
        <w:lastRenderedPageBreak/>
        <w:t>Data availability</w:t>
      </w:r>
      <w:bookmarkEnd w:id="336"/>
    </w:p>
    <w:p w14:paraId="28B90117" w14:textId="4CDA86D8" w:rsidR="00AC25DB" w:rsidRPr="00086B78" w:rsidRDefault="00AC25DB" w:rsidP="00AC25DB">
      <w:pPr>
        <w:rPr>
          <w:rFonts w:ascii="Times New Roman" w:hAnsi="Times New Roman" w:cs="Times New Roman"/>
          <w:sz w:val="24"/>
          <w:szCs w:val="24"/>
        </w:rPr>
      </w:pPr>
      <w:r w:rsidRPr="00086B78">
        <w:rPr>
          <w:rFonts w:ascii="Times New Roman" w:hAnsi="Times New Roman" w:cs="Times New Roman"/>
          <w:sz w:val="24"/>
          <w:szCs w:val="24"/>
        </w:rPr>
        <w:t xml:space="preserve">All data and R programming scripts used in this analysis is available in a public repository at </w:t>
      </w:r>
      <w:hyperlink r:id="rId40" w:history="1">
        <w:r w:rsidR="00086B78" w:rsidRPr="002044E2">
          <w:rPr>
            <w:rStyle w:val="Hyperlink"/>
            <w:rFonts w:ascii="Times New Roman" w:hAnsi="Times New Roman" w:cs="Times New Roman"/>
            <w:sz w:val="24"/>
            <w:szCs w:val="24"/>
          </w:rPr>
          <w:t>https://github.com/Kenai-Watershed-Forum/KWF_Beach_Sampling_2019_2020</w:t>
        </w:r>
      </w:hyperlink>
      <w:r w:rsidR="00FF279B" w:rsidRPr="00086B78">
        <w:rPr>
          <w:rFonts w:ascii="Times New Roman" w:hAnsi="Times New Roman" w:cs="Times New Roman"/>
          <w:sz w:val="24"/>
          <w:szCs w:val="24"/>
        </w:rPr>
        <w:t>.</w:t>
      </w:r>
    </w:p>
    <w:p w14:paraId="4DDDC366" w14:textId="77777777" w:rsidR="00AD685F" w:rsidRPr="00086B78" w:rsidRDefault="00AD685F">
      <w:pPr>
        <w:contextualSpacing w:val="0"/>
        <w:rPr>
          <w:rFonts w:ascii="Times New Roman" w:hAnsi="Times New Roman" w:cs="Times New Roman"/>
          <w:sz w:val="24"/>
          <w:szCs w:val="24"/>
        </w:rPr>
      </w:pPr>
    </w:p>
    <w:p w14:paraId="4DE49EA7" w14:textId="1FA2BC4A" w:rsidR="0070176B" w:rsidRDefault="0070176B" w:rsidP="00EB664A">
      <w:pPr>
        <w:rPr>
          <w:rFonts w:ascii="Times New Roman" w:hAnsi="Times New Roman" w:cs="Times New Roman"/>
        </w:rPr>
      </w:pPr>
    </w:p>
    <w:p w14:paraId="411E1B14" w14:textId="5A80B53B" w:rsidR="00745B9B" w:rsidRDefault="00745B9B" w:rsidP="00EB664A">
      <w:pPr>
        <w:rPr>
          <w:rFonts w:ascii="Times New Roman" w:hAnsi="Times New Roman" w:cs="Times New Roman"/>
        </w:rPr>
      </w:pPr>
    </w:p>
    <w:p w14:paraId="16B58D1A" w14:textId="70DD8902" w:rsidR="00BA35A8" w:rsidRDefault="00BA35A8" w:rsidP="00EB664A">
      <w:pPr>
        <w:rPr>
          <w:rFonts w:ascii="Times New Roman" w:hAnsi="Times New Roman" w:cs="Times New Roman"/>
        </w:rPr>
      </w:pPr>
    </w:p>
    <w:p w14:paraId="7DDE16B9" w14:textId="14EFCE47" w:rsidR="00BA35A8" w:rsidRDefault="00BA35A8" w:rsidP="00EB664A">
      <w:pPr>
        <w:rPr>
          <w:rFonts w:ascii="Times New Roman" w:hAnsi="Times New Roman" w:cs="Times New Roman"/>
        </w:rPr>
      </w:pPr>
    </w:p>
    <w:p w14:paraId="4EC92EEB" w14:textId="66E1F3B4" w:rsidR="00BA35A8" w:rsidRDefault="00BA35A8" w:rsidP="00EB664A">
      <w:pPr>
        <w:rPr>
          <w:rFonts w:ascii="Times New Roman" w:hAnsi="Times New Roman" w:cs="Times New Roman"/>
        </w:rPr>
      </w:pPr>
    </w:p>
    <w:p w14:paraId="054F3150" w14:textId="26FFA076" w:rsidR="00BA35A8" w:rsidRDefault="00BA35A8" w:rsidP="00EB664A">
      <w:pPr>
        <w:rPr>
          <w:rFonts w:ascii="Times New Roman" w:hAnsi="Times New Roman" w:cs="Times New Roman"/>
        </w:rPr>
      </w:pPr>
    </w:p>
    <w:p w14:paraId="37BB9EAB" w14:textId="3BE7788B" w:rsidR="00BA35A8" w:rsidRDefault="00BA35A8" w:rsidP="00EB664A">
      <w:pPr>
        <w:rPr>
          <w:rFonts w:ascii="Times New Roman" w:hAnsi="Times New Roman" w:cs="Times New Roman"/>
        </w:rPr>
      </w:pPr>
    </w:p>
    <w:p w14:paraId="3A084523" w14:textId="44AAC585" w:rsidR="00BA35A8" w:rsidRDefault="00BA35A8" w:rsidP="00EB664A">
      <w:pPr>
        <w:rPr>
          <w:rFonts w:ascii="Times New Roman" w:hAnsi="Times New Roman" w:cs="Times New Roman"/>
        </w:rPr>
      </w:pPr>
    </w:p>
    <w:p w14:paraId="666865BE" w14:textId="2344D5C3" w:rsidR="00BA35A8" w:rsidRDefault="00BA35A8" w:rsidP="00EB664A">
      <w:pPr>
        <w:rPr>
          <w:rFonts w:ascii="Times New Roman" w:hAnsi="Times New Roman" w:cs="Times New Roman"/>
        </w:rPr>
      </w:pPr>
    </w:p>
    <w:p w14:paraId="22C95350" w14:textId="63030E04" w:rsidR="00BA35A8" w:rsidRDefault="00BA35A8" w:rsidP="00EB664A">
      <w:pPr>
        <w:rPr>
          <w:rFonts w:ascii="Times New Roman" w:hAnsi="Times New Roman" w:cs="Times New Roman"/>
        </w:rPr>
      </w:pPr>
    </w:p>
    <w:p w14:paraId="073D9210" w14:textId="0D64F650" w:rsidR="00350833" w:rsidRDefault="00350833" w:rsidP="00EB664A">
      <w:pPr>
        <w:rPr>
          <w:rFonts w:ascii="Times New Roman" w:hAnsi="Times New Roman" w:cs="Times New Roman"/>
        </w:rPr>
      </w:pPr>
    </w:p>
    <w:p w14:paraId="754A2563" w14:textId="58910999" w:rsidR="00350833" w:rsidRDefault="00350833" w:rsidP="00EB664A">
      <w:pPr>
        <w:rPr>
          <w:rFonts w:ascii="Times New Roman" w:hAnsi="Times New Roman" w:cs="Times New Roman"/>
        </w:rPr>
      </w:pPr>
    </w:p>
    <w:p w14:paraId="4F2A1A35" w14:textId="51CB0CB7" w:rsidR="00292B62" w:rsidRDefault="00292B62" w:rsidP="00EB664A">
      <w:pPr>
        <w:rPr>
          <w:rFonts w:ascii="Times New Roman" w:hAnsi="Times New Roman" w:cs="Times New Roman"/>
        </w:rPr>
      </w:pPr>
    </w:p>
    <w:p w14:paraId="75B396ED" w14:textId="3B41A5B6" w:rsidR="00292B62" w:rsidRDefault="00292B62" w:rsidP="00EB664A">
      <w:pPr>
        <w:rPr>
          <w:rFonts w:ascii="Times New Roman" w:hAnsi="Times New Roman" w:cs="Times New Roman"/>
        </w:rPr>
      </w:pPr>
    </w:p>
    <w:p w14:paraId="607EF8E7" w14:textId="07F48684" w:rsidR="00292B62" w:rsidRDefault="00292B62" w:rsidP="00EB664A">
      <w:pPr>
        <w:rPr>
          <w:rFonts w:ascii="Times New Roman" w:hAnsi="Times New Roman" w:cs="Times New Roman"/>
        </w:rPr>
      </w:pPr>
    </w:p>
    <w:p w14:paraId="4AD9278E" w14:textId="5E8E7622" w:rsidR="00292B62" w:rsidRDefault="00292B62" w:rsidP="00EB664A">
      <w:pPr>
        <w:rPr>
          <w:rFonts w:ascii="Times New Roman" w:hAnsi="Times New Roman" w:cs="Times New Roman"/>
        </w:rPr>
      </w:pPr>
    </w:p>
    <w:p w14:paraId="1A56D211" w14:textId="13592360" w:rsidR="00292B62" w:rsidRDefault="00292B62" w:rsidP="00EB664A">
      <w:pPr>
        <w:rPr>
          <w:rFonts w:ascii="Times New Roman" w:hAnsi="Times New Roman" w:cs="Times New Roman"/>
        </w:rPr>
      </w:pPr>
    </w:p>
    <w:p w14:paraId="5DAEE614" w14:textId="6DBD23D4" w:rsidR="00292B62" w:rsidRDefault="00292B62" w:rsidP="00EB664A">
      <w:pPr>
        <w:rPr>
          <w:rFonts w:ascii="Times New Roman" w:hAnsi="Times New Roman" w:cs="Times New Roman"/>
        </w:rPr>
      </w:pPr>
    </w:p>
    <w:p w14:paraId="0C1472B5" w14:textId="2DE44317" w:rsidR="00292B62" w:rsidRDefault="00292B62" w:rsidP="00EB664A">
      <w:pPr>
        <w:rPr>
          <w:rFonts w:ascii="Times New Roman" w:hAnsi="Times New Roman" w:cs="Times New Roman"/>
        </w:rPr>
      </w:pPr>
    </w:p>
    <w:p w14:paraId="28EEA1C6" w14:textId="62B628F7" w:rsidR="00292B62" w:rsidRDefault="00292B62" w:rsidP="00EB664A">
      <w:pPr>
        <w:rPr>
          <w:rFonts w:ascii="Times New Roman" w:hAnsi="Times New Roman" w:cs="Times New Roman"/>
        </w:rPr>
      </w:pPr>
    </w:p>
    <w:p w14:paraId="014E88B7" w14:textId="4B8F14C6" w:rsidR="00292B62" w:rsidRDefault="00292B62" w:rsidP="00EB664A">
      <w:pPr>
        <w:rPr>
          <w:rFonts w:ascii="Times New Roman" w:hAnsi="Times New Roman" w:cs="Times New Roman"/>
        </w:rPr>
      </w:pPr>
    </w:p>
    <w:p w14:paraId="4B1CD11D" w14:textId="1110B81C" w:rsidR="00292B62" w:rsidRDefault="00292B62" w:rsidP="00EB664A">
      <w:pPr>
        <w:rPr>
          <w:rFonts w:ascii="Times New Roman" w:hAnsi="Times New Roman" w:cs="Times New Roman"/>
        </w:rPr>
      </w:pPr>
    </w:p>
    <w:p w14:paraId="4973B960" w14:textId="4A777568" w:rsidR="00292B62" w:rsidRDefault="00292B62" w:rsidP="00EB664A">
      <w:pPr>
        <w:rPr>
          <w:rFonts w:ascii="Times New Roman" w:hAnsi="Times New Roman" w:cs="Times New Roman"/>
        </w:rPr>
      </w:pPr>
    </w:p>
    <w:p w14:paraId="63DFEF58" w14:textId="71057FC1" w:rsidR="00292B62" w:rsidRDefault="00292B62" w:rsidP="00EB664A">
      <w:pPr>
        <w:rPr>
          <w:rFonts w:ascii="Times New Roman" w:hAnsi="Times New Roman" w:cs="Times New Roman"/>
        </w:rPr>
      </w:pPr>
    </w:p>
    <w:p w14:paraId="7B02FDDB" w14:textId="71B5CE2E" w:rsidR="00292B62" w:rsidRDefault="00292B62" w:rsidP="00EB664A">
      <w:pPr>
        <w:rPr>
          <w:rFonts w:ascii="Times New Roman" w:hAnsi="Times New Roman" w:cs="Times New Roman"/>
        </w:rPr>
      </w:pPr>
    </w:p>
    <w:p w14:paraId="66B3B178" w14:textId="35BA5C72" w:rsidR="00292B62" w:rsidRDefault="00292B62" w:rsidP="00EB664A">
      <w:pPr>
        <w:rPr>
          <w:rFonts w:ascii="Times New Roman" w:hAnsi="Times New Roman" w:cs="Times New Roman"/>
        </w:rPr>
      </w:pPr>
    </w:p>
    <w:p w14:paraId="497953FD" w14:textId="067FB99D" w:rsidR="00292B62" w:rsidRDefault="00292B62" w:rsidP="00EB664A">
      <w:pPr>
        <w:rPr>
          <w:rFonts w:ascii="Times New Roman" w:hAnsi="Times New Roman" w:cs="Times New Roman"/>
        </w:rPr>
      </w:pPr>
    </w:p>
    <w:p w14:paraId="6D006997" w14:textId="4F0B468A" w:rsidR="00292B62" w:rsidRDefault="00292B62" w:rsidP="00EB664A">
      <w:pPr>
        <w:rPr>
          <w:rFonts w:ascii="Times New Roman" w:hAnsi="Times New Roman" w:cs="Times New Roman"/>
        </w:rPr>
      </w:pPr>
    </w:p>
    <w:p w14:paraId="7E9DF2AC" w14:textId="0367FF08" w:rsidR="00292B62" w:rsidRDefault="00292B62" w:rsidP="00EB664A">
      <w:pPr>
        <w:rPr>
          <w:rFonts w:ascii="Times New Roman" w:hAnsi="Times New Roman" w:cs="Times New Roman"/>
        </w:rPr>
      </w:pPr>
    </w:p>
    <w:p w14:paraId="47AF8F60" w14:textId="3EA1BA4B" w:rsidR="00292B62" w:rsidRDefault="00292B62" w:rsidP="00EB664A">
      <w:pPr>
        <w:rPr>
          <w:rFonts w:ascii="Times New Roman" w:hAnsi="Times New Roman" w:cs="Times New Roman"/>
        </w:rPr>
      </w:pPr>
    </w:p>
    <w:p w14:paraId="5D74AAE2" w14:textId="229A84AA" w:rsidR="00292B62" w:rsidRDefault="00292B62" w:rsidP="00EB664A">
      <w:pPr>
        <w:rPr>
          <w:rFonts w:ascii="Times New Roman" w:hAnsi="Times New Roman" w:cs="Times New Roman"/>
        </w:rPr>
      </w:pPr>
    </w:p>
    <w:p w14:paraId="1CE032EB" w14:textId="4F07D52E" w:rsidR="00292B62" w:rsidRDefault="00292B62" w:rsidP="00EB664A">
      <w:pPr>
        <w:rPr>
          <w:rFonts w:ascii="Times New Roman" w:hAnsi="Times New Roman" w:cs="Times New Roman"/>
        </w:rPr>
      </w:pPr>
    </w:p>
    <w:p w14:paraId="7A8A2371" w14:textId="20C356AE" w:rsidR="00292B62" w:rsidRDefault="00292B62" w:rsidP="00EB664A">
      <w:pPr>
        <w:rPr>
          <w:rFonts w:ascii="Times New Roman" w:hAnsi="Times New Roman" w:cs="Times New Roman"/>
        </w:rPr>
      </w:pPr>
    </w:p>
    <w:p w14:paraId="00E1121A" w14:textId="56F44047" w:rsidR="00292B62" w:rsidRDefault="00292B62" w:rsidP="00EB664A">
      <w:pPr>
        <w:rPr>
          <w:rFonts w:ascii="Times New Roman" w:hAnsi="Times New Roman" w:cs="Times New Roman"/>
        </w:rPr>
      </w:pPr>
    </w:p>
    <w:p w14:paraId="7352B563" w14:textId="54FB57BA" w:rsidR="00292B62" w:rsidRDefault="00292B62" w:rsidP="00EB664A">
      <w:pPr>
        <w:rPr>
          <w:rFonts w:ascii="Times New Roman" w:hAnsi="Times New Roman" w:cs="Times New Roman"/>
        </w:rPr>
      </w:pPr>
    </w:p>
    <w:p w14:paraId="4961608C" w14:textId="7807A0D0" w:rsidR="00292B62" w:rsidRDefault="00292B62" w:rsidP="00EB664A">
      <w:pPr>
        <w:rPr>
          <w:rFonts w:ascii="Times New Roman" w:hAnsi="Times New Roman" w:cs="Times New Roman"/>
        </w:rPr>
      </w:pPr>
    </w:p>
    <w:p w14:paraId="57B13A01" w14:textId="0D434B3E" w:rsidR="00292B62" w:rsidRDefault="00292B62" w:rsidP="00EB664A">
      <w:pPr>
        <w:rPr>
          <w:rFonts w:ascii="Times New Roman" w:hAnsi="Times New Roman" w:cs="Times New Roman"/>
        </w:rPr>
      </w:pPr>
    </w:p>
    <w:p w14:paraId="69AA3C9F" w14:textId="77777777" w:rsidR="00292B62" w:rsidRDefault="00292B62" w:rsidP="00EB664A">
      <w:pPr>
        <w:rPr>
          <w:rFonts w:ascii="Times New Roman" w:hAnsi="Times New Roman" w:cs="Times New Roman"/>
        </w:rPr>
      </w:pPr>
    </w:p>
    <w:p w14:paraId="42172BD1" w14:textId="5375BABC" w:rsidR="001C06F5" w:rsidRPr="00BE57F3" w:rsidRDefault="001C06F5" w:rsidP="001C06F5">
      <w:pPr>
        <w:pStyle w:val="Heading1"/>
        <w:rPr>
          <w:rFonts w:ascii="Times New Roman" w:hAnsi="Times New Roman" w:cs="Times New Roman"/>
          <w:b/>
          <w:color w:val="548DD4"/>
          <w:sz w:val="44"/>
          <w:szCs w:val="32"/>
        </w:rPr>
      </w:pPr>
      <w:bookmarkStart w:id="337" w:name="_Toc64228879"/>
      <w:commentRangeStart w:id="338"/>
      <w:commentRangeStart w:id="339"/>
      <w:r w:rsidRPr="00BE57F3">
        <w:rPr>
          <w:rFonts w:ascii="Times New Roman" w:hAnsi="Times New Roman" w:cs="Times New Roman"/>
          <w:b/>
          <w:color w:val="2E74B5" w:themeColor="accent1" w:themeShade="BF"/>
        </w:rPr>
        <w:lastRenderedPageBreak/>
        <w:t>References</w:t>
      </w:r>
      <w:commentRangeEnd w:id="338"/>
      <w:r w:rsidR="00124214">
        <w:rPr>
          <w:rStyle w:val="CommentReference"/>
        </w:rPr>
        <w:commentReference w:id="338"/>
      </w:r>
      <w:commentRangeEnd w:id="339"/>
      <w:r w:rsidR="00BA35A8">
        <w:rPr>
          <w:rStyle w:val="CommentReference"/>
        </w:rPr>
        <w:commentReference w:id="339"/>
      </w:r>
      <w:bookmarkEnd w:id="337"/>
    </w:p>
    <w:p w14:paraId="69C2AAE9" w14:textId="1499DDDD" w:rsidR="0016557A" w:rsidRDefault="0016557A" w:rsidP="001C06F5">
      <w:pPr>
        <w:rPr>
          <w:rFonts w:ascii="Times New Roman" w:hAnsi="Times New Roman" w:cs="Times New Roman"/>
          <w:sz w:val="24"/>
          <w:szCs w:val="24"/>
        </w:rPr>
      </w:pPr>
      <w:r>
        <w:rPr>
          <w:rFonts w:ascii="Times New Roman" w:hAnsi="Times New Roman" w:cs="Times New Roman"/>
          <w:sz w:val="24"/>
          <w:szCs w:val="24"/>
        </w:rPr>
        <w:t xml:space="preserve">5 AAC 21.360, Alaska Admin Code. (2020). </w:t>
      </w:r>
      <w:r w:rsidRPr="00960837">
        <w:rPr>
          <w:rFonts w:ascii="Times New Roman" w:hAnsi="Times New Roman" w:cs="Times New Roman"/>
          <w:i/>
          <w:sz w:val="24"/>
          <w:szCs w:val="24"/>
        </w:rPr>
        <w:t>Kenai River Late Run Sockeye Salmon Management Plan</w:t>
      </w:r>
      <w:r>
        <w:rPr>
          <w:rFonts w:ascii="Times New Roman" w:hAnsi="Times New Roman" w:cs="Times New Roman"/>
          <w:sz w:val="24"/>
          <w:szCs w:val="24"/>
        </w:rPr>
        <w:t>.</w:t>
      </w:r>
      <w:r w:rsidR="00F12A12">
        <w:rPr>
          <w:rFonts w:ascii="Times New Roman" w:hAnsi="Times New Roman" w:cs="Times New Roman"/>
          <w:sz w:val="24"/>
          <w:szCs w:val="24"/>
        </w:rPr>
        <w:t xml:space="preserve"> </w:t>
      </w:r>
      <w:hyperlink r:id="rId41" w:anchor="5.21.360" w:history="1">
        <w:r w:rsidRPr="009E3633">
          <w:rPr>
            <w:rStyle w:val="Hyperlink"/>
            <w:rFonts w:ascii="Times New Roman" w:hAnsi="Times New Roman" w:cs="Times New Roman"/>
            <w:sz w:val="24"/>
            <w:szCs w:val="24"/>
          </w:rPr>
          <w:t>http://www.legis.state.ak.us/basis/aac.asp#5.21.360</w:t>
        </w:r>
      </w:hyperlink>
      <w:r>
        <w:rPr>
          <w:rFonts w:ascii="Times New Roman" w:hAnsi="Times New Roman" w:cs="Times New Roman"/>
          <w:sz w:val="24"/>
          <w:szCs w:val="24"/>
        </w:rPr>
        <w:t xml:space="preserve">. </w:t>
      </w:r>
    </w:p>
    <w:p w14:paraId="11F4EDA7" w14:textId="77777777" w:rsidR="0016557A" w:rsidRDefault="0016557A" w:rsidP="001C06F5">
      <w:pPr>
        <w:rPr>
          <w:rFonts w:ascii="Times New Roman" w:hAnsi="Times New Roman" w:cs="Times New Roman"/>
          <w:sz w:val="24"/>
          <w:szCs w:val="24"/>
        </w:rPr>
      </w:pPr>
    </w:p>
    <w:p w14:paraId="0DF8CA2B" w14:textId="41A5D54E" w:rsidR="00953430"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w:t>
      </w:r>
      <w:r w:rsidR="00006939" w:rsidRPr="00BE57F3">
        <w:rPr>
          <w:rFonts w:ascii="Times New Roman" w:hAnsi="Times New Roman" w:cs="Times New Roman"/>
          <w:sz w:val="24"/>
          <w:szCs w:val="24"/>
        </w:rPr>
        <w:t xml:space="preserve"> (2018). </w:t>
      </w:r>
      <w:r w:rsidR="00BB082A">
        <w:rPr>
          <w:rFonts w:ascii="Times New Roman" w:hAnsi="Times New Roman" w:cs="Times New Roman"/>
          <w:i/>
          <w:iCs/>
          <w:sz w:val="24"/>
          <w:szCs w:val="24"/>
        </w:rPr>
        <w:t>2018 Water Quality S</w:t>
      </w:r>
      <w:r w:rsidRPr="00BE57F3">
        <w:rPr>
          <w:rFonts w:ascii="Times New Roman" w:hAnsi="Times New Roman" w:cs="Times New Roman"/>
          <w:i/>
          <w:iCs/>
          <w:sz w:val="24"/>
          <w:szCs w:val="24"/>
        </w:rPr>
        <w:t>tandards</w:t>
      </w:r>
      <w:r w:rsidRPr="00BE57F3">
        <w:rPr>
          <w:rFonts w:ascii="Times New Roman" w:hAnsi="Times New Roman" w:cs="Times New Roman"/>
          <w:sz w:val="24"/>
          <w:szCs w:val="24"/>
        </w:rPr>
        <w:t xml:space="preserve">. </w:t>
      </w:r>
    </w:p>
    <w:p w14:paraId="2F9BCFCF" w14:textId="323A180B" w:rsidR="001C06F5" w:rsidRPr="00BE57F3" w:rsidRDefault="001C06F5" w:rsidP="001C06F5">
      <w:pPr>
        <w:rPr>
          <w:rFonts w:ascii="Times New Roman" w:hAnsi="Times New Roman" w:cs="Times New Roman"/>
          <w:color w:val="000000" w:themeColor="text1"/>
          <w:sz w:val="24"/>
          <w:szCs w:val="24"/>
        </w:rPr>
      </w:pPr>
    </w:p>
    <w:p w14:paraId="077FF9C4" w14:textId="028C4DB7" w:rsidR="001C06F5"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 xml:space="preserve">Alaska Department of Environmental Conservation (ADEC). </w:t>
      </w:r>
      <w:r w:rsidR="00006939" w:rsidRPr="00BE57F3">
        <w:rPr>
          <w:rFonts w:ascii="Times New Roman" w:hAnsi="Times New Roman" w:cs="Times New Roman"/>
          <w:sz w:val="24"/>
          <w:szCs w:val="24"/>
        </w:rPr>
        <w:t>(20</w:t>
      </w:r>
      <w:r w:rsidR="009B0BD6">
        <w:rPr>
          <w:rFonts w:ascii="Times New Roman" w:hAnsi="Times New Roman" w:cs="Times New Roman"/>
          <w:sz w:val="24"/>
          <w:szCs w:val="24"/>
        </w:rPr>
        <w:t>12</w:t>
      </w:r>
      <w:r w:rsidR="00006939" w:rsidRPr="00BE57F3">
        <w:rPr>
          <w:rFonts w:ascii="Times New Roman" w:hAnsi="Times New Roman" w:cs="Times New Roman"/>
          <w:sz w:val="24"/>
          <w:szCs w:val="24"/>
        </w:rPr>
        <w:t xml:space="preserve">). </w:t>
      </w:r>
      <w:r w:rsidR="001C06F5" w:rsidRPr="00BE57F3">
        <w:rPr>
          <w:rFonts w:ascii="Times New Roman" w:hAnsi="Times New Roman" w:cs="Times New Roman"/>
          <w:i/>
          <w:sz w:val="24"/>
          <w:szCs w:val="24"/>
        </w:rPr>
        <w:t xml:space="preserve">Kenai BEACH Water Quality Monitoring and Pathogen Detection: Quality Assurance Project Plan, Rev. </w:t>
      </w:r>
      <w:r w:rsidR="009B0BD6">
        <w:rPr>
          <w:rFonts w:ascii="Times New Roman" w:hAnsi="Times New Roman" w:cs="Times New Roman"/>
          <w:i/>
          <w:sz w:val="24"/>
          <w:szCs w:val="24"/>
        </w:rPr>
        <w:t>3</w:t>
      </w:r>
      <w:r w:rsidR="00BB082A">
        <w:rPr>
          <w:rFonts w:ascii="Times New Roman" w:hAnsi="Times New Roman" w:cs="Times New Roman"/>
          <w:sz w:val="24"/>
          <w:szCs w:val="24"/>
        </w:rPr>
        <w:t>.</w:t>
      </w:r>
      <w:r w:rsidR="00F12A12">
        <w:rPr>
          <w:rFonts w:ascii="Times New Roman" w:hAnsi="Times New Roman" w:cs="Times New Roman"/>
          <w:sz w:val="24"/>
          <w:szCs w:val="24"/>
        </w:rPr>
        <w:t xml:space="preserve"> </w:t>
      </w:r>
    </w:p>
    <w:p w14:paraId="539D8535" w14:textId="3E60EE6A" w:rsidR="001C06F5" w:rsidRDefault="001C06F5" w:rsidP="001C06F5">
      <w:pPr>
        <w:rPr>
          <w:rFonts w:ascii="Times New Roman" w:hAnsi="Times New Roman" w:cs="Times New Roman"/>
          <w:i/>
          <w:sz w:val="24"/>
          <w:szCs w:val="24"/>
        </w:rPr>
      </w:pPr>
    </w:p>
    <w:p w14:paraId="7BB7111F" w14:textId="188F6C36" w:rsidR="009B0BD6" w:rsidRDefault="009B0BD6"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12</w:t>
      </w:r>
      <w:r w:rsidRPr="00BE57F3">
        <w:rPr>
          <w:rFonts w:ascii="Times New Roman" w:hAnsi="Times New Roman" w:cs="Times New Roman"/>
          <w:sz w:val="24"/>
          <w:szCs w:val="24"/>
        </w:rPr>
        <w:t xml:space="preserve">). </w:t>
      </w:r>
      <w:r w:rsidRPr="00BE57F3">
        <w:rPr>
          <w:rFonts w:ascii="Times New Roman" w:hAnsi="Times New Roman" w:cs="Times New Roman"/>
          <w:i/>
          <w:sz w:val="24"/>
          <w:szCs w:val="24"/>
        </w:rPr>
        <w:t xml:space="preserve">Kenai BEACH Water Quality Monitoring and Pathogen Detection: Quality Assurance Project Plan, Rev. </w:t>
      </w:r>
      <w:r>
        <w:rPr>
          <w:rFonts w:ascii="Times New Roman" w:hAnsi="Times New Roman" w:cs="Times New Roman"/>
          <w:i/>
          <w:sz w:val="24"/>
          <w:szCs w:val="24"/>
        </w:rPr>
        <w:t>4</w:t>
      </w:r>
      <w:r w:rsidR="00BB082A">
        <w:rPr>
          <w:rFonts w:ascii="Times New Roman" w:hAnsi="Times New Roman" w:cs="Times New Roman"/>
          <w:sz w:val="24"/>
          <w:szCs w:val="24"/>
        </w:rPr>
        <w:t>.</w:t>
      </w:r>
      <w:r w:rsidRPr="00BE57F3">
        <w:rPr>
          <w:rFonts w:ascii="Times New Roman" w:hAnsi="Times New Roman" w:cs="Times New Roman"/>
          <w:sz w:val="24"/>
          <w:szCs w:val="24"/>
        </w:rPr>
        <w:t xml:space="preserve"> </w:t>
      </w:r>
    </w:p>
    <w:p w14:paraId="5137042C" w14:textId="3510C04F" w:rsidR="00361C7B" w:rsidRDefault="00361C7B" w:rsidP="009B0BD6">
      <w:pPr>
        <w:rPr>
          <w:rFonts w:ascii="Times New Roman" w:hAnsi="Times New Roman" w:cs="Times New Roman"/>
          <w:sz w:val="24"/>
          <w:szCs w:val="24"/>
        </w:rPr>
      </w:pPr>
    </w:p>
    <w:p w14:paraId="4340E8CC" w14:textId="2DD528A2" w:rsidR="00361C7B" w:rsidRDefault="00361C7B" w:rsidP="00361C7B">
      <w:pPr>
        <w:rPr>
          <w:rFonts w:ascii="Times New Roman" w:hAnsi="Times New Roman" w:cs="Times New Roman"/>
          <w:sz w:val="24"/>
          <w:szCs w:val="24"/>
        </w:rPr>
      </w:pPr>
      <w:commentRangeStart w:id="340"/>
      <w:commentRangeStart w:id="341"/>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19</w:t>
      </w:r>
      <w:r w:rsidRPr="00BE57F3">
        <w:rPr>
          <w:rFonts w:ascii="Times New Roman" w:hAnsi="Times New Roman" w:cs="Times New Roman"/>
          <w:sz w:val="24"/>
          <w:szCs w:val="24"/>
        </w:rPr>
        <w:t xml:space="preserve">). </w:t>
      </w:r>
      <w:commentRangeEnd w:id="340"/>
      <w:r w:rsidR="00124214">
        <w:rPr>
          <w:rStyle w:val="CommentReference"/>
        </w:rPr>
        <w:commentReference w:id="340"/>
      </w:r>
      <w:commentRangeEnd w:id="341"/>
      <w:r w:rsidR="002F370A">
        <w:rPr>
          <w:rStyle w:val="CommentReference"/>
        </w:rPr>
        <w:commentReference w:id="341"/>
      </w:r>
      <w:r w:rsidRPr="00361C7B">
        <w:rPr>
          <w:rFonts w:ascii="Times New Roman" w:hAnsi="Times New Roman" w:cs="Times New Roman"/>
          <w:i/>
          <w:sz w:val="24"/>
          <w:szCs w:val="24"/>
        </w:rPr>
        <w:t>Alaska Consolidated Assessment and Listing Methodology (CALM) for 2020 Integrated Report on Water Quality</w:t>
      </w:r>
      <w:r w:rsidR="00EB50F8">
        <w:rPr>
          <w:rFonts w:ascii="Times New Roman" w:hAnsi="Times New Roman" w:cs="Times New Roman"/>
          <w:i/>
          <w:sz w:val="24"/>
          <w:szCs w:val="24"/>
        </w:rPr>
        <w:t>.</w:t>
      </w:r>
    </w:p>
    <w:p w14:paraId="1A959108" w14:textId="21D58B74" w:rsidR="00361C7B" w:rsidRDefault="00485AEC" w:rsidP="009B0BD6">
      <w:pPr>
        <w:rPr>
          <w:rFonts w:ascii="Times New Roman" w:hAnsi="Times New Roman" w:cs="Times New Roman"/>
          <w:sz w:val="24"/>
          <w:szCs w:val="24"/>
        </w:rPr>
      </w:pPr>
      <w:hyperlink r:id="rId42" w:history="1">
        <w:r w:rsidR="004F79FB" w:rsidRPr="002044E2">
          <w:rPr>
            <w:rStyle w:val="Hyperlink"/>
            <w:rFonts w:ascii="Times New Roman" w:hAnsi="Times New Roman" w:cs="Times New Roman"/>
            <w:sz w:val="24"/>
            <w:szCs w:val="24"/>
          </w:rPr>
          <w:t>https://dec.alaska.gov/media/15688/alaska-consolidated-assessment-listing-methodology-for-2020-integrated-report.pdf</w:t>
        </w:r>
      </w:hyperlink>
      <w:r w:rsidR="004F79FB">
        <w:rPr>
          <w:rFonts w:ascii="Times New Roman" w:hAnsi="Times New Roman" w:cs="Times New Roman"/>
          <w:sz w:val="24"/>
          <w:szCs w:val="24"/>
        </w:rPr>
        <w:t xml:space="preserve"> </w:t>
      </w:r>
    </w:p>
    <w:p w14:paraId="1853A70D" w14:textId="61B84B86" w:rsidR="00ED74F9" w:rsidRDefault="00ED74F9" w:rsidP="009B0BD6">
      <w:pPr>
        <w:rPr>
          <w:rFonts w:ascii="Times New Roman" w:hAnsi="Times New Roman" w:cs="Times New Roman"/>
          <w:sz w:val="24"/>
          <w:szCs w:val="24"/>
        </w:rPr>
      </w:pPr>
    </w:p>
    <w:p w14:paraId="76363DED" w14:textId="42D0ABFF" w:rsidR="00ED74F9" w:rsidRDefault="00ED74F9"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20</w:t>
      </w:r>
      <w:r w:rsidR="005B188D">
        <w:rPr>
          <w:rFonts w:ascii="Times New Roman" w:hAnsi="Times New Roman" w:cs="Times New Roman"/>
          <w:sz w:val="24"/>
          <w:szCs w:val="24"/>
        </w:rPr>
        <w:t>a</w:t>
      </w:r>
      <w:r w:rsidRPr="00BE57F3">
        <w:rPr>
          <w:rFonts w:ascii="Times New Roman" w:hAnsi="Times New Roman" w:cs="Times New Roman"/>
          <w:sz w:val="24"/>
          <w:szCs w:val="24"/>
        </w:rPr>
        <w:t>).</w:t>
      </w:r>
      <w:r>
        <w:rPr>
          <w:rFonts w:ascii="Times New Roman" w:hAnsi="Times New Roman" w:cs="Times New Roman"/>
          <w:sz w:val="24"/>
          <w:szCs w:val="24"/>
        </w:rPr>
        <w:t xml:space="preserve"> Personal communication on 2021 bacteria monitoring program, S. Apsens, December 2020. </w:t>
      </w:r>
    </w:p>
    <w:p w14:paraId="5D1AA7AB" w14:textId="12FB1E88" w:rsidR="005B188D" w:rsidRDefault="005B188D" w:rsidP="009B0BD6">
      <w:pPr>
        <w:rPr>
          <w:rFonts w:ascii="Times New Roman" w:hAnsi="Times New Roman" w:cs="Times New Roman"/>
          <w:sz w:val="24"/>
          <w:szCs w:val="24"/>
        </w:rPr>
      </w:pPr>
    </w:p>
    <w:p w14:paraId="46CEF483" w14:textId="1159E200" w:rsidR="005B188D" w:rsidRDefault="005B188D" w:rsidP="009B0BD6">
      <w:pPr>
        <w:rPr>
          <w:rFonts w:ascii="Times New Roman" w:hAnsi="Times New Roman" w:cs="Times New Roman"/>
          <w:sz w:val="24"/>
          <w:szCs w:val="24"/>
        </w:rPr>
      </w:pPr>
      <w:r w:rsidRPr="005B188D">
        <w:rPr>
          <w:rFonts w:ascii="Times New Roman" w:hAnsi="Times New Roman" w:cs="Times New Roman"/>
          <w:sz w:val="24"/>
          <w:szCs w:val="24"/>
        </w:rPr>
        <w:t xml:space="preserve">Alaska Department of Environmental Conservation (ADEC). (2020b). </w:t>
      </w:r>
      <w:r w:rsidRPr="005B188D">
        <w:rPr>
          <w:rFonts w:ascii="Times New Roman" w:hAnsi="Times New Roman" w:cs="Times New Roman"/>
          <w:i/>
          <w:sz w:val="24"/>
          <w:szCs w:val="24"/>
        </w:rPr>
        <w:t>Beach Monitoring Handbook Kenai River Beaches, Rev. 3</w:t>
      </w:r>
      <w:r>
        <w:rPr>
          <w:rFonts w:ascii="Times New Roman" w:hAnsi="Times New Roman" w:cs="Times New Roman"/>
          <w:i/>
          <w:sz w:val="24"/>
          <w:szCs w:val="24"/>
        </w:rPr>
        <w:t>.</w:t>
      </w:r>
      <w:r w:rsidR="00F12A12">
        <w:rPr>
          <w:rFonts w:ascii="Times New Roman" w:hAnsi="Times New Roman" w:cs="Times New Roman"/>
          <w:i/>
          <w:sz w:val="24"/>
          <w:szCs w:val="24"/>
        </w:rPr>
        <w:t xml:space="preserve"> </w:t>
      </w:r>
      <w:hyperlink r:id="rId43" w:history="1">
        <w:r w:rsidRPr="005B188D">
          <w:rPr>
            <w:rStyle w:val="Hyperlink"/>
            <w:rFonts w:ascii="Times New Roman" w:hAnsi="Times New Roman" w:cs="Times New Roman"/>
            <w:sz w:val="24"/>
            <w:szCs w:val="24"/>
          </w:rPr>
          <w:t>https://dec.alaska.gov/media/20323/2020-kenai-beach-sampling-handbook.pdf</w:t>
        </w:r>
      </w:hyperlink>
      <w:r w:rsidRPr="005B188D">
        <w:rPr>
          <w:rFonts w:ascii="Times New Roman" w:hAnsi="Times New Roman" w:cs="Times New Roman"/>
          <w:sz w:val="24"/>
          <w:szCs w:val="24"/>
        </w:rPr>
        <w:t xml:space="preserve"> </w:t>
      </w:r>
    </w:p>
    <w:p w14:paraId="206D5A81" w14:textId="67A75C8E" w:rsidR="002F370A" w:rsidRDefault="002F370A" w:rsidP="009B0BD6">
      <w:pPr>
        <w:rPr>
          <w:rFonts w:ascii="Times New Roman" w:hAnsi="Times New Roman" w:cs="Times New Roman"/>
          <w:sz w:val="24"/>
          <w:szCs w:val="24"/>
        </w:rPr>
      </w:pPr>
    </w:p>
    <w:p w14:paraId="1A96A554" w14:textId="405EB30E" w:rsidR="002F370A" w:rsidRDefault="002F370A" w:rsidP="009B0BD6">
      <w:pPr>
        <w:rPr>
          <w:rFonts w:ascii="Times New Roman" w:hAnsi="Times New Roman" w:cs="Times New Roman"/>
          <w:sz w:val="24"/>
          <w:szCs w:val="24"/>
        </w:rPr>
      </w:pPr>
      <w:r>
        <w:rPr>
          <w:rFonts w:ascii="Times New Roman" w:hAnsi="Times New Roman" w:cs="Times New Roman"/>
          <w:sz w:val="24"/>
          <w:szCs w:val="24"/>
        </w:rPr>
        <w:t>Alaska</w:t>
      </w:r>
      <w:r w:rsidRPr="005B188D">
        <w:rPr>
          <w:rFonts w:ascii="Times New Roman" w:hAnsi="Times New Roman" w:cs="Times New Roman"/>
          <w:sz w:val="24"/>
          <w:szCs w:val="24"/>
        </w:rPr>
        <w:t xml:space="preserve"> Department of Environme</w:t>
      </w:r>
      <w:r>
        <w:rPr>
          <w:rFonts w:ascii="Times New Roman" w:hAnsi="Times New Roman" w:cs="Times New Roman"/>
          <w:sz w:val="24"/>
          <w:szCs w:val="24"/>
        </w:rPr>
        <w:t>ntal Conservation (ADEC). (2020c</w:t>
      </w:r>
      <w:r w:rsidRPr="005B188D">
        <w:rPr>
          <w:rFonts w:ascii="Times New Roman" w:hAnsi="Times New Roman" w:cs="Times New Roman"/>
          <w:sz w:val="24"/>
          <w:szCs w:val="24"/>
        </w:rPr>
        <w:t>).</w:t>
      </w:r>
      <w:r>
        <w:rPr>
          <w:rFonts w:ascii="Times New Roman" w:hAnsi="Times New Roman" w:cs="Times New Roman"/>
          <w:sz w:val="24"/>
          <w:szCs w:val="24"/>
        </w:rPr>
        <w:t xml:space="preserve"> </w:t>
      </w:r>
      <w:r w:rsidRPr="002F370A">
        <w:rPr>
          <w:rFonts w:ascii="Times New Roman" w:hAnsi="Times New Roman" w:cs="Times New Roman"/>
          <w:i/>
          <w:sz w:val="24"/>
          <w:szCs w:val="24"/>
        </w:rPr>
        <w:t>Kenai BEACH Water Quality Monitoring and Pathogen Detection: Quality Assurance Project Pan, Rev. 4</w:t>
      </w:r>
      <w:r>
        <w:rPr>
          <w:rFonts w:ascii="Times New Roman" w:hAnsi="Times New Roman" w:cs="Times New Roman"/>
          <w:sz w:val="24"/>
          <w:szCs w:val="24"/>
        </w:rPr>
        <w:t xml:space="preserve">. </w:t>
      </w:r>
    </w:p>
    <w:p w14:paraId="7537260A" w14:textId="280F4130" w:rsidR="002F370A" w:rsidRDefault="00485AEC" w:rsidP="009B0BD6">
      <w:pPr>
        <w:rPr>
          <w:rFonts w:ascii="Times New Roman" w:hAnsi="Times New Roman" w:cs="Times New Roman"/>
          <w:sz w:val="24"/>
          <w:szCs w:val="24"/>
        </w:rPr>
      </w:pPr>
      <w:hyperlink r:id="rId44" w:history="1">
        <w:r w:rsidR="00A872BC" w:rsidRPr="003B3B1F">
          <w:rPr>
            <w:rStyle w:val="Hyperlink"/>
            <w:rFonts w:ascii="Times New Roman" w:hAnsi="Times New Roman" w:cs="Times New Roman"/>
            <w:sz w:val="24"/>
            <w:szCs w:val="24"/>
          </w:rPr>
          <w:t>https://github.com/Kenai-Watershed-Forum/KWF_Beach_Sampling_2019_2020/blob/main/ documents/2020%20Kenai%20BEACH%20QAPP_2020.docx</w:t>
        </w:r>
      </w:hyperlink>
    </w:p>
    <w:p w14:paraId="0BFB3F0F" w14:textId="52B1411A" w:rsidR="005B1835" w:rsidRDefault="005B1835" w:rsidP="009B0BD6">
      <w:pPr>
        <w:rPr>
          <w:rFonts w:ascii="Times New Roman" w:hAnsi="Times New Roman" w:cs="Times New Roman"/>
          <w:sz w:val="24"/>
          <w:szCs w:val="24"/>
        </w:rPr>
      </w:pPr>
    </w:p>
    <w:p w14:paraId="0F224837" w14:textId="50BEF39A" w:rsidR="00DD4185" w:rsidRPr="005B188D" w:rsidRDefault="00DD4185" w:rsidP="009D2DFF">
      <w:pPr>
        <w:spacing w:line="240" w:lineRule="auto"/>
        <w:contextualSpacing w:val="0"/>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21</w:t>
      </w:r>
      <w:r w:rsidRPr="00BE57F3">
        <w:rPr>
          <w:rFonts w:ascii="Times New Roman" w:hAnsi="Times New Roman" w:cs="Times New Roman"/>
          <w:sz w:val="24"/>
          <w:szCs w:val="24"/>
        </w:rPr>
        <w:t xml:space="preserve">). </w:t>
      </w:r>
      <w:r w:rsidRPr="009D2DFF">
        <w:rPr>
          <w:rFonts w:ascii="Times New Roman" w:hAnsi="Times New Roman" w:cs="Times New Roman"/>
          <w:i/>
          <w:sz w:val="24"/>
          <w:szCs w:val="24"/>
        </w:rPr>
        <w:t>Alaska BEACH Grant Program.</w:t>
      </w:r>
      <w:r w:rsidR="00F12A12">
        <w:rPr>
          <w:rFonts w:ascii="Times New Roman" w:hAnsi="Times New Roman" w:cs="Times New Roman"/>
          <w:i/>
          <w:sz w:val="24"/>
          <w:szCs w:val="24"/>
        </w:rPr>
        <w:t xml:space="preserve"> </w:t>
      </w:r>
      <w:hyperlink r:id="rId45" w:history="1">
        <w:r w:rsidRPr="003B3B1F">
          <w:rPr>
            <w:rStyle w:val="Hyperlink"/>
            <w:rFonts w:ascii="Times New Roman" w:hAnsi="Times New Roman" w:cs="Times New Roman"/>
            <w:sz w:val="24"/>
            <w:szCs w:val="24"/>
          </w:rPr>
          <w:t>https://dec.alaska.gov/water/water-quality/beach-program/</w:t>
        </w:r>
      </w:hyperlink>
      <w:r>
        <w:rPr>
          <w:rFonts w:ascii="Times New Roman" w:hAnsi="Times New Roman" w:cs="Times New Roman"/>
          <w:sz w:val="24"/>
          <w:szCs w:val="24"/>
        </w:rPr>
        <w:t xml:space="preserve"> </w:t>
      </w:r>
    </w:p>
    <w:p w14:paraId="50FFAA45" w14:textId="5ACE5808" w:rsidR="0016557A" w:rsidRDefault="0016557A" w:rsidP="009B0BD6">
      <w:pPr>
        <w:rPr>
          <w:rFonts w:ascii="Times New Roman" w:hAnsi="Times New Roman" w:cs="Times New Roman"/>
          <w:sz w:val="24"/>
          <w:szCs w:val="24"/>
        </w:rPr>
      </w:pPr>
    </w:p>
    <w:p w14:paraId="618CFA44" w14:textId="77777777" w:rsidR="0016557A" w:rsidRDefault="0016557A" w:rsidP="0016557A">
      <w:pPr>
        <w:rPr>
          <w:rFonts w:ascii="Times New Roman" w:hAnsi="Times New Roman" w:cs="Times New Roman"/>
          <w:color w:val="000000" w:themeColor="text1"/>
          <w:sz w:val="24"/>
          <w:szCs w:val="24"/>
          <w:u w:val="single"/>
        </w:rPr>
      </w:pPr>
      <w:r w:rsidRPr="00BE57F3">
        <w:rPr>
          <w:rFonts w:ascii="Times New Roman" w:hAnsi="Times New Roman" w:cs="Times New Roman"/>
          <w:sz w:val="24"/>
          <w:szCs w:val="24"/>
        </w:rPr>
        <w:t xml:space="preserve">Alaska Department of Fish and Game. (2018). </w:t>
      </w:r>
      <w:r w:rsidRPr="00BE57F3">
        <w:rPr>
          <w:rFonts w:ascii="Times New Roman" w:hAnsi="Times New Roman" w:cs="Times New Roman"/>
          <w:i/>
          <w:sz w:val="24"/>
          <w:szCs w:val="24"/>
        </w:rPr>
        <w:t xml:space="preserve">Kenai River boat and shore </w:t>
      </w:r>
      <w:proofErr w:type="spellStart"/>
      <w:r w:rsidRPr="00BE57F3">
        <w:rPr>
          <w:rFonts w:ascii="Times New Roman" w:hAnsi="Times New Roman" w:cs="Times New Roman"/>
          <w:i/>
          <w:sz w:val="24"/>
          <w:szCs w:val="24"/>
        </w:rPr>
        <w:t>dipnet</w:t>
      </w:r>
      <w:proofErr w:type="spellEnd"/>
      <w:r w:rsidRPr="00BE57F3">
        <w:rPr>
          <w:rFonts w:ascii="Times New Roman" w:hAnsi="Times New Roman" w:cs="Times New Roman"/>
          <w:i/>
          <w:sz w:val="24"/>
          <w:szCs w:val="24"/>
        </w:rPr>
        <w:t xml:space="preserve"> areas</w:t>
      </w:r>
      <w:r w:rsidRPr="00BE57F3">
        <w:rPr>
          <w:rFonts w:ascii="Times New Roman" w:hAnsi="Times New Roman" w:cs="Times New Roman"/>
          <w:sz w:val="24"/>
          <w:szCs w:val="24"/>
        </w:rPr>
        <w:t xml:space="preserve"> [Digital image]. Retrieved December 12, 2018, </w:t>
      </w:r>
      <w:r w:rsidRPr="00BE57F3">
        <w:rPr>
          <w:rFonts w:ascii="Times New Roman" w:hAnsi="Times New Roman" w:cs="Times New Roman"/>
          <w:color w:val="000000" w:themeColor="text1"/>
          <w:sz w:val="24"/>
          <w:szCs w:val="24"/>
        </w:rPr>
        <w:t xml:space="preserve">from </w:t>
      </w:r>
      <w:hyperlink r:id="rId46" w:history="1">
        <w:r w:rsidRPr="002044E2">
          <w:rPr>
            <w:rStyle w:val="Hyperlink"/>
            <w:rFonts w:ascii="Times New Roman" w:hAnsi="Times New Roman" w:cs="Times New Roman"/>
            <w:sz w:val="24"/>
            <w:szCs w:val="24"/>
          </w:rPr>
          <w:t>www.adfg.alaska.gov/index.cfm?adfg=personalusebyareasouthcentralkenaisalmon.main</w:t>
        </w:r>
      </w:hyperlink>
      <w:r w:rsidRPr="00BE57F3">
        <w:rPr>
          <w:rFonts w:ascii="Times New Roman" w:hAnsi="Times New Roman" w:cs="Times New Roman"/>
          <w:color w:val="000000" w:themeColor="text1"/>
          <w:sz w:val="24"/>
          <w:szCs w:val="24"/>
          <w:u w:val="single"/>
        </w:rPr>
        <w:t>.</w:t>
      </w:r>
    </w:p>
    <w:p w14:paraId="7869E66E" w14:textId="77777777" w:rsidR="0016557A" w:rsidRDefault="0016557A" w:rsidP="0016557A">
      <w:pPr>
        <w:rPr>
          <w:rFonts w:ascii="Times New Roman" w:hAnsi="Times New Roman" w:cs="Times New Roman"/>
          <w:color w:val="000000" w:themeColor="text1"/>
          <w:sz w:val="24"/>
          <w:szCs w:val="24"/>
          <w:u w:val="single"/>
        </w:rPr>
      </w:pPr>
    </w:p>
    <w:p w14:paraId="27C8EEBB" w14:textId="1B089BAD" w:rsidR="0016557A" w:rsidRDefault="0016557A" w:rsidP="0016557A">
      <w:pPr>
        <w:rPr>
          <w:rFonts w:ascii="Times New Roman" w:hAnsi="Times New Roman" w:cs="Times New Roman"/>
          <w:color w:val="000000" w:themeColor="text1"/>
          <w:sz w:val="24"/>
          <w:szCs w:val="24"/>
        </w:rPr>
      </w:pPr>
      <w:r w:rsidRPr="000A6A4E">
        <w:rPr>
          <w:rFonts w:ascii="Times New Roman" w:hAnsi="Times New Roman" w:cs="Times New Roman"/>
          <w:color w:val="000000" w:themeColor="text1"/>
          <w:sz w:val="24"/>
          <w:szCs w:val="24"/>
        </w:rPr>
        <w:t>Alaska De</w:t>
      </w:r>
      <w:r>
        <w:rPr>
          <w:rFonts w:ascii="Times New Roman" w:hAnsi="Times New Roman" w:cs="Times New Roman"/>
          <w:color w:val="000000" w:themeColor="text1"/>
          <w:sz w:val="24"/>
          <w:szCs w:val="24"/>
        </w:rPr>
        <w:t>partment of Fish and Game.</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(2020). Kenai River late-run sockeye.</w:t>
      </w:r>
      <w:r w:rsidR="00F12A12">
        <w:rPr>
          <w:rFonts w:ascii="Times New Roman" w:hAnsi="Times New Roman" w:cs="Times New Roman"/>
          <w:color w:val="000000" w:themeColor="text1"/>
          <w:sz w:val="24"/>
          <w:szCs w:val="24"/>
        </w:rPr>
        <w:t xml:space="preserve"> </w:t>
      </w:r>
      <w:hyperlink r:id="rId47" w:history="1">
        <w:r w:rsidRPr="002044E2">
          <w:rPr>
            <w:rStyle w:val="Hyperlink"/>
            <w:rFonts w:ascii="Times New Roman" w:hAnsi="Times New Roman" w:cs="Times New Roman"/>
            <w:sz w:val="24"/>
            <w:szCs w:val="24"/>
          </w:rPr>
          <w:t>https://www.adfg.alaska.gov/sf/FishCounts/</w:t>
        </w:r>
      </w:hyperlink>
      <w:r w:rsidR="00C65B03">
        <w:rPr>
          <w:rFonts w:ascii="Times New Roman" w:hAnsi="Times New Roman" w:cs="Times New Roman"/>
          <w:color w:val="000000" w:themeColor="text1"/>
          <w:sz w:val="24"/>
          <w:szCs w:val="24"/>
        </w:rPr>
        <w:t>. Accessed January 11, 2021.</w:t>
      </w:r>
    </w:p>
    <w:p w14:paraId="3D04300C" w14:textId="00B69416" w:rsidR="0016557A" w:rsidRDefault="0016557A" w:rsidP="00D80EE1">
      <w:pPr>
        <w:pStyle w:val="Heading1"/>
        <w:rPr>
          <w:rStyle w:val="Hyperlink"/>
          <w:rFonts w:ascii="Times New Roman" w:hAnsi="Times New Roman" w:cs="Times New Roman"/>
          <w:sz w:val="24"/>
          <w:szCs w:val="24"/>
        </w:rPr>
      </w:pPr>
      <w:bookmarkStart w:id="342" w:name="_Toc64228880"/>
      <w:r>
        <w:rPr>
          <w:rFonts w:ascii="Times New Roman" w:hAnsi="Times New Roman" w:cs="Times New Roman"/>
          <w:color w:val="000000" w:themeColor="text1"/>
          <w:sz w:val="24"/>
          <w:szCs w:val="24"/>
        </w:rPr>
        <w:lastRenderedPageBreak/>
        <w:t>Alaska Department of Fish and Game.</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(2021)</w:t>
      </w:r>
      <w:r w:rsidR="006E0845">
        <w:rPr>
          <w:rFonts w:ascii="Times New Roman" w:hAnsi="Times New Roman" w:cs="Times New Roman"/>
          <w:color w:val="000000" w:themeColor="text1"/>
          <w:sz w:val="24"/>
          <w:szCs w:val="24"/>
        </w:rPr>
        <w:t>. Cook</w:t>
      </w:r>
      <w:r w:rsidRPr="0016557A">
        <w:rPr>
          <w:rFonts w:ascii="Times New Roman" w:hAnsi="Times New Roman" w:cs="Times New Roman"/>
          <w:sz w:val="24"/>
          <w:szCs w:val="24"/>
        </w:rPr>
        <w:t xml:space="preserve"> Inlet Personal Use Fisheries</w:t>
      </w:r>
      <w:r w:rsidRPr="0016557A">
        <w:rPr>
          <w:rFonts w:ascii="Times New Roman" w:hAnsi="Times New Roman" w:cs="Times New Roman"/>
          <w:sz w:val="24"/>
          <w:szCs w:val="24"/>
        </w:rPr>
        <w:br/>
      </w:r>
      <w:r w:rsidRPr="0016557A">
        <w:rPr>
          <w:rStyle w:val="h1subheader"/>
          <w:rFonts w:ascii="Times New Roman" w:hAnsi="Times New Roman" w:cs="Times New Roman"/>
          <w:sz w:val="24"/>
          <w:szCs w:val="24"/>
        </w:rPr>
        <w:t>Salmon Fishery Harvest and Effort Estimates</w:t>
      </w:r>
      <w:r>
        <w:rPr>
          <w:rStyle w:val="h1subheader"/>
          <w:rFonts w:ascii="Times New Roman" w:hAnsi="Times New Roman" w:cs="Times New Roman"/>
          <w:sz w:val="24"/>
          <w:szCs w:val="24"/>
        </w:rPr>
        <w:t>.</w:t>
      </w:r>
      <w:r w:rsidR="00F12A12">
        <w:rPr>
          <w:rStyle w:val="h1subheader"/>
          <w:rFonts w:ascii="Times New Roman" w:hAnsi="Times New Roman" w:cs="Times New Roman"/>
          <w:sz w:val="24"/>
          <w:szCs w:val="24"/>
        </w:rPr>
        <w:t xml:space="preserve"> </w:t>
      </w:r>
      <w:r>
        <w:rPr>
          <w:rStyle w:val="h1subheader"/>
          <w:rFonts w:ascii="Times New Roman" w:hAnsi="Times New Roman" w:cs="Times New Roman"/>
          <w:sz w:val="24"/>
          <w:szCs w:val="24"/>
        </w:rPr>
        <w:t>Accessed February 4, 2021.</w:t>
      </w:r>
      <w:r w:rsidR="00F12A12">
        <w:rPr>
          <w:rStyle w:val="h1subheader"/>
          <w:rFonts w:ascii="Times New Roman" w:hAnsi="Times New Roman" w:cs="Times New Roman"/>
          <w:sz w:val="24"/>
          <w:szCs w:val="24"/>
        </w:rPr>
        <w:t xml:space="preserve"> </w:t>
      </w:r>
      <w:hyperlink r:id="rId48" w:history="1">
        <w:r w:rsidRPr="00FF4462">
          <w:rPr>
            <w:rStyle w:val="Hyperlink"/>
            <w:rFonts w:ascii="Times New Roman" w:hAnsi="Times New Roman" w:cs="Times New Roman"/>
            <w:sz w:val="24"/>
            <w:szCs w:val="24"/>
          </w:rPr>
          <w:t>https://www.adfg.alaska.gov/index.cfm?adfg=PersonalUsebyAreaSouthcentralKenaiSalmon.harvest</w:t>
        </w:r>
        <w:bookmarkEnd w:id="342"/>
      </w:hyperlink>
    </w:p>
    <w:p w14:paraId="31532637" w14:textId="77777777" w:rsidR="00D80EE1" w:rsidRPr="00D80EE1" w:rsidRDefault="00D80EE1" w:rsidP="00D80EE1"/>
    <w:p w14:paraId="3AE66B93" w14:textId="6A1EF9A8" w:rsidR="00016413" w:rsidRDefault="00016413" w:rsidP="00016413">
      <w:pPr>
        <w:rPr>
          <w:rFonts w:ascii="Times New Roman" w:hAnsi="Times New Roman" w:cs="Times New Roman"/>
          <w:sz w:val="24"/>
          <w:szCs w:val="24"/>
        </w:rPr>
      </w:pPr>
      <w:proofErr w:type="spellStart"/>
      <w:r w:rsidRPr="00016413">
        <w:rPr>
          <w:rFonts w:ascii="Times New Roman" w:hAnsi="Times New Roman" w:cs="Times New Roman"/>
          <w:sz w:val="24"/>
          <w:szCs w:val="24"/>
        </w:rPr>
        <w:t>Cenek</w:t>
      </w:r>
      <w:proofErr w:type="spellEnd"/>
      <w:r w:rsidRPr="00016413">
        <w:rPr>
          <w:rFonts w:ascii="Times New Roman" w:hAnsi="Times New Roman" w:cs="Times New Roman"/>
          <w:sz w:val="24"/>
          <w:szCs w:val="24"/>
        </w:rPr>
        <w:t>,</w:t>
      </w:r>
      <w:r>
        <w:rPr>
          <w:rFonts w:ascii="Times New Roman" w:hAnsi="Times New Roman" w:cs="Times New Roman"/>
          <w:sz w:val="24"/>
          <w:szCs w:val="24"/>
        </w:rPr>
        <w:t xml:space="preserve"> M., </w:t>
      </w:r>
      <w:r w:rsidRPr="00016413">
        <w:rPr>
          <w:rFonts w:ascii="Times New Roman" w:hAnsi="Times New Roman" w:cs="Times New Roman"/>
          <w:sz w:val="24"/>
          <w:szCs w:val="24"/>
        </w:rPr>
        <w:t>Franklin,</w:t>
      </w:r>
      <w:r>
        <w:rPr>
          <w:rFonts w:ascii="Times New Roman" w:hAnsi="Times New Roman" w:cs="Times New Roman"/>
          <w:sz w:val="24"/>
          <w:szCs w:val="24"/>
        </w:rPr>
        <w:t xml:space="preserve"> M. (2017). </w:t>
      </w:r>
      <w:r w:rsidRPr="00016413">
        <w:rPr>
          <w:rFonts w:ascii="Times New Roman" w:hAnsi="Times New Roman" w:cs="Times New Roman"/>
          <w:i/>
          <w:sz w:val="24"/>
          <w:szCs w:val="24"/>
        </w:rPr>
        <w:t>An adaptable agent-based model for guiding multi-species Pacific salmon fisheries management within a SES framework</w:t>
      </w:r>
      <w:r>
        <w:rPr>
          <w:rFonts w:ascii="Times New Roman" w:hAnsi="Times New Roman" w:cs="Times New Roman"/>
          <w:sz w:val="24"/>
          <w:szCs w:val="24"/>
        </w:rPr>
        <w:t xml:space="preserve">. Ecological Modelling </w:t>
      </w:r>
      <w:r w:rsidRPr="00016413">
        <w:rPr>
          <w:rFonts w:ascii="Times New Roman" w:hAnsi="Times New Roman" w:cs="Times New Roman"/>
          <w:b/>
          <w:sz w:val="24"/>
          <w:szCs w:val="24"/>
        </w:rPr>
        <w:t>2017</w:t>
      </w:r>
      <w:r>
        <w:rPr>
          <w:rFonts w:ascii="Times New Roman" w:hAnsi="Times New Roman" w:cs="Times New Roman"/>
          <w:sz w:val="24"/>
          <w:szCs w:val="24"/>
        </w:rPr>
        <w:t xml:space="preserve">, </w:t>
      </w:r>
      <w:r w:rsidRPr="00016413">
        <w:rPr>
          <w:rFonts w:ascii="Times New Roman" w:hAnsi="Times New Roman" w:cs="Times New Roman"/>
          <w:i/>
          <w:sz w:val="24"/>
          <w:szCs w:val="24"/>
        </w:rPr>
        <w:t>360</w:t>
      </w:r>
      <w:r>
        <w:rPr>
          <w:rFonts w:ascii="Times New Roman" w:hAnsi="Times New Roman" w:cs="Times New Roman"/>
          <w:sz w:val="24"/>
          <w:szCs w:val="24"/>
        </w:rPr>
        <w:t xml:space="preserve">(24), 132-149, </w:t>
      </w:r>
      <w:hyperlink r:id="rId49" w:history="1">
        <w:r w:rsidRPr="002044E2">
          <w:rPr>
            <w:rStyle w:val="Hyperlink"/>
            <w:rFonts w:ascii="Times New Roman" w:hAnsi="Times New Roman" w:cs="Times New Roman"/>
            <w:sz w:val="24"/>
            <w:szCs w:val="24"/>
          </w:rPr>
          <w:t>https://doi.org/10.1016/j.ecolmodel.2017.06.024</w:t>
        </w:r>
      </w:hyperlink>
      <w:r>
        <w:rPr>
          <w:rFonts w:ascii="Times New Roman" w:hAnsi="Times New Roman" w:cs="Times New Roman"/>
          <w:sz w:val="24"/>
          <w:szCs w:val="24"/>
        </w:rPr>
        <w:t>.</w:t>
      </w:r>
    </w:p>
    <w:p w14:paraId="1A825A2C" w14:textId="4732AF19" w:rsidR="00FD2A6E" w:rsidRDefault="00FD2A6E" w:rsidP="009B0BD6">
      <w:pPr>
        <w:rPr>
          <w:rFonts w:ascii="Times New Roman" w:hAnsi="Times New Roman" w:cs="Times New Roman"/>
          <w:sz w:val="24"/>
          <w:szCs w:val="24"/>
        </w:rPr>
      </w:pPr>
    </w:p>
    <w:p w14:paraId="7E7432BC" w14:textId="330F507B" w:rsidR="00FD2A6E" w:rsidRDefault="00FD2A6E" w:rsidP="009B0BD6">
      <w:pPr>
        <w:rPr>
          <w:rFonts w:ascii="Times New Roman" w:hAnsi="Times New Roman" w:cs="Times New Roman"/>
          <w:sz w:val="24"/>
          <w:szCs w:val="24"/>
        </w:rPr>
      </w:pPr>
      <w:r>
        <w:rPr>
          <w:rFonts w:ascii="Times New Roman" w:hAnsi="Times New Roman" w:cs="Times New Roman"/>
          <w:sz w:val="24"/>
          <w:szCs w:val="24"/>
        </w:rPr>
        <w:t>Environmental Protection Agency (EPA).</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2021a. Submitting Beach Data to EPA. </w:t>
      </w:r>
      <w:hyperlink r:id="rId50" w:history="1">
        <w:r w:rsidRPr="002044E2">
          <w:rPr>
            <w:rStyle w:val="Hyperlink"/>
            <w:rFonts w:ascii="Times New Roman" w:hAnsi="Times New Roman" w:cs="Times New Roman"/>
            <w:sz w:val="24"/>
            <w:szCs w:val="24"/>
          </w:rPr>
          <w:t>https://www.epa.gov/beach-tech/submitting-beach-data-epa</w:t>
        </w:r>
      </w:hyperlink>
      <w:r>
        <w:rPr>
          <w:rFonts w:ascii="Times New Roman" w:hAnsi="Times New Roman" w:cs="Times New Roman"/>
          <w:sz w:val="24"/>
          <w:szCs w:val="24"/>
        </w:rPr>
        <w:t>.</w:t>
      </w:r>
      <w:r w:rsidR="00F12A12">
        <w:rPr>
          <w:rFonts w:ascii="Times New Roman" w:hAnsi="Times New Roman" w:cs="Times New Roman"/>
          <w:sz w:val="24"/>
          <w:szCs w:val="24"/>
        </w:rPr>
        <w:t xml:space="preserve"> </w:t>
      </w:r>
      <w:r>
        <w:rPr>
          <w:rFonts w:ascii="Times New Roman" w:hAnsi="Times New Roman" w:cs="Times New Roman"/>
          <w:sz w:val="24"/>
          <w:szCs w:val="24"/>
        </w:rPr>
        <w:t>Accessed Jan 8, 2021.</w:t>
      </w:r>
    </w:p>
    <w:p w14:paraId="10DB3FEA" w14:textId="77777777" w:rsidR="00FD2A6E" w:rsidRDefault="00FD2A6E" w:rsidP="009B0BD6">
      <w:pPr>
        <w:rPr>
          <w:rFonts w:ascii="Times New Roman" w:hAnsi="Times New Roman" w:cs="Times New Roman"/>
          <w:sz w:val="24"/>
          <w:szCs w:val="24"/>
        </w:rPr>
      </w:pPr>
    </w:p>
    <w:p w14:paraId="3BA7AACA" w14:textId="771492B3" w:rsidR="00FD2A6E" w:rsidRDefault="00FD2A6E" w:rsidP="009B0BD6">
      <w:pPr>
        <w:rPr>
          <w:rFonts w:ascii="Times New Roman" w:hAnsi="Times New Roman" w:cs="Times New Roman"/>
          <w:sz w:val="24"/>
          <w:szCs w:val="24"/>
        </w:rPr>
      </w:pPr>
      <w:r>
        <w:rPr>
          <w:rFonts w:ascii="Times New Roman" w:hAnsi="Times New Roman" w:cs="Times New Roman"/>
          <w:sz w:val="24"/>
          <w:szCs w:val="24"/>
        </w:rPr>
        <w:t>Environmental Protection Agency (EPA).</w:t>
      </w:r>
      <w:r w:rsidR="00F12A12">
        <w:rPr>
          <w:rFonts w:ascii="Times New Roman" w:hAnsi="Times New Roman" w:cs="Times New Roman"/>
          <w:sz w:val="24"/>
          <w:szCs w:val="24"/>
        </w:rPr>
        <w:t xml:space="preserve"> </w:t>
      </w:r>
      <w:r>
        <w:rPr>
          <w:rFonts w:ascii="Times New Roman" w:hAnsi="Times New Roman" w:cs="Times New Roman"/>
          <w:sz w:val="24"/>
          <w:szCs w:val="24"/>
        </w:rPr>
        <w:t>2021b</w:t>
      </w:r>
      <w:r w:rsidR="00265DFF">
        <w:rPr>
          <w:rFonts w:ascii="Times New Roman" w:hAnsi="Times New Roman" w:cs="Times New Roman"/>
          <w:sz w:val="24"/>
          <w:szCs w:val="24"/>
        </w:rPr>
        <w:t>.</w:t>
      </w:r>
      <w:r>
        <w:rPr>
          <w:rFonts w:ascii="Times New Roman" w:hAnsi="Times New Roman" w:cs="Times New Roman"/>
          <w:sz w:val="24"/>
          <w:szCs w:val="24"/>
        </w:rPr>
        <w:t xml:space="preserve"> EPA BEACON.</w:t>
      </w:r>
      <w:r w:rsidR="00F12A12">
        <w:rPr>
          <w:rFonts w:ascii="Times New Roman" w:hAnsi="Times New Roman" w:cs="Times New Roman"/>
          <w:sz w:val="24"/>
          <w:szCs w:val="24"/>
        </w:rPr>
        <w:t xml:space="preserve"> </w:t>
      </w:r>
      <w:hyperlink r:id="rId51" w:history="1">
        <w:r w:rsidRPr="002044E2">
          <w:rPr>
            <w:rStyle w:val="Hyperlink"/>
            <w:rFonts w:ascii="Times New Roman" w:hAnsi="Times New Roman" w:cs="Times New Roman"/>
            <w:sz w:val="24"/>
            <w:szCs w:val="24"/>
          </w:rPr>
          <w:t>https://watersgeo.epa.gov/beacon2/</w:t>
        </w:r>
      </w:hyperlink>
      <w:r>
        <w:rPr>
          <w:rFonts w:ascii="Times New Roman" w:hAnsi="Times New Roman" w:cs="Times New Roman"/>
          <w:sz w:val="24"/>
          <w:szCs w:val="24"/>
        </w:rPr>
        <w:t>.</w:t>
      </w:r>
      <w:r w:rsidR="00F12A12">
        <w:rPr>
          <w:rFonts w:ascii="Times New Roman" w:hAnsi="Times New Roman" w:cs="Times New Roman"/>
          <w:sz w:val="24"/>
          <w:szCs w:val="24"/>
        </w:rPr>
        <w:t xml:space="preserve"> </w:t>
      </w:r>
      <w:r>
        <w:rPr>
          <w:rFonts w:ascii="Times New Roman" w:hAnsi="Times New Roman" w:cs="Times New Roman"/>
          <w:sz w:val="24"/>
          <w:szCs w:val="24"/>
        </w:rPr>
        <w:t>Accessed January 8, 2021.</w:t>
      </w:r>
    </w:p>
    <w:p w14:paraId="415C1CBE" w14:textId="0F0C197A" w:rsidR="00265DFF" w:rsidRDefault="00265DFF" w:rsidP="009B0BD6">
      <w:pPr>
        <w:rPr>
          <w:rFonts w:ascii="Times New Roman" w:hAnsi="Times New Roman" w:cs="Times New Roman"/>
          <w:sz w:val="24"/>
          <w:szCs w:val="24"/>
        </w:rPr>
      </w:pPr>
    </w:p>
    <w:p w14:paraId="5E3A04F5" w14:textId="1F782EA4" w:rsidR="00265DFF" w:rsidRPr="00265DFF" w:rsidRDefault="00265DFF" w:rsidP="00265DFF">
      <w:pPr>
        <w:rPr>
          <w:rFonts w:ascii="Times New Roman" w:hAnsi="Times New Roman" w:cs="Times New Roman"/>
          <w:sz w:val="24"/>
          <w:szCs w:val="24"/>
        </w:rPr>
      </w:pPr>
      <w:r w:rsidRPr="00265DFF">
        <w:rPr>
          <w:rFonts w:ascii="Times New Roman" w:hAnsi="Times New Roman" w:cs="Times New Roman"/>
          <w:sz w:val="24"/>
          <w:szCs w:val="24"/>
        </w:rPr>
        <w:t>Environmental Protection Agency (EPA).</w:t>
      </w:r>
      <w:r w:rsidR="00F12A12">
        <w:rPr>
          <w:rFonts w:ascii="Times New Roman" w:hAnsi="Times New Roman" w:cs="Times New Roman"/>
          <w:sz w:val="24"/>
          <w:szCs w:val="24"/>
        </w:rPr>
        <w:t xml:space="preserve"> </w:t>
      </w:r>
      <w:r w:rsidRPr="00265DFF">
        <w:rPr>
          <w:rFonts w:ascii="Times New Roman" w:hAnsi="Times New Roman" w:cs="Times New Roman"/>
          <w:sz w:val="24"/>
          <w:szCs w:val="24"/>
        </w:rPr>
        <w:t>2021c. Environmental Modeling Community of Practice: Virtual Beach.</w:t>
      </w:r>
      <w:r w:rsidR="00F12A12">
        <w:rPr>
          <w:rFonts w:ascii="Times New Roman" w:hAnsi="Times New Roman" w:cs="Times New Roman"/>
          <w:sz w:val="24"/>
          <w:szCs w:val="24"/>
        </w:rPr>
        <w:t xml:space="preserve"> </w:t>
      </w:r>
      <w:hyperlink r:id="rId52" w:history="1">
        <w:r w:rsidRPr="00265DFF">
          <w:rPr>
            <w:rStyle w:val="Hyperlink"/>
            <w:rFonts w:ascii="Times New Roman" w:hAnsi="Times New Roman" w:cs="Times New Roman"/>
            <w:sz w:val="24"/>
            <w:szCs w:val="24"/>
          </w:rPr>
          <w:t>https://www.epa.gov/ceam/virtual-beach-vb</w:t>
        </w:r>
      </w:hyperlink>
      <w:r w:rsidRPr="00265DFF">
        <w:rPr>
          <w:rFonts w:ascii="Times New Roman" w:hAnsi="Times New Roman" w:cs="Times New Roman"/>
          <w:sz w:val="24"/>
          <w:szCs w:val="24"/>
        </w:rPr>
        <w:t>.</w:t>
      </w:r>
      <w:r w:rsidR="00F12A12">
        <w:rPr>
          <w:rFonts w:ascii="Times New Roman" w:hAnsi="Times New Roman" w:cs="Times New Roman"/>
          <w:sz w:val="24"/>
          <w:szCs w:val="24"/>
        </w:rPr>
        <w:t xml:space="preserve"> </w:t>
      </w:r>
      <w:r w:rsidRPr="00265DFF">
        <w:rPr>
          <w:rFonts w:ascii="Times New Roman" w:hAnsi="Times New Roman" w:cs="Times New Roman"/>
          <w:sz w:val="24"/>
          <w:szCs w:val="24"/>
        </w:rPr>
        <w:t>Accessed January 11, 2021.</w:t>
      </w:r>
    </w:p>
    <w:p w14:paraId="28925E26" w14:textId="302D73C8" w:rsidR="00BB082A" w:rsidRDefault="00BB082A" w:rsidP="009B0BD6">
      <w:pPr>
        <w:rPr>
          <w:rFonts w:ascii="Times New Roman" w:hAnsi="Times New Roman" w:cs="Times New Roman"/>
          <w:sz w:val="24"/>
          <w:szCs w:val="24"/>
        </w:rPr>
      </w:pPr>
    </w:p>
    <w:p w14:paraId="5ABF9466" w14:textId="1600CB16" w:rsidR="00BC6226" w:rsidRPr="00BC6226" w:rsidRDefault="00BC6226" w:rsidP="009B0BD6">
      <w:pPr>
        <w:rPr>
          <w:rFonts w:ascii="Times New Roman" w:hAnsi="Times New Roman" w:cs="Times New Roman"/>
          <w:sz w:val="24"/>
          <w:szCs w:val="24"/>
        </w:rPr>
      </w:pPr>
      <w:proofErr w:type="spellStart"/>
      <w:r w:rsidRPr="00BC6226">
        <w:rPr>
          <w:rFonts w:ascii="Times New Roman" w:hAnsi="Times New Roman" w:cs="Times New Roman"/>
          <w:sz w:val="24"/>
          <w:szCs w:val="24"/>
        </w:rPr>
        <w:t>Guerron</w:t>
      </w:r>
      <w:proofErr w:type="spellEnd"/>
      <w:r w:rsidRPr="00BC6226">
        <w:rPr>
          <w:rFonts w:ascii="Times New Roman" w:hAnsi="Times New Roman" w:cs="Times New Roman"/>
          <w:sz w:val="24"/>
          <w:szCs w:val="24"/>
        </w:rPr>
        <w:t xml:space="preserve"> </w:t>
      </w:r>
      <w:proofErr w:type="spellStart"/>
      <w:r w:rsidRPr="00BC6226">
        <w:rPr>
          <w:rFonts w:ascii="Times New Roman" w:hAnsi="Times New Roman" w:cs="Times New Roman"/>
          <w:sz w:val="24"/>
          <w:szCs w:val="24"/>
        </w:rPr>
        <w:t>Orejuela</w:t>
      </w:r>
      <w:proofErr w:type="spellEnd"/>
      <w:r w:rsidRPr="00BC6226">
        <w:rPr>
          <w:rFonts w:ascii="Times New Roman" w:hAnsi="Times New Roman" w:cs="Times New Roman"/>
          <w:sz w:val="24"/>
          <w:szCs w:val="24"/>
        </w:rPr>
        <w:t>, E.</w:t>
      </w:r>
      <w:r w:rsidR="00F12A12">
        <w:rPr>
          <w:rFonts w:ascii="Times New Roman" w:hAnsi="Times New Roman" w:cs="Times New Roman"/>
          <w:sz w:val="24"/>
          <w:szCs w:val="24"/>
        </w:rPr>
        <w:t xml:space="preserve"> </w:t>
      </w:r>
      <w:r w:rsidRPr="00BC6226">
        <w:rPr>
          <w:rFonts w:ascii="Times New Roman" w:hAnsi="Times New Roman" w:cs="Times New Roman"/>
          <w:sz w:val="24"/>
          <w:szCs w:val="24"/>
        </w:rPr>
        <w:t>(</w:t>
      </w:r>
      <w:r w:rsidR="00111793">
        <w:rPr>
          <w:rFonts w:ascii="Times New Roman" w:hAnsi="Times New Roman" w:cs="Times New Roman"/>
          <w:sz w:val="24"/>
          <w:szCs w:val="24"/>
        </w:rPr>
        <w:t>2014</w:t>
      </w:r>
      <w:r w:rsidR="00987536">
        <w:rPr>
          <w:rFonts w:ascii="Times New Roman" w:hAnsi="Times New Roman" w:cs="Times New Roman"/>
          <w:sz w:val="24"/>
          <w:szCs w:val="24"/>
        </w:rPr>
        <w:t xml:space="preserve">). </w:t>
      </w:r>
      <w:r w:rsidRPr="00BC6226">
        <w:rPr>
          <w:rFonts w:ascii="Times New Roman" w:hAnsi="Times New Roman" w:cs="Times New Roman"/>
          <w:sz w:val="24"/>
          <w:szCs w:val="24"/>
        </w:rPr>
        <w:t xml:space="preserve">City of Kenai </w:t>
      </w:r>
      <w:proofErr w:type="spellStart"/>
      <w:r w:rsidRPr="00BC6226">
        <w:rPr>
          <w:rFonts w:ascii="Times New Roman" w:hAnsi="Times New Roman" w:cs="Times New Roman"/>
          <w:sz w:val="24"/>
          <w:szCs w:val="24"/>
        </w:rPr>
        <w:t>Kenai</w:t>
      </w:r>
      <w:proofErr w:type="spellEnd"/>
      <w:r w:rsidRPr="00BC6226">
        <w:rPr>
          <w:rFonts w:ascii="Times New Roman" w:hAnsi="Times New Roman" w:cs="Times New Roman"/>
          <w:sz w:val="24"/>
          <w:szCs w:val="24"/>
        </w:rPr>
        <w:t xml:space="preserve"> River Beach Sampling FY 2014 Final Report. </w:t>
      </w:r>
      <w:hyperlink r:id="rId53" w:history="1">
        <w:r w:rsidRPr="00BC6226">
          <w:rPr>
            <w:rStyle w:val="Hyperlink"/>
            <w:rFonts w:ascii="Times New Roman" w:hAnsi="Times New Roman" w:cs="Times New Roman"/>
            <w:sz w:val="24"/>
            <w:szCs w:val="24"/>
          </w:rPr>
          <w:t>https://scholarcommons.usf.edu/geo_studpub/76/</w:t>
        </w:r>
      </w:hyperlink>
      <w:r w:rsidRPr="00BC6226">
        <w:rPr>
          <w:rFonts w:ascii="Times New Roman" w:hAnsi="Times New Roman" w:cs="Times New Roman"/>
          <w:sz w:val="24"/>
          <w:szCs w:val="24"/>
        </w:rPr>
        <w:t>.</w:t>
      </w:r>
      <w:r w:rsidR="00F12A12">
        <w:rPr>
          <w:rFonts w:ascii="Times New Roman" w:hAnsi="Times New Roman" w:cs="Times New Roman"/>
          <w:sz w:val="24"/>
          <w:szCs w:val="24"/>
        </w:rPr>
        <w:t xml:space="preserve"> </w:t>
      </w:r>
      <w:r w:rsidRPr="00BC6226">
        <w:rPr>
          <w:rFonts w:ascii="Times New Roman" w:hAnsi="Times New Roman" w:cs="Times New Roman"/>
          <w:sz w:val="24"/>
          <w:szCs w:val="24"/>
        </w:rPr>
        <w:t>Accessed January 11, 2021.</w:t>
      </w:r>
    </w:p>
    <w:p w14:paraId="668A3D5D" w14:textId="77777777" w:rsidR="00BC6226" w:rsidRDefault="00BC6226" w:rsidP="009B0BD6">
      <w:pPr>
        <w:rPr>
          <w:rFonts w:ascii="Times New Roman" w:hAnsi="Times New Roman" w:cs="Times New Roman"/>
          <w:sz w:val="24"/>
          <w:szCs w:val="24"/>
        </w:rPr>
      </w:pPr>
    </w:p>
    <w:p w14:paraId="490A66FB" w14:textId="621D0E4B" w:rsidR="004A6FF7" w:rsidRDefault="00BB082A" w:rsidP="004A6FF7">
      <w:pPr>
        <w:rPr>
          <w:rFonts w:ascii="Times New Roman" w:hAnsi="Times New Roman" w:cs="Times New Roman"/>
          <w:sz w:val="24"/>
          <w:szCs w:val="24"/>
        </w:rPr>
      </w:pPr>
      <w:r w:rsidRPr="00A55AB7">
        <w:rPr>
          <w:rFonts w:ascii="Times New Roman" w:hAnsi="Times New Roman" w:cs="Times New Roman"/>
          <w:sz w:val="24"/>
          <w:szCs w:val="24"/>
        </w:rPr>
        <w:t xml:space="preserve">Green, H., Welker, D., Johnson, S., </w:t>
      </w:r>
      <w:proofErr w:type="spellStart"/>
      <w:r w:rsidRPr="00A55AB7">
        <w:rPr>
          <w:rFonts w:ascii="Times New Roman" w:hAnsi="Times New Roman" w:cs="Times New Roman"/>
          <w:sz w:val="24"/>
          <w:szCs w:val="24"/>
        </w:rPr>
        <w:t>Michalenko</w:t>
      </w:r>
      <w:proofErr w:type="spellEnd"/>
      <w:r w:rsidRPr="00A55AB7">
        <w:rPr>
          <w:rFonts w:ascii="Times New Roman" w:hAnsi="Times New Roman" w:cs="Times New Roman"/>
          <w:sz w:val="24"/>
          <w:szCs w:val="24"/>
        </w:rPr>
        <w:t xml:space="preserve">, E. (2019). </w:t>
      </w:r>
      <w:r w:rsidR="004A6FF7" w:rsidRPr="00521BE7">
        <w:rPr>
          <w:rFonts w:ascii="Times New Roman" w:hAnsi="Times New Roman" w:cs="Times New Roman"/>
          <w:sz w:val="24"/>
          <w:szCs w:val="24"/>
        </w:rPr>
        <w:t>Microbial Source-Tracking Reveals Origins of Fecal Contamin</w:t>
      </w:r>
      <w:r w:rsidRPr="00521BE7">
        <w:rPr>
          <w:rFonts w:ascii="Times New Roman" w:hAnsi="Times New Roman" w:cs="Times New Roman"/>
          <w:sz w:val="24"/>
          <w:szCs w:val="24"/>
        </w:rPr>
        <w:t>ation in a Recovering Watershed</w:t>
      </w:r>
      <w:r w:rsidRPr="00A55AB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Water</w:t>
      </w:r>
      <w:r w:rsidR="004A6FF7" w:rsidRPr="00521BE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11</w:t>
      </w:r>
      <w:r w:rsidR="004A6FF7" w:rsidRPr="00A55AB7">
        <w:rPr>
          <w:rFonts w:ascii="Times New Roman" w:hAnsi="Times New Roman" w:cs="Times New Roman"/>
          <w:sz w:val="24"/>
          <w:szCs w:val="24"/>
        </w:rPr>
        <w:t>(10), 2162</w:t>
      </w:r>
      <w:r w:rsidR="00521BE7">
        <w:rPr>
          <w:rFonts w:ascii="Times New Roman" w:hAnsi="Times New Roman" w:cs="Times New Roman"/>
          <w:sz w:val="24"/>
          <w:szCs w:val="24"/>
        </w:rPr>
        <w:t>.</w:t>
      </w:r>
      <w:r w:rsidR="004A6FF7" w:rsidRPr="00A55AB7">
        <w:rPr>
          <w:rFonts w:ascii="Times New Roman" w:hAnsi="Times New Roman" w:cs="Times New Roman"/>
          <w:sz w:val="24"/>
          <w:szCs w:val="24"/>
        </w:rPr>
        <w:t xml:space="preserve"> </w:t>
      </w:r>
      <w:hyperlink r:id="rId54" w:history="1">
        <w:r w:rsidR="004A6FF7" w:rsidRPr="00A55AB7">
          <w:rPr>
            <w:rStyle w:val="Hyperlink"/>
            <w:rFonts w:ascii="Times New Roman" w:hAnsi="Times New Roman" w:cs="Times New Roman"/>
            <w:sz w:val="24"/>
            <w:szCs w:val="24"/>
          </w:rPr>
          <w:t>https://doi.org/10.3390/w11102162</w:t>
        </w:r>
      </w:hyperlink>
      <w:r w:rsidR="00834327" w:rsidRPr="00A55AB7">
        <w:rPr>
          <w:rFonts w:ascii="Times New Roman" w:hAnsi="Times New Roman" w:cs="Times New Roman"/>
          <w:sz w:val="24"/>
          <w:szCs w:val="24"/>
        </w:rPr>
        <w:t>.</w:t>
      </w:r>
    </w:p>
    <w:p w14:paraId="4E1F9288" w14:textId="26E94656" w:rsidR="000A405C" w:rsidRDefault="000A405C" w:rsidP="004A6FF7">
      <w:pPr>
        <w:rPr>
          <w:rFonts w:ascii="Times New Roman" w:hAnsi="Times New Roman" w:cs="Times New Roman"/>
          <w:sz w:val="24"/>
          <w:szCs w:val="24"/>
        </w:rPr>
      </w:pPr>
    </w:p>
    <w:p w14:paraId="72F54CAF" w14:textId="628DE6E7" w:rsidR="000A405C" w:rsidRDefault="00113036" w:rsidP="004A6FF7">
      <w:pPr>
        <w:rPr>
          <w:rFonts w:ascii="Times New Roman" w:hAnsi="Times New Roman" w:cs="Times New Roman"/>
          <w:sz w:val="24"/>
          <w:szCs w:val="24"/>
        </w:rPr>
      </w:pPr>
      <w:proofErr w:type="spellStart"/>
      <w:r>
        <w:rPr>
          <w:rFonts w:ascii="Times New Roman" w:hAnsi="Times New Roman" w:cs="Times New Roman"/>
          <w:sz w:val="24"/>
          <w:szCs w:val="24"/>
        </w:rPr>
        <w:t>Harings</w:t>
      </w:r>
      <w:proofErr w:type="spellEnd"/>
      <w:r>
        <w:rPr>
          <w:rFonts w:ascii="Times New Roman" w:hAnsi="Times New Roman" w:cs="Times New Roman"/>
          <w:sz w:val="24"/>
          <w:szCs w:val="24"/>
        </w:rPr>
        <w:t>, M.</w:t>
      </w:r>
      <w:r w:rsidR="00F12A12">
        <w:rPr>
          <w:rFonts w:ascii="Times New Roman" w:hAnsi="Times New Roman" w:cs="Times New Roman"/>
          <w:sz w:val="24"/>
          <w:szCs w:val="24"/>
        </w:rPr>
        <w:t xml:space="preserve"> </w:t>
      </w:r>
      <w:r>
        <w:rPr>
          <w:rFonts w:ascii="Times New Roman" w:hAnsi="Times New Roman" w:cs="Times New Roman"/>
          <w:sz w:val="24"/>
          <w:szCs w:val="24"/>
        </w:rPr>
        <w:t>(2020</w:t>
      </w:r>
      <w:r w:rsidR="00987536">
        <w:rPr>
          <w:rFonts w:ascii="Times New Roman" w:hAnsi="Times New Roman" w:cs="Times New Roman"/>
          <w:sz w:val="24"/>
          <w:szCs w:val="24"/>
        </w:rPr>
        <w:t xml:space="preserve">). </w:t>
      </w:r>
      <w:r w:rsidR="000A405C" w:rsidRPr="000A405C">
        <w:rPr>
          <w:rFonts w:ascii="Times New Roman" w:hAnsi="Times New Roman" w:cs="Times New Roman"/>
          <w:sz w:val="24"/>
          <w:szCs w:val="24"/>
        </w:rPr>
        <w:t>2018-2019</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Kenai Beach</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Bacteria Monitoring</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Report</w:t>
      </w:r>
      <w:r w:rsidR="000A405C">
        <w:rPr>
          <w:rFonts w:ascii="Times New Roman" w:hAnsi="Times New Roman" w:cs="Times New Roman"/>
          <w:sz w:val="24"/>
          <w:szCs w:val="24"/>
        </w:rPr>
        <w:t>. Kenai Watershed Forum.</w:t>
      </w:r>
      <w:r w:rsidR="00F12A12">
        <w:rPr>
          <w:rFonts w:ascii="Times New Roman" w:hAnsi="Times New Roman" w:cs="Times New Roman"/>
          <w:sz w:val="24"/>
          <w:szCs w:val="24"/>
        </w:rPr>
        <w:t xml:space="preserve"> </w:t>
      </w:r>
      <w:hyperlink r:id="rId55" w:history="1">
        <w:r w:rsidR="000A405C" w:rsidRPr="002044E2">
          <w:rPr>
            <w:rStyle w:val="Hyperlink"/>
            <w:rFonts w:ascii="Times New Roman" w:hAnsi="Times New Roman" w:cs="Times New Roman"/>
            <w:sz w:val="24"/>
            <w:szCs w:val="24"/>
          </w:rPr>
          <w:t>https://dec.alaska.gov/media/21000/kenai-river-beach-2019-final-reportadec.pdf</w:t>
        </w:r>
      </w:hyperlink>
      <w:r w:rsidR="000A405C">
        <w:rPr>
          <w:rFonts w:ascii="Times New Roman" w:hAnsi="Times New Roman" w:cs="Times New Roman"/>
          <w:sz w:val="24"/>
          <w:szCs w:val="24"/>
        </w:rPr>
        <w:t>.</w:t>
      </w:r>
      <w:r w:rsidR="00F12A12">
        <w:rPr>
          <w:rFonts w:ascii="Times New Roman" w:hAnsi="Times New Roman" w:cs="Times New Roman"/>
          <w:sz w:val="24"/>
          <w:szCs w:val="24"/>
        </w:rPr>
        <w:t xml:space="preserve"> </w:t>
      </w:r>
      <w:r w:rsidR="000A405C">
        <w:rPr>
          <w:rFonts w:ascii="Times New Roman" w:hAnsi="Times New Roman" w:cs="Times New Roman"/>
          <w:sz w:val="24"/>
          <w:szCs w:val="24"/>
        </w:rPr>
        <w:t>Accessed January 11, 2021.</w:t>
      </w:r>
    </w:p>
    <w:p w14:paraId="6D995F18" w14:textId="20E92EC3" w:rsidR="008C2D8E" w:rsidRDefault="008C2D8E" w:rsidP="008C2D8E">
      <w:pPr>
        <w:rPr>
          <w:rFonts w:ascii="Times New Roman" w:hAnsi="Times New Roman" w:cs="Times New Roman"/>
          <w:sz w:val="24"/>
          <w:szCs w:val="24"/>
        </w:rPr>
      </w:pPr>
    </w:p>
    <w:p w14:paraId="2FE20A9D" w14:textId="512E7692" w:rsidR="008C2D8E" w:rsidRPr="007042B8" w:rsidRDefault="007042B8" w:rsidP="008C2D8E">
      <w:pPr>
        <w:spacing w:line="240" w:lineRule="auto"/>
        <w:contextualSpacing w:val="0"/>
        <w:rPr>
          <w:rFonts w:ascii="Times New Roman" w:hAnsi="Times New Roman" w:cs="Times New Roman"/>
          <w:sz w:val="24"/>
          <w:szCs w:val="24"/>
        </w:rPr>
      </w:pPr>
      <w:proofErr w:type="spellStart"/>
      <w:r w:rsidRPr="007042B8">
        <w:rPr>
          <w:rStyle w:val="authors"/>
          <w:rFonts w:ascii="Times New Roman" w:hAnsi="Times New Roman" w:cs="Times New Roman"/>
          <w:sz w:val="24"/>
          <w:szCs w:val="24"/>
        </w:rPr>
        <w:t>Kinzelman</w:t>
      </w:r>
      <w:proofErr w:type="spellEnd"/>
      <w:r>
        <w:rPr>
          <w:rStyle w:val="authors"/>
          <w:rFonts w:ascii="Times New Roman" w:hAnsi="Times New Roman" w:cs="Times New Roman"/>
          <w:sz w:val="24"/>
          <w:szCs w:val="24"/>
        </w:rPr>
        <w:t>, J.</w:t>
      </w:r>
      <w:r w:rsidR="008C2D8E" w:rsidRPr="007042B8">
        <w:rPr>
          <w:rStyle w:val="authors"/>
          <w:rFonts w:ascii="Times New Roman" w:hAnsi="Times New Roman" w:cs="Times New Roman"/>
          <w:sz w:val="24"/>
          <w:szCs w:val="24"/>
        </w:rPr>
        <w:t>L., Pond,</w:t>
      </w:r>
      <w:r>
        <w:rPr>
          <w:rStyle w:val="authors"/>
          <w:rFonts w:ascii="Times New Roman" w:hAnsi="Times New Roman" w:cs="Times New Roman"/>
          <w:sz w:val="24"/>
          <w:szCs w:val="24"/>
        </w:rPr>
        <w:t xml:space="preserve"> K. R.,</w:t>
      </w:r>
      <w:r w:rsidR="008C2D8E" w:rsidRPr="007042B8">
        <w:rPr>
          <w:rStyle w:val="authors"/>
          <w:rFonts w:ascii="Times New Roman" w:hAnsi="Times New Roman" w:cs="Times New Roman"/>
          <w:sz w:val="24"/>
          <w:szCs w:val="24"/>
        </w:rPr>
        <w:t xml:space="preserve"> </w:t>
      </w:r>
      <w:proofErr w:type="spellStart"/>
      <w:r w:rsidR="008C2D8E" w:rsidRPr="007042B8">
        <w:rPr>
          <w:rStyle w:val="authors"/>
          <w:rFonts w:ascii="Times New Roman" w:hAnsi="Times New Roman" w:cs="Times New Roman"/>
          <w:sz w:val="24"/>
          <w:szCs w:val="24"/>
        </w:rPr>
        <w:t>Longmaid</w:t>
      </w:r>
      <w:proofErr w:type="spellEnd"/>
      <w:r>
        <w:rPr>
          <w:rStyle w:val="authors"/>
          <w:rFonts w:ascii="Times New Roman" w:hAnsi="Times New Roman" w:cs="Times New Roman"/>
          <w:sz w:val="24"/>
          <w:szCs w:val="24"/>
        </w:rPr>
        <w:t>, K. D.,</w:t>
      </w:r>
      <w:r w:rsidR="008C2D8E" w:rsidRPr="007042B8">
        <w:rPr>
          <w:rStyle w:val="authors"/>
          <w:rFonts w:ascii="Times New Roman" w:hAnsi="Times New Roman" w:cs="Times New Roman"/>
          <w:sz w:val="24"/>
          <w:szCs w:val="24"/>
        </w:rPr>
        <w:t xml:space="preserve"> Bagley</w:t>
      </w:r>
      <w:r>
        <w:rPr>
          <w:rStyle w:val="authors"/>
          <w:rFonts w:ascii="Times New Roman" w:hAnsi="Times New Roman" w:cs="Times New Roman"/>
          <w:sz w:val="24"/>
          <w:szCs w:val="24"/>
        </w:rPr>
        <w:t xml:space="preserve">, </w:t>
      </w:r>
      <w:r w:rsidRPr="007042B8">
        <w:rPr>
          <w:rStyle w:val="authors"/>
          <w:rFonts w:ascii="Times New Roman" w:hAnsi="Times New Roman" w:cs="Times New Roman"/>
          <w:sz w:val="24"/>
          <w:szCs w:val="24"/>
        </w:rPr>
        <w:t>R. C</w:t>
      </w:r>
      <w:r>
        <w:rPr>
          <w:rStyle w:val="authors"/>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Date1"/>
          <w:rFonts w:ascii="Times New Roman" w:hAnsi="Times New Roman" w:cs="Times New Roman"/>
          <w:sz w:val="24"/>
          <w:szCs w:val="24"/>
        </w:rPr>
        <w:t>(2004)</w:t>
      </w:r>
      <w:r w:rsidR="00521BE7">
        <w:rPr>
          <w:rStyle w:val="Date1"/>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arttitle"/>
          <w:rFonts w:ascii="Times New Roman" w:hAnsi="Times New Roman" w:cs="Times New Roman"/>
          <w:sz w:val="24"/>
          <w:szCs w:val="24"/>
        </w:rPr>
        <w:t xml:space="preserve">The effect of two mechanical beach grooming strategies on </w:t>
      </w:r>
      <w:r w:rsidR="008C2D8E" w:rsidRPr="007042B8">
        <w:rPr>
          <w:rStyle w:val="arttitle"/>
          <w:rFonts w:ascii="Times New Roman" w:hAnsi="Times New Roman" w:cs="Times New Roman"/>
          <w:i/>
          <w:iCs/>
          <w:sz w:val="24"/>
          <w:szCs w:val="24"/>
        </w:rPr>
        <w:t>Escherichia coli</w:t>
      </w:r>
      <w:r w:rsidR="008C2D8E" w:rsidRPr="007042B8">
        <w:rPr>
          <w:rStyle w:val="arttitle"/>
          <w:rFonts w:ascii="Times New Roman" w:hAnsi="Times New Roman" w:cs="Times New Roman"/>
          <w:sz w:val="24"/>
          <w:szCs w:val="24"/>
        </w:rPr>
        <w:t xml:space="preserve"> density in beach sand at a southwestern Lake Mich</w:t>
      </w:r>
      <w:r w:rsidR="00521BE7">
        <w:rPr>
          <w:rStyle w:val="arttitle"/>
          <w:rFonts w:ascii="Times New Roman" w:hAnsi="Times New Roman" w:cs="Times New Roman"/>
          <w:sz w:val="24"/>
          <w:szCs w:val="24"/>
        </w:rPr>
        <w:t>igan beach.</w:t>
      </w:r>
      <w:r w:rsidR="008C2D8E" w:rsidRPr="007042B8">
        <w:rPr>
          <w:rFonts w:ascii="Times New Roman" w:hAnsi="Times New Roman" w:cs="Times New Roman"/>
          <w:sz w:val="24"/>
          <w:szCs w:val="24"/>
        </w:rPr>
        <w:t xml:space="preserve"> </w:t>
      </w:r>
      <w:r w:rsidR="008C2D8E" w:rsidRPr="00521BE7">
        <w:rPr>
          <w:rStyle w:val="serialtitle"/>
          <w:rFonts w:ascii="Times New Roman" w:hAnsi="Times New Roman" w:cs="Times New Roman"/>
          <w:i/>
          <w:sz w:val="24"/>
          <w:szCs w:val="24"/>
        </w:rPr>
        <w:t>Aquatic Ecosystem Health &amp; Management,</w:t>
      </w:r>
      <w:r w:rsidR="008C2D8E" w:rsidRPr="00521BE7">
        <w:rPr>
          <w:rFonts w:ascii="Times New Roman" w:hAnsi="Times New Roman" w:cs="Times New Roman"/>
          <w:i/>
          <w:sz w:val="24"/>
          <w:szCs w:val="24"/>
        </w:rPr>
        <w:t xml:space="preserve"> </w:t>
      </w:r>
      <w:r w:rsidR="008C2D8E" w:rsidRPr="00521BE7">
        <w:rPr>
          <w:rStyle w:val="volumeissue"/>
          <w:rFonts w:ascii="Times New Roman" w:hAnsi="Times New Roman" w:cs="Times New Roman"/>
          <w:i/>
          <w:sz w:val="24"/>
          <w:szCs w:val="24"/>
        </w:rPr>
        <w:t>7</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3</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521BE7">
        <w:rPr>
          <w:rStyle w:val="pagerange"/>
          <w:rFonts w:ascii="Times New Roman" w:hAnsi="Times New Roman" w:cs="Times New Roman"/>
          <w:sz w:val="24"/>
          <w:szCs w:val="24"/>
        </w:rPr>
        <w:t xml:space="preserve">425-432. </w:t>
      </w:r>
      <w:hyperlink r:id="rId56" w:history="1">
        <w:r w:rsidR="00521BE7" w:rsidRPr="002044E2">
          <w:rPr>
            <w:rStyle w:val="Hyperlink"/>
            <w:rFonts w:ascii="Times New Roman" w:hAnsi="Times New Roman" w:cs="Times New Roman"/>
            <w:sz w:val="24"/>
            <w:szCs w:val="24"/>
          </w:rPr>
          <w:t>https://doi.org/0.1080/14634980490483953</w:t>
        </w:r>
      </w:hyperlink>
      <w:r w:rsidR="008C2D8E" w:rsidRPr="007042B8">
        <w:rPr>
          <w:rFonts w:ascii="Times New Roman" w:hAnsi="Times New Roman" w:cs="Times New Roman"/>
          <w:sz w:val="24"/>
          <w:szCs w:val="24"/>
        </w:rPr>
        <w:t xml:space="preserve"> </w:t>
      </w:r>
    </w:p>
    <w:p w14:paraId="336DE41A" w14:textId="355359E1" w:rsidR="001C06F5" w:rsidRPr="00A55AB7" w:rsidRDefault="001C06F5" w:rsidP="00EB664A">
      <w:pPr>
        <w:rPr>
          <w:rFonts w:ascii="Times New Roman" w:hAnsi="Times New Roman" w:cs="Times New Roman"/>
          <w:sz w:val="24"/>
          <w:szCs w:val="24"/>
        </w:rPr>
      </w:pPr>
    </w:p>
    <w:p w14:paraId="19D47B4F" w14:textId="3A21AEB9" w:rsidR="00006939" w:rsidRDefault="00006939" w:rsidP="00006939">
      <w:pPr>
        <w:rPr>
          <w:rFonts w:ascii="Times New Roman" w:hAnsi="Times New Roman" w:cs="Times New Roman"/>
          <w:sz w:val="24"/>
          <w:szCs w:val="24"/>
        </w:rPr>
      </w:pPr>
      <w:r w:rsidRPr="00A55AB7">
        <w:rPr>
          <w:rFonts w:ascii="Times New Roman" w:hAnsi="Times New Roman" w:cs="Times New Roman"/>
          <w:sz w:val="24"/>
          <w:szCs w:val="24"/>
        </w:rPr>
        <w:t xml:space="preserve">Ostrander, P. (2019). </w:t>
      </w:r>
      <w:r w:rsidRPr="00A55AB7">
        <w:rPr>
          <w:rFonts w:ascii="Times New Roman" w:hAnsi="Times New Roman" w:cs="Times New Roman"/>
          <w:i/>
          <w:sz w:val="24"/>
          <w:szCs w:val="24"/>
        </w:rPr>
        <w:t>20</w:t>
      </w:r>
      <w:r w:rsidR="00AA2D9E" w:rsidRPr="00A55AB7">
        <w:rPr>
          <w:rFonts w:ascii="Times New Roman" w:hAnsi="Times New Roman" w:cs="Times New Roman"/>
          <w:i/>
          <w:sz w:val="24"/>
          <w:szCs w:val="24"/>
        </w:rPr>
        <w:t>19</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3938BD0F" w14:textId="7C67A333" w:rsidR="00701D3E" w:rsidRDefault="00701D3E" w:rsidP="00006939">
      <w:pPr>
        <w:rPr>
          <w:rFonts w:ascii="Times New Roman" w:hAnsi="Times New Roman" w:cs="Times New Roman"/>
          <w:sz w:val="24"/>
          <w:szCs w:val="24"/>
        </w:rPr>
      </w:pPr>
    </w:p>
    <w:p w14:paraId="339FE605" w14:textId="3B205522" w:rsidR="00701D3E" w:rsidRDefault="00701D3E" w:rsidP="00701D3E">
      <w:pPr>
        <w:rPr>
          <w:rFonts w:ascii="Times New Roman" w:hAnsi="Times New Roman" w:cs="Times New Roman"/>
          <w:sz w:val="24"/>
          <w:szCs w:val="24"/>
        </w:rPr>
      </w:pPr>
      <w:r>
        <w:rPr>
          <w:rFonts w:ascii="Times New Roman" w:hAnsi="Times New Roman" w:cs="Times New Roman"/>
          <w:sz w:val="24"/>
          <w:szCs w:val="24"/>
        </w:rPr>
        <w:t>Ostrander, P. (2020</w:t>
      </w:r>
      <w:r w:rsidRPr="00A55AB7">
        <w:rPr>
          <w:rFonts w:ascii="Times New Roman" w:hAnsi="Times New Roman" w:cs="Times New Roman"/>
          <w:sz w:val="24"/>
          <w:szCs w:val="24"/>
        </w:rPr>
        <w:t xml:space="preserve">). </w:t>
      </w:r>
      <w:r w:rsidRPr="00A55AB7">
        <w:rPr>
          <w:rFonts w:ascii="Times New Roman" w:hAnsi="Times New Roman" w:cs="Times New Roman"/>
          <w:i/>
          <w:sz w:val="24"/>
          <w:szCs w:val="24"/>
        </w:rPr>
        <w:t>20</w:t>
      </w:r>
      <w:r>
        <w:rPr>
          <w:rFonts w:ascii="Times New Roman" w:hAnsi="Times New Roman" w:cs="Times New Roman"/>
          <w:i/>
          <w:sz w:val="24"/>
          <w:szCs w:val="24"/>
        </w:rPr>
        <w:t>20</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626EB9F0" w14:textId="0223A918" w:rsidR="00193325" w:rsidRDefault="00193325" w:rsidP="00701D3E">
      <w:pPr>
        <w:rPr>
          <w:rFonts w:ascii="Times New Roman" w:hAnsi="Times New Roman" w:cs="Times New Roman"/>
          <w:sz w:val="24"/>
          <w:szCs w:val="24"/>
        </w:rPr>
      </w:pPr>
    </w:p>
    <w:p w14:paraId="124C7E31" w14:textId="5E495DED" w:rsidR="00D840CA" w:rsidRPr="00193325" w:rsidRDefault="00193325" w:rsidP="00EB664A">
      <w:pPr>
        <w:rPr>
          <w:rFonts w:ascii="Times New Roman" w:hAnsi="Times New Roman" w:cs="Times New Roman"/>
          <w:sz w:val="24"/>
          <w:szCs w:val="24"/>
        </w:rPr>
      </w:pPr>
      <w:r w:rsidRPr="00193325">
        <w:rPr>
          <w:rFonts w:ascii="Times New Roman" w:hAnsi="Times New Roman" w:cs="Times New Roman"/>
          <w:sz w:val="24"/>
          <w:szCs w:val="24"/>
        </w:rPr>
        <w:lastRenderedPageBreak/>
        <w:t>Royal Society of Chemistry.</w:t>
      </w:r>
      <w:r w:rsidR="00F12A12">
        <w:rPr>
          <w:rFonts w:ascii="Times New Roman" w:hAnsi="Times New Roman" w:cs="Times New Roman"/>
          <w:sz w:val="24"/>
          <w:szCs w:val="24"/>
        </w:rPr>
        <w:t xml:space="preserve"> </w:t>
      </w:r>
      <w:r w:rsidRPr="00193325">
        <w:rPr>
          <w:rFonts w:ascii="Times New Roman" w:hAnsi="Times New Roman" w:cs="Times New Roman"/>
          <w:sz w:val="24"/>
          <w:szCs w:val="24"/>
        </w:rPr>
        <w:t>(2014</w:t>
      </w:r>
      <w:r w:rsidRPr="00193325">
        <w:rPr>
          <w:rFonts w:ascii="Times New Roman" w:hAnsi="Times New Roman" w:cs="Times New Roman"/>
          <w:i/>
          <w:sz w:val="24"/>
          <w:szCs w:val="24"/>
        </w:rPr>
        <w:t>). Estimating sampling uncertainty–how many duplicate samples are needed?</w:t>
      </w:r>
      <w:r w:rsidR="00F12A12">
        <w:rPr>
          <w:rFonts w:ascii="Times New Roman" w:hAnsi="Times New Roman" w:cs="Times New Roman"/>
          <w:sz w:val="24"/>
          <w:szCs w:val="24"/>
        </w:rPr>
        <w:t xml:space="preserve"> </w:t>
      </w:r>
      <w:r>
        <w:rPr>
          <w:rFonts w:ascii="Times New Roman" w:hAnsi="Times New Roman" w:cs="Times New Roman"/>
          <w:sz w:val="24"/>
          <w:szCs w:val="24"/>
        </w:rPr>
        <w:t>Analytical</w:t>
      </w:r>
      <w:r w:rsidRPr="00193325">
        <w:rPr>
          <w:rFonts w:ascii="Times New Roman" w:hAnsi="Times New Roman" w:cs="Times New Roman"/>
          <w:sz w:val="24"/>
          <w:szCs w:val="24"/>
        </w:rPr>
        <w:t xml:space="preserve"> Methods, 6(24)</w:t>
      </w:r>
      <w:r>
        <w:rPr>
          <w:rFonts w:ascii="Times New Roman" w:hAnsi="Times New Roman" w:cs="Times New Roman"/>
          <w:sz w:val="24"/>
          <w:szCs w:val="24"/>
        </w:rPr>
        <w:t>, 24-26</w:t>
      </w:r>
      <w:r w:rsidRPr="00193325">
        <w:rPr>
          <w:rFonts w:ascii="Times New Roman" w:hAnsi="Times New Roman" w:cs="Times New Roman"/>
          <w:sz w:val="24"/>
          <w:szCs w:val="24"/>
        </w:rPr>
        <w:t>.</w:t>
      </w:r>
      <w:r w:rsidR="00F12A12">
        <w:rPr>
          <w:rFonts w:ascii="Times New Roman" w:hAnsi="Times New Roman" w:cs="Times New Roman"/>
          <w:sz w:val="24"/>
          <w:szCs w:val="24"/>
        </w:rPr>
        <w:t xml:space="preserve"> </w:t>
      </w:r>
      <w:hyperlink r:id="rId57" w:history="1">
        <w:r w:rsidRPr="00193325">
          <w:rPr>
            <w:rStyle w:val="Hyperlink"/>
            <w:rFonts w:ascii="Times New Roman" w:hAnsi="Times New Roman" w:cs="Times New Roman"/>
            <w:sz w:val="24"/>
            <w:szCs w:val="24"/>
          </w:rPr>
          <w:t>https://www.rsc.org/images/sampling-uncertainty-58_tcm18-237148.pdf</w:t>
        </w:r>
      </w:hyperlink>
      <w:r w:rsidRPr="00193325">
        <w:rPr>
          <w:rFonts w:ascii="Times New Roman" w:hAnsi="Times New Roman" w:cs="Times New Roman"/>
          <w:sz w:val="24"/>
          <w:szCs w:val="24"/>
        </w:rPr>
        <w:t xml:space="preserve">. </w:t>
      </w:r>
    </w:p>
    <w:p w14:paraId="279A3EAE" w14:textId="77777777" w:rsidR="00193325" w:rsidRPr="00A55AB7" w:rsidRDefault="00193325" w:rsidP="00EB664A">
      <w:pPr>
        <w:rPr>
          <w:rFonts w:ascii="Times New Roman" w:hAnsi="Times New Roman" w:cs="Times New Roman"/>
          <w:sz w:val="24"/>
          <w:szCs w:val="24"/>
        </w:rPr>
      </w:pPr>
    </w:p>
    <w:p w14:paraId="4EFCAE73" w14:textId="4CABB1A4" w:rsidR="00F3507D" w:rsidRDefault="00F3507D" w:rsidP="00F3507D">
      <w:pPr>
        <w:pStyle w:val="NormalWeb"/>
        <w:spacing w:before="0" w:beforeAutospacing="0" w:after="0" w:afterAutospacing="0"/>
      </w:pPr>
      <w:r w:rsidRPr="00A55AB7">
        <w:t xml:space="preserve">Schoen, E. R., </w:t>
      </w:r>
      <w:proofErr w:type="spellStart"/>
      <w:r w:rsidRPr="00A55AB7">
        <w:t>Wipfli</w:t>
      </w:r>
      <w:proofErr w:type="spellEnd"/>
      <w:r w:rsidRPr="00A55AB7">
        <w:t xml:space="preserve">, M. S., Trammell, E. J., </w:t>
      </w:r>
      <w:proofErr w:type="spellStart"/>
      <w:r w:rsidRPr="00A55AB7">
        <w:t>Rinella</w:t>
      </w:r>
      <w:proofErr w:type="spellEnd"/>
      <w:r w:rsidRPr="00A55AB7">
        <w:t xml:space="preserve">, D. J., Floyd, A. L., </w:t>
      </w:r>
      <w:proofErr w:type="spellStart"/>
      <w:r w:rsidRPr="00A55AB7">
        <w:t>Grunblatt</w:t>
      </w:r>
      <w:proofErr w:type="spellEnd"/>
      <w:r w:rsidRPr="00A55AB7">
        <w:t xml:space="preserve">, J., McCarthy, M. D., Meyer, B. E., Morton, J. M., Powell, J. E., Prakash, A., Reimer, M. N., </w:t>
      </w:r>
      <w:proofErr w:type="spellStart"/>
      <w:r w:rsidRPr="00A55AB7">
        <w:t>Stuefer</w:t>
      </w:r>
      <w:proofErr w:type="spellEnd"/>
      <w:r w:rsidRPr="00A55AB7">
        <w:t xml:space="preserve">, S. L., </w:t>
      </w:r>
      <w:proofErr w:type="spellStart"/>
      <w:r w:rsidRPr="00A55AB7">
        <w:t>Toniolo</w:t>
      </w:r>
      <w:proofErr w:type="spellEnd"/>
      <w:r w:rsidRPr="00A55AB7">
        <w:t xml:space="preserve">, H., Wells, B. M., &amp; </w:t>
      </w:r>
      <w:proofErr w:type="spellStart"/>
      <w:r w:rsidRPr="00A55AB7">
        <w:t>Witmer</w:t>
      </w:r>
      <w:proofErr w:type="spellEnd"/>
      <w:r w:rsidRPr="00A55AB7">
        <w:t xml:space="preserve">, F. D. W. (2017). Future of pacific salmon in the face of environmental change: Lessons from one of the world’s remaining productive salmon regions. </w:t>
      </w:r>
      <w:r w:rsidRPr="00A55AB7">
        <w:rPr>
          <w:i/>
          <w:iCs/>
        </w:rPr>
        <w:t>Fisheries</w:t>
      </w:r>
      <w:r w:rsidRPr="00A55AB7">
        <w:t xml:space="preserve">, </w:t>
      </w:r>
      <w:r w:rsidRPr="00A55AB7">
        <w:rPr>
          <w:i/>
          <w:iCs/>
        </w:rPr>
        <w:t>42</w:t>
      </w:r>
      <w:r w:rsidRPr="00A55AB7">
        <w:t xml:space="preserve">(10), 538–553. </w:t>
      </w:r>
      <w:hyperlink r:id="rId58" w:history="1">
        <w:r w:rsidRPr="00A55AB7">
          <w:rPr>
            <w:rStyle w:val="Hyperlink"/>
          </w:rPr>
          <w:t>https://doi.org/10.1080/03632415.2017.1374251</w:t>
        </w:r>
      </w:hyperlink>
      <w:r w:rsidRPr="00A55AB7">
        <w:t xml:space="preserve"> </w:t>
      </w:r>
    </w:p>
    <w:p w14:paraId="71CAAD9A" w14:textId="6A225108" w:rsidR="0004792E" w:rsidRDefault="0004792E" w:rsidP="00F3507D">
      <w:pPr>
        <w:pStyle w:val="NormalWeb"/>
        <w:spacing w:before="0" w:beforeAutospacing="0" w:after="0" w:afterAutospacing="0"/>
      </w:pPr>
    </w:p>
    <w:p w14:paraId="418B873C" w14:textId="2A91906F" w:rsidR="0004792E" w:rsidRDefault="0004792E" w:rsidP="00F3507D">
      <w:pPr>
        <w:pStyle w:val="NormalWeb"/>
        <w:spacing w:before="0" w:beforeAutospacing="0" w:after="0" w:afterAutospacing="0"/>
      </w:pPr>
    </w:p>
    <w:p w14:paraId="4406A12B" w14:textId="1D46EE35" w:rsidR="0004792E" w:rsidRDefault="0004792E" w:rsidP="00F3507D">
      <w:pPr>
        <w:pStyle w:val="NormalWeb"/>
        <w:spacing w:before="0" w:beforeAutospacing="0" w:after="0" w:afterAutospacing="0"/>
      </w:pPr>
    </w:p>
    <w:p w14:paraId="12ACD83F" w14:textId="5EB78B19" w:rsidR="0004792E" w:rsidRDefault="0004792E" w:rsidP="00F3507D">
      <w:pPr>
        <w:pStyle w:val="NormalWeb"/>
        <w:spacing w:before="0" w:beforeAutospacing="0" w:after="0" w:afterAutospacing="0"/>
      </w:pPr>
    </w:p>
    <w:p w14:paraId="42601825" w14:textId="61A85668" w:rsidR="00C65B03" w:rsidRDefault="00C65B03" w:rsidP="00F3507D">
      <w:pPr>
        <w:pStyle w:val="NormalWeb"/>
        <w:spacing w:before="0" w:beforeAutospacing="0" w:after="0" w:afterAutospacing="0"/>
      </w:pPr>
    </w:p>
    <w:p w14:paraId="1207C6E0" w14:textId="4C946FBD" w:rsidR="00C65B03" w:rsidRDefault="00C65B03" w:rsidP="00F3507D">
      <w:pPr>
        <w:pStyle w:val="NormalWeb"/>
        <w:spacing w:before="0" w:beforeAutospacing="0" w:after="0" w:afterAutospacing="0"/>
      </w:pPr>
    </w:p>
    <w:p w14:paraId="758F76A8" w14:textId="6DD46DFA" w:rsidR="00C65B03" w:rsidRDefault="00C65B03" w:rsidP="00F3507D">
      <w:pPr>
        <w:pStyle w:val="NormalWeb"/>
        <w:spacing w:before="0" w:beforeAutospacing="0" w:after="0" w:afterAutospacing="0"/>
      </w:pPr>
    </w:p>
    <w:p w14:paraId="098C07C9" w14:textId="004A849C" w:rsidR="00C65B03" w:rsidRDefault="00C65B03" w:rsidP="00F3507D">
      <w:pPr>
        <w:pStyle w:val="NormalWeb"/>
        <w:spacing w:before="0" w:beforeAutospacing="0" w:after="0" w:afterAutospacing="0"/>
      </w:pPr>
    </w:p>
    <w:p w14:paraId="45CDFEEE" w14:textId="0D84AB05" w:rsidR="00C65B03" w:rsidRDefault="00C65B03" w:rsidP="00F3507D">
      <w:pPr>
        <w:pStyle w:val="NormalWeb"/>
        <w:spacing w:before="0" w:beforeAutospacing="0" w:after="0" w:afterAutospacing="0"/>
      </w:pPr>
    </w:p>
    <w:p w14:paraId="35A1A8D9" w14:textId="257D2298" w:rsidR="00C65B03" w:rsidRDefault="00C65B03" w:rsidP="00F3507D">
      <w:pPr>
        <w:pStyle w:val="NormalWeb"/>
        <w:spacing w:before="0" w:beforeAutospacing="0" w:after="0" w:afterAutospacing="0"/>
      </w:pPr>
    </w:p>
    <w:p w14:paraId="4CA4E5ED" w14:textId="561B11E4" w:rsidR="00C65B03" w:rsidRDefault="00C65B03" w:rsidP="00F3507D">
      <w:pPr>
        <w:pStyle w:val="NormalWeb"/>
        <w:spacing w:before="0" w:beforeAutospacing="0" w:after="0" w:afterAutospacing="0"/>
      </w:pPr>
    </w:p>
    <w:p w14:paraId="678A4825" w14:textId="2C78AA5E" w:rsidR="00C65B03" w:rsidRDefault="00C65B03" w:rsidP="00F3507D">
      <w:pPr>
        <w:pStyle w:val="NormalWeb"/>
        <w:spacing w:before="0" w:beforeAutospacing="0" w:after="0" w:afterAutospacing="0"/>
      </w:pPr>
    </w:p>
    <w:p w14:paraId="2C2C9451" w14:textId="2BC85C9D" w:rsidR="00C65B03" w:rsidRDefault="00C65B03" w:rsidP="00F3507D">
      <w:pPr>
        <w:pStyle w:val="NormalWeb"/>
        <w:spacing w:before="0" w:beforeAutospacing="0" w:after="0" w:afterAutospacing="0"/>
      </w:pPr>
    </w:p>
    <w:p w14:paraId="4095B499" w14:textId="309C40B2" w:rsidR="00C65B03" w:rsidRDefault="00C65B03" w:rsidP="00F3507D">
      <w:pPr>
        <w:pStyle w:val="NormalWeb"/>
        <w:spacing w:before="0" w:beforeAutospacing="0" w:after="0" w:afterAutospacing="0"/>
      </w:pPr>
    </w:p>
    <w:p w14:paraId="756AC6CD" w14:textId="157F7E7F" w:rsidR="00C65B03" w:rsidRDefault="00C65B03" w:rsidP="00F3507D">
      <w:pPr>
        <w:pStyle w:val="NormalWeb"/>
        <w:spacing w:before="0" w:beforeAutospacing="0" w:after="0" w:afterAutospacing="0"/>
      </w:pPr>
    </w:p>
    <w:p w14:paraId="57248B0D" w14:textId="29255EAC" w:rsidR="00C65B03" w:rsidRDefault="00C65B03" w:rsidP="00F3507D">
      <w:pPr>
        <w:pStyle w:val="NormalWeb"/>
        <w:spacing w:before="0" w:beforeAutospacing="0" w:after="0" w:afterAutospacing="0"/>
      </w:pPr>
    </w:p>
    <w:p w14:paraId="19ADBA90" w14:textId="5DD4D611" w:rsidR="00C65B03" w:rsidRDefault="00C65B03" w:rsidP="00F3507D">
      <w:pPr>
        <w:pStyle w:val="NormalWeb"/>
        <w:spacing w:before="0" w:beforeAutospacing="0" w:after="0" w:afterAutospacing="0"/>
      </w:pPr>
    </w:p>
    <w:p w14:paraId="492538C5" w14:textId="315BC9A3" w:rsidR="00C65B03" w:rsidRDefault="00C65B03" w:rsidP="00F3507D">
      <w:pPr>
        <w:pStyle w:val="NormalWeb"/>
        <w:spacing w:before="0" w:beforeAutospacing="0" w:after="0" w:afterAutospacing="0"/>
      </w:pPr>
    </w:p>
    <w:p w14:paraId="29534876" w14:textId="2AF1077D" w:rsidR="00C65B03" w:rsidRDefault="00C65B03" w:rsidP="00F3507D">
      <w:pPr>
        <w:pStyle w:val="NormalWeb"/>
        <w:spacing w:before="0" w:beforeAutospacing="0" w:after="0" w:afterAutospacing="0"/>
      </w:pPr>
    </w:p>
    <w:p w14:paraId="7BB8FFE0" w14:textId="5BF357CF" w:rsidR="00C65B03" w:rsidRDefault="00C65B03" w:rsidP="00F3507D">
      <w:pPr>
        <w:pStyle w:val="NormalWeb"/>
        <w:spacing w:before="0" w:beforeAutospacing="0" w:after="0" w:afterAutospacing="0"/>
      </w:pPr>
    </w:p>
    <w:p w14:paraId="217C747F" w14:textId="6F4749EA" w:rsidR="00C65B03" w:rsidRDefault="00C65B03" w:rsidP="00F3507D">
      <w:pPr>
        <w:pStyle w:val="NormalWeb"/>
        <w:spacing w:before="0" w:beforeAutospacing="0" w:after="0" w:afterAutospacing="0"/>
      </w:pPr>
    </w:p>
    <w:p w14:paraId="1CEB87AD" w14:textId="46D4BEC7" w:rsidR="00C65B03" w:rsidRDefault="00C65B03" w:rsidP="00F3507D">
      <w:pPr>
        <w:pStyle w:val="NormalWeb"/>
        <w:spacing w:before="0" w:beforeAutospacing="0" w:after="0" w:afterAutospacing="0"/>
      </w:pPr>
    </w:p>
    <w:p w14:paraId="6AA7BE6B" w14:textId="60FE5958" w:rsidR="00C65B03" w:rsidRDefault="00C65B03" w:rsidP="00F3507D">
      <w:pPr>
        <w:pStyle w:val="NormalWeb"/>
        <w:spacing w:before="0" w:beforeAutospacing="0" w:after="0" w:afterAutospacing="0"/>
      </w:pPr>
    </w:p>
    <w:p w14:paraId="18B66CBF" w14:textId="400B7915" w:rsidR="00C65B03" w:rsidRDefault="00C65B03" w:rsidP="00F3507D">
      <w:pPr>
        <w:pStyle w:val="NormalWeb"/>
        <w:spacing w:before="0" w:beforeAutospacing="0" w:after="0" w:afterAutospacing="0"/>
      </w:pPr>
    </w:p>
    <w:p w14:paraId="13310302" w14:textId="5E464E55" w:rsidR="00C65B03" w:rsidRDefault="00C65B03" w:rsidP="00F3507D">
      <w:pPr>
        <w:pStyle w:val="NormalWeb"/>
        <w:spacing w:before="0" w:beforeAutospacing="0" w:after="0" w:afterAutospacing="0"/>
      </w:pPr>
    </w:p>
    <w:p w14:paraId="4A37E8AC" w14:textId="3144E6BA" w:rsidR="00C65B03" w:rsidRDefault="00C65B03" w:rsidP="00F3507D">
      <w:pPr>
        <w:pStyle w:val="NormalWeb"/>
        <w:spacing w:before="0" w:beforeAutospacing="0" w:after="0" w:afterAutospacing="0"/>
      </w:pPr>
    </w:p>
    <w:p w14:paraId="5D4C05BB" w14:textId="4384D76C" w:rsidR="00C65B03" w:rsidRDefault="00C65B03" w:rsidP="00F3507D">
      <w:pPr>
        <w:pStyle w:val="NormalWeb"/>
        <w:spacing w:before="0" w:beforeAutospacing="0" w:after="0" w:afterAutospacing="0"/>
      </w:pPr>
    </w:p>
    <w:p w14:paraId="14921C1E" w14:textId="23A04580" w:rsidR="0004792E" w:rsidRPr="00BE57F3" w:rsidRDefault="0004792E" w:rsidP="0004792E">
      <w:pPr>
        <w:pStyle w:val="Heading2"/>
        <w:rPr>
          <w:rFonts w:ascii="Times New Roman" w:hAnsi="Times New Roman" w:cs="Times New Roman"/>
          <w:b/>
          <w:color w:val="2E74B5" w:themeColor="accent1" w:themeShade="BF"/>
          <w:sz w:val="40"/>
          <w:szCs w:val="40"/>
        </w:rPr>
      </w:pPr>
      <w:bookmarkStart w:id="343" w:name="_Ref61425981"/>
      <w:bookmarkStart w:id="344" w:name="_Toc64228881"/>
      <w:r w:rsidRPr="00BE57F3">
        <w:rPr>
          <w:rFonts w:ascii="Times New Roman" w:hAnsi="Times New Roman" w:cs="Times New Roman"/>
          <w:b/>
          <w:color w:val="2E74B5" w:themeColor="accent1" w:themeShade="BF"/>
          <w:sz w:val="40"/>
          <w:szCs w:val="40"/>
        </w:rPr>
        <w:lastRenderedPageBreak/>
        <w:t>A</w:t>
      </w:r>
      <w:r>
        <w:rPr>
          <w:rFonts w:ascii="Times New Roman" w:hAnsi="Times New Roman" w:cs="Times New Roman"/>
          <w:b/>
          <w:color w:val="2E74B5" w:themeColor="accent1" w:themeShade="BF"/>
          <w:sz w:val="40"/>
          <w:szCs w:val="40"/>
        </w:rPr>
        <w:t>ppendix A</w:t>
      </w:r>
      <w:r w:rsidRPr="00BE57F3">
        <w:rPr>
          <w:rFonts w:ascii="Times New Roman" w:hAnsi="Times New Roman" w:cs="Times New Roman"/>
          <w:b/>
          <w:color w:val="2E74B5" w:themeColor="accent1" w:themeShade="BF"/>
          <w:sz w:val="40"/>
          <w:szCs w:val="40"/>
        </w:rPr>
        <w:t xml:space="preserve">: Site </w:t>
      </w:r>
      <w:r>
        <w:rPr>
          <w:rFonts w:ascii="Times New Roman" w:hAnsi="Times New Roman" w:cs="Times New Roman"/>
          <w:b/>
          <w:color w:val="2E74B5" w:themeColor="accent1" w:themeShade="BF"/>
          <w:sz w:val="40"/>
          <w:szCs w:val="40"/>
        </w:rPr>
        <w:t>P</w:t>
      </w:r>
      <w:r w:rsidRPr="00BE57F3">
        <w:rPr>
          <w:rFonts w:ascii="Times New Roman" w:hAnsi="Times New Roman" w:cs="Times New Roman"/>
          <w:b/>
          <w:color w:val="2E74B5" w:themeColor="accent1" w:themeShade="BF"/>
          <w:sz w:val="40"/>
          <w:szCs w:val="40"/>
        </w:rPr>
        <w:t>hotographs</w:t>
      </w:r>
      <w:bookmarkEnd w:id="343"/>
      <w:bookmarkEnd w:id="344"/>
    </w:p>
    <w:p w14:paraId="444D6DA9" w14:textId="77777777" w:rsidR="0004792E" w:rsidRPr="00BE57F3" w:rsidRDefault="0004792E" w:rsidP="0004792E">
      <w:pPr>
        <w:rPr>
          <w:rFonts w:ascii="Times New Roman" w:hAnsi="Times New Roman" w:cs="Times New Roman"/>
        </w:rPr>
      </w:pPr>
      <w:r>
        <w:rPr>
          <w:noProof/>
        </w:rPr>
        <w:drawing>
          <wp:inline distT="0" distB="0" distL="0" distR="0" wp14:anchorId="1CA4640C" wp14:editId="699ED795">
            <wp:extent cx="3029014" cy="4784891"/>
            <wp:effectExtent l="0" t="158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9191" r="23331"/>
                    <a:stretch/>
                  </pic:blipFill>
                  <pic:spPr bwMode="auto">
                    <a:xfrm rot="5400000">
                      <a:off x="0" y="0"/>
                      <a:ext cx="3035734" cy="4795506"/>
                    </a:xfrm>
                    <a:prstGeom prst="rect">
                      <a:avLst/>
                    </a:prstGeom>
                    <a:noFill/>
                    <a:ln>
                      <a:noFill/>
                    </a:ln>
                    <a:extLst>
                      <a:ext uri="{53640926-AAD7-44D8-BBD7-CCE9431645EC}">
                        <a14:shadowObscured xmlns:a14="http://schemas.microsoft.com/office/drawing/2010/main"/>
                      </a:ext>
                    </a:extLst>
                  </pic:spPr>
                </pic:pic>
              </a:graphicData>
            </a:graphic>
          </wp:inline>
        </w:drawing>
      </w:r>
    </w:p>
    <w:p w14:paraId="6974C02A"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 looking toward the Kenai River outlet. North Kenai Beach can be seen in the 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EFCE7F2" w14:textId="77777777" w:rsidR="0004792E" w:rsidRPr="009426ED" w:rsidRDefault="0004792E" w:rsidP="0004792E">
      <w:pPr>
        <w:rPr>
          <w:rFonts w:ascii="Times New Roman" w:hAnsi="Times New Roman" w:cs="Times New Roman"/>
          <w:sz w:val="18"/>
          <w:szCs w:val="18"/>
        </w:rPr>
      </w:pPr>
    </w:p>
    <w:p w14:paraId="075AFCD8" w14:textId="77777777" w:rsidR="0004792E" w:rsidRPr="00BE57F3" w:rsidRDefault="0004792E" w:rsidP="0004792E">
      <w:pPr>
        <w:rPr>
          <w:rFonts w:ascii="Times New Roman" w:hAnsi="Times New Roman" w:cs="Times New Roman"/>
        </w:rPr>
      </w:pPr>
      <w:r>
        <w:rPr>
          <w:noProof/>
        </w:rPr>
        <w:drawing>
          <wp:inline distT="0" distB="0" distL="0" distR="0" wp14:anchorId="0DC15AF4" wp14:editId="4DCB04BA">
            <wp:extent cx="4833223" cy="3076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1611"/>
                    <a:stretch/>
                  </pic:blipFill>
                  <pic:spPr bwMode="auto">
                    <a:xfrm>
                      <a:off x="0" y="0"/>
                      <a:ext cx="4861706" cy="3094537"/>
                    </a:xfrm>
                    <a:prstGeom prst="rect">
                      <a:avLst/>
                    </a:prstGeom>
                    <a:noFill/>
                    <a:ln>
                      <a:noFill/>
                    </a:ln>
                    <a:extLst>
                      <a:ext uri="{53640926-AAD7-44D8-BBD7-CCE9431645EC}">
                        <a14:shadowObscured xmlns:a14="http://schemas.microsoft.com/office/drawing/2010/main"/>
                      </a:ext>
                    </a:extLst>
                  </pic:spPr>
                </pic:pic>
              </a:graphicData>
            </a:graphic>
          </wp:inline>
        </w:drawing>
      </w:r>
    </w:p>
    <w:p w14:paraId="48A29A5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w:t>
      </w:r>
      <w:r>
        <w:rPr>
          <w:rFonts w:ascii="Times New Roman" w:hAnsi="Times New Roman" w:cs="Times New Roman"/>
        </w:rPr>
        <w:t xml:space="preserve"> depicting the highest gull count of the sampling season</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210824CC" w14:textId="77777777" w:rsidR="0004792E" w:rsidRPr="00BE57F3" w:rsidRDefault="0004792E" w:rsidP="0004792E">
      <w:pPr>
        <w:rPr>
          <w:rFonts w:ascii="Times New Roman" w:hAnsi="Times New Roman" w:cs="Times New Roman"/>
        </w:rPr>
      </w:pPr>
      <w:r>
        <w:rPr>
          <w:noProof/>
        </w:rPr>
        <w:lastRenderedPageBreak/>
        <w:drawing>
          <wp:inline distT="0" distB="0" distL="0" distR="0" wp14:anchorId="0081355B" wp14:editId="77E8991B">
            <wp:extent cx="4658264" cy="3493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8073" cy="3516055"/>
                    </a:xfrm>
                    <a:prstGeom prst="rect">
                      <a:avLst/>
                    </a:prstGeom>
                    <a:noFill/>
                    <a:ln>
                      <a:noFill/>
                    </a:ln>
                  </pic:spPr>
                </pic:pic>
              </a:graphicData>
            </a:graphic>
          </wp:inline>
        </w:drawing>
      </w:r>
    </w:p>
    <w:p w14:paraId="50785F21"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North Kenai Beach 4 sampling location.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4E65798" w14:textId="77777777" w:rsidR="0004792E" w:rsidRPr="00BE57F3" w:rsidRDefault="0004792E" w:rsidP="0004792E">
      <w:pPr>
        <w:ind w:right="2250"/>
        <w:rPr>
          <w:rFonts w:ascii="Times New Roman" w:hAnsi="Times New Roman" w:cs="Times New Roman"/>
        </w:rPr>
      </w:pPr>
    </w:p>
    <w:p w14:paraId="03BB3D8F" w14:textId="77777777" w:rsidR="0004792E" w:rsidRPr="00BE57F3" w:rsidRDefault="0004792E" w:rsidP="0004792E">
      <w:pPr>
        <w:ind w:right="2250"/>
        <w:rPr>
          <w:rFonts w:ascii="Times New Roman" w:hAnsi="Times New Roman" w:cs="Times New Roman"/>
        </w:rPr>
      </w:pPr>
      <w:r>
        <w:rPr>
          <w:noProof/>
        </w:rPr>
        <w:drawing>
          <wp:inline distT="0" distB="0" distL="0" distR="0" wp14:anchorId="314691BA" wp14:editId="7B5167C1">
            <wp:extent cx="4672034" cy="350402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79729" cy="3509797"/>
                    </a:xfrm>
                    <a:prstGeom prst="rect">
                      <a:avLst/>
                    </a:prstGeom>
                    <a:noFill/>
                    <a:ln>
                      <a:noFill/>
                    </a:ln>
                  </pic:spPr>
                </pic:pic>
              </a:graphicData>
            </a:graphic>
          </wp:inline>
        </w:drawing>
      </w:r>
    </w:p>
    <w:p w14:paraId="41355A8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 xml:space="preserve">North Kenai Beach 4 sampling location looking away from the Kenai River outlet. Photo taken on July 23, 2019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6DF0D77" w14:textId="77777777" w:rsidR="0004792E" w:rsidRPr="00BE57F3" w:rsidRDefault="0004792E" w:rsidP="0004792E">
      <w:pPr>
        <w:ind w:right="2250"/>
        <w:rPr>
          <w:rFonts w:ascii="Times New Roman" w:hAnsi="Times New Roman" w:cs="Times New Roman"/>
        </w:rPr>
      </w:pPr>
    </w:p>
    <w:p w14:paraId="261463F3" w14:textId="77777777" w:rsidR="0004792E" w:rsidRPr="00BE57F3" w:rsidRDefault="0004792E" w:rsidP="0004792E">
      <w:pPr>
        <w:ind w:right="2250"/>
        <w:rPr>
          <w:rFonts w:ascii="Times New Roman" w:hAnsi="Times New Roman" w:cs="Times New Roman"/>
        </w:rPr>
      </w:pPr>
      <w:r>
        <w:rPr>
          <w:noProof/>
        </w:rPr>
        <w:drawing>
          <wp:inline distT="0" distB="0" distL="0" distR="0" wp14:anchorId="7D06597C" wp14:editId="77A3EC58">
            <wp:extent cx="5943600" cy="33439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74B3352"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looking downstream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1AFCCD06" w14:textId="77777777" w:rsidR="0004792E" w:rsidRPr="00BE57F3" w:rsidRDefault="0004792E" w:rsidP="0004792E">
      <w:pPr>
        <w:ind w:right="2250"/>
        <w:rPr>
          <w:rFonts w:ascii="Times New Roman" w:hAnsi="Times New Roman" w:cs="Times New Roman"/>
        </w:rPr>
      </w:pPr>
    </w:p>
    <w:p w14:paraId="6F5218F2" w14:textId="77777777" w:rsidR="0004792E" w:rsidRPr="00BE57F3" w:rsidRDefault="0004792E" w:rsidP="0004792E">
      <w:pPr>
        <w:ind w:right="2250"/>
        <w:rPr>
          <w:rFonts w:ascii="Times New Roman" w:hAnsi="Times New Roman" w:cs="Times New Roman"/>
        </w:rPr>
      </w:pPr>
      <w:r>
        <w:rPr>
          <w:noProof/>
        </w:rPr>
        <w:drawing>
          <wp:inline distT="0" distB="0" distL="0" distR="0" wp14:anchorId="66AEE760" wp14:editId="5EEF2E02">
            <wp:extent cx="5943600" cy="33439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B93FDD7"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77DF9BF" w14:textId="77777777" w:rsidR="0004792E" w:rsidRPr="00BE57F3" w:rsidRDefault="0004792E" w:rsidP="0004792E">
      <w:pPr>
        <w:ind w:right="2250"/>
        <w:rPr>
          <w:rFonts w:ascii="Times New Roman" w:hAnsi="Times New Roman" w:cs="Times New Roman"/>
        </w:rPr>
      </w:pPr>
    </w:p>
    <w:p w14:paraId="76E2E9A7" w14:textId="77777777" w:rsidR="0004792E" w:rsidRPr="00BE57F3" w:rsidRDefault="0004792E" w:rsidP="0004792E">
      <w:pPr>
        <w:ind w:right="2250"/>
        <w:rPr>
          <w:rFonts w:ascii="Times New Roman" w:hAnsi="Times New Roman" w:cs="Times New Roman"/>
        </w:rPr>
      </w:pPr>
    </w:p>
    <w:p w14:paraId="7A2AA0A1" w14:textId="77777777" w:rsidR="0004792E" w:rsidRPr="00BE57F3" w:rsidRDefault="0004792E" w:rsidP="0004792E">
      <w:pPr>
        <w:rPr>
          <w:rFonts w:ascii="Times New Roman" w:hAnsi="Times New Roman" w:cs="Times New Roman"/>
        </w:rPr>
      </w:pPr>
      <w:r>
        <w:rPr>
          <w:noProof/>
        </w:rPr>
        <w:drawing>
          <wp:inline distT="0" distB="0" distL="0" distR="0" wp14:anchorId="18C4DE4B" wp14:editId="5390955F">
            <wp:extent cx="4863465" cy="32602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0619"/>
                    <a:stretch/>
                  </pic:blipFill>
                  <pic:spPr bwMode="auto">
                    <a:xfrm>
                      <a:off x="0" y="0"/>
                      <a:ext cx="4873741" cy="3267154"/>
                    </a:xfrm>
                    <a:prstGeom prst="rect">
                      <a:avLst/>
                    </a:prstGeom>
                    <a:noFill/>
                    <a:ln>
                      <a:noFill/>
                    </a:ln>
                    <a:extLst>
                      <a:ext uri="{53640926-AAD7-44D8-BBD7-CCE9431645EC}">
                        <a14:shadowObscured xmlns:a14="http://schemas.microsoft.com/office/drawing/2010/main"/>
                      </a:ext>
                    </a:extLst>
                  </pic:spPr>
                </pic:pic>
              </a:graphicData>
            </a:graphic>
          </wp:inline>
        </w:drawing>
      </w:r>
    </w:p>
    <w:p w14:paraId="50612F28"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w:t>
      </w:r>
      <w:r>
        <w:rPr>
          <w:rFonts w:ascii="Times New Roman" w:hAnsi="Times New Roman" w:cs="Times New Roman"/>
        </w:rPr>
        <w:t>The f</w:t>
      </w:r>
      <w:r w:rsidRPr="00BE57F3">
        <w:rPr>
          <w:rFonts w:ascii="Times New Roman" w:hAnsi="Times New Roman" w:cs="Times New Roman"/>
        </w:rPr>
        <w:t xml:space="preserve">ish processing plant can be seen in </w:t>
      </w:r>
      <w:r>
        <w:rPr>
          <w:rFonts w:ascii="Times New Roman" w:hAnsi="Times New Roman" w:cs="Times New Roman"/>
        </w:rPr>
        <w:t xml:space="preserve">the </w:t>
      </w:r>
      <w:r w:rsidRPr="00BE57F3">
        <w:rPr>
          <w:rFonts w:ascii="Times New Roman" w:hAnsi="Times New Roman" w:cs="Times New Roman"/>
        </w:rPr>
        <w:t>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B5AF64F" w14:textId="77777777" w:rsidR="0004792E" w:rsidRPr="00BE57F3" w:rsidRDefault="0004792E" w:rsidP="0004792E">
      <w:pPr>
        <w:tabs>
          <w:tab w:val="left" w:pos="7110"/>
        </w:tabs>
        <w:ind w:right="2250"/>
        <w:rPr>
          <w:rFonts w:ascii="Times New Roman" w:hAnsi="Times New Roman" w:cs="Times New Roman"/>
        </w:rPr>
      </w:pPr>
    </w:p>
    <w:p w14:paraId="2BA81A4E"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6CBF4B34" wp14:editId="01B5071A">
            <wp:extent cx="4863922" cy="30537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259" r="12802" b="5214"/>
                    <a:stretch/>
                  </pic:blipFill>
                  <pic:spPr bwMode="auto">
                    <a:xfrm>
                      <a:off x="0" y="0"/>
                      <a:ext cx="4878096" cy="3062650"/>
                    </a:xfrm>
                    <a:prstGeom prst="rect">
                      <a:avLst/>
                    </a:prstGeom>
                    <a:noFill/>
                    <a:ln>
                      <a:noFill/>
                    </a:ln>
                    <a:extLst>
                      <a:ext uri="{53640926-AAD7-44D8-BBD7-CCE9431645EC}">
                        <a14:shadowObscured xmlns:a14="http://schemas.microsoft.com/office/drawing/2010/main"/>
                      </a:ext>
                    </a:extLst>
                  </pic:spPr>
                </pic:pic>
              </a:graphicData>
            </a:graphic>
          </wp:inline>
        </w:drawing>
      </w:r>
    </w:p>
    <w:p w14:paraId="6B05E180"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looking </w:t>
      </w:r>
      <w:r>
        <w:rPr>
          <w:rFonts w:ascii="Times New Roman" w:hAnsi="Times New Roman" w:cs="Times New Roman"/>
        </w:rPr>
        <w:t>across the Kenai River</w:t>
      </w:r>
      <w:r w:rsidRPr="00BE57F3">
        <w:rPr>
          <w:rFonts w:ascii="Times New Roman" w:hAnsi="Times New Roman" w:cs="Times New Roman"/>
        </w:rPr>
        <w:t xml:space="preserve">. </w:t>
      </w:r>
      <w:proofErr w:type="spellStart"/>
      <w:r>
        <w:rPr>
          <w:rFonts w:ascii="Times New Roman" w:hAnsi="Times New Roman" w:cs="Times New Roman"/>
        </w:rPr>
        <w:t>Dipnetting</w:t>
      </w:r>
      <w:proofErr w:type="spellEnd"/>
      <w:r>
        <w:rPr>
          <w:rFonts w:ascii="Times New Roman" w:hAnsi="Times New Roman" w:cs="Times New Roman"/>
        </w:rPr>
        <w:t xml:space="preserve"> boats can be seen along the far shore behind the mooring boat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5BA8CA0F" w14:textId="77777777" w:rsidR="0004792E" w:rsidRPr="00BE57F3" w:rsidRDefault="0004792E" w:rsidP="0004792E">
      <w:pPr>
        <w:tabs>
          <w:tab w:val="left" w:pos="7110"/>
        </w:tabs>
        <w:ind w:right="2250"/>
        <w:rPr>
          <w:rFonts w:ascii="Times New Roman" w:hAnsi="Times New Roman" w:cs="Times New Roman"/>
        </w:rPr>
      </w:pPr>
      <w:r>
        <w:rPr>
          <w:noProof/>
        </w:rPr>
        <w:lastRenderedPageBreak/>
        <w:drawing>
          <wp:inline distT="0" distB="0" distL="0" distR="0" wp14:anchorId="18DE11A4" wp14:editId="1A5785F7">
            <wp:extent cx="4956810" cy="3459192"/>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6951"/>
                    <a:stretch/>
                  </pic:blipFill>
                  <pic:spPr bwMode="auto">
                    <a:xfrm>
                      <a:off x="0" y="0"/>
                      <a:ext cx="4959186" cy="3460850"/>
                    </a:xfrm>
                    <a:prstGeom prst="rect">
                      <a:avLst/>
                    </a:prstGeom>
                    <a:noFill/>
                    <a:ln>
                      <a:noFill/>
                    </a:ln>
                    <a:extLst>
                      <a:ext uri="{53640926-AAD7-44D8-BBD7-CCE9431645EC}">
                        <a14:shadowObscured xmlns:a14="http://schemas.microsoft.com/office/drawing/2010/main"/>
                      </a:ext>
                    </a:extLst>
                  </pic:spPr>
                </pic:pic>
              </a:graphicData>
            </a:graphic>
          </wp:inline>
        </w:drawing>
      </w:r>
    </w:p>
    <w:p w14:paraId="755C8447"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at river</w:t>
      </w:r>
      <w:r>
        <w:rPr>
          <w:rFonts w:ascii="Times New Roman" w:hAnsi="Times New Roman" w:cs="Times New Roman"/>
        </w:rPr>
        <w:t>-</w:t>
      </w:r>
      <w:r w:rsidRPr="00BE57F3">
        <w:rPr>
          <w:rFonts w:ascii="Times New Roman" w:hAnsi="Times New Roman" w:cs="Times New Roman"/>
        </w:rPr>
        <w:t xml:space="preserve">right bank. Photo taken on </w:t>
      </w:r>
      <w:r>
        <w:rPr>
          <w:rFonts w:ascii="Times New Roman" w:hAnsi="Times New Roman" w:cs="Times New Roman"/>
        </w:rPr>
        <w:t>June 18, 2020.</w:t>
      </w:r>
    </w:p>
    <w:p w14:paraId="794B8808" w14:textId="77777777" w:rsidR="0004792E" w:rsidRPr="00BE57F3" w:rsidRDefault="0004792E" w:rsidP="0004792E">
      <w:pPr>
        <w:tabs>
          <w:tab w:val="left" w:pos="7110"/>
        </w:tabs>
        <w:ind w:right="2250"/>
        <w:rPr>
          <w:rFonts w:ascii="Times New Roman" w:hAnsi="Times New Roman" w:cs="Times New Roman"/>
        </w:rPr>
      </w:pPr>
    </w:p>
    <w:p w14:paraId="61AE9F01"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2ABB26DA" wp14:editId="68CE5608">
            <wp:extent cx="5001466" cy="3308446"/>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4949"/>
                    <a:stretch/>
                  </pic:blipFill>
                  <pic:spPr bwMode="auto">
                    <a:xfrm>
                      <a:off x="0" y="0"/>
                      <a:ext cx="5011046" cy="3314783"/>
                    </a:xfrm>
                    <a:prstGeom prst="rect">
                      <a:avLst/>
                    </a:prstGeom>
                    <a:noFill/>
                    <a:ln>
                      <a:noFill/>
                    </a:ln>
                    <a:extLst>
                      <a:ext uri="{53640926-AAD7-44D8-BBD7-CCE9431645EC}">
                        <a14:shadowObscured xmlns:a14="http://schemas.microsoft.com/office/drawing/2010/main"/>
                      </a:ext>
                    </a:extLst>
                  </pic:spPr>
                </pic:pic>
              </a:graphicData>
            </a:graphic>
          </wp:inline>
        </w:drawing>
      </w:r>
    </w:p>
    <w:p w14:paraId="0316CC33" w14:textId="1DD10B47" w:rsidR="0004792E"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downstream toward Kenai River outlet</w:t>
      </w:r>
      <w:r>
        <w:rPr>
          <w:rFonts w:ascii="Times New Roman" w:hAnsi="Times New Roman" w:cs="Times New Roman"/>
        </w:rPr>
        <w:t xml:space="preserve"> and Cook Inlet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Pr>
          <w:rFonts w:ascii="Times New Roman" w:hAnsi="Times New Roman" w:cs="Times New Roman"/>
        </w:rPr>
        <w:t>dipnet</w:t>
      </w:r>
      <w:proofErr w:type="spellEnd"/>
      <w:r>
        <w:rPr>
          <w:rFonts w:ascii="Times New Roman" w:hAnsi="Times New Roman" w:cs="Times New Roman"/>
        </w:rPr>
        <w:t xml:space="preserve"> fishery season.</w:t>
      </w:r>
    </w:p>
    <w:p w14:paraId="72808D36" w14:textId="637284C5" w:rsidR="00130133" w:rsidRDefault="00130133" w:rsidP="0004792E">
      <w:pPr>
        <w:tabs>
          <w:tab w:val="left" w:pos="7110"/>
        </w:tabs>
        <w:ind w:right="2250"/>
        <w:rPr>
          <w:rFonts w:ascii="Times New Roman" w:hAnsi="Times New Roman" w:cs="Times New Roman"/>
        </w:rPr>
      </w:pPr>
    </w:p>
    <w:p w14:paraId="32B09D85" w14:textId="6AD0F072" w:rsidR="0004792E" w:rsidRDefault="0004792E" w:rsidP="0004792E">
      <w:pPr>
        <w:pStyle w:val="Heading2"/>
        <w:rPr>
          <w:rFonts w:ascii="Times New Roman" w:hAnsi="Times New Roman" w:cs="Times New Roman"/>
          <w:b/>
          <w:color w:val="2E74B5" w:themeColor="accent1" w:themeShade="BF"/>
          <w:sz w:val="40"/>
          <w:szCs w:val="40"/>
        </w:rPr>
      </w:pPr>
      <w:bookmarkStart w:id="345" w:name="_Ref61426306"/>
      <w:bookmarkStart w:id="346" w:name="_Ref61426670"/>
      <w:bookmarkStart w:id="347" w:name="_Ref61429977"/>
      <w:bookmarkStart w:id="348" w:name="_Toc64228882"/>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B</w:t>
      </w:r>
      <w:r w:rsidRPr="00BE57F3">
        <w:rPr>
          <w:rFonts w:ascii="Times New Roman" w:hAnsi="Times New Roman" w:cs="Times New Roman"/>
          <w:b/>
          <w:color w:val="2E74B5" w:themeColor="accent1" w:themeShade="BF"/>
          <w:sz w:val="40"/>
          <w:szCs w:val="40"/>
        </w:rPr>
        <w:t xml:space="preserve">: Press </w:t>
      </w:r>
      <w:r>
        <w:rPr>
          <w:rFonts w:ascii="Times New Roman" w:hAnsi="Times New Roman" w:cs="Times New Roman"/>
          <w:b/>
          <w:color w:val="2E74B5" w:themeColor="accent1" w:themeShade="BF"/>
          <w:sz w:val="40"/>
          <w:szCs w:val="40"/>
        </w:rPr>
        <w:t>R</w:t>
      </w:r>
      <w:r w:rsidRPr="00BE57F3">
        <w:rPr>
          <w:rFonts w:ascii="Times New Roman" w:hAnsi="Times New Roman" w:cs="Times New Roman"/>
          <w:b/>
          <w:color w:val="2E74B5" w:themeColor="accent1" w:themeShade="BF"/>
          <w:sz w:val="40"/>
          <w:szCs w:val="40"/>
        </w:rPr>
        <w:t>elease</w:t>
      </w:r>
      <w:r>
        <w:rPr>
          <w:rFonts w:ascii="Times New Roman" w:hAnsi="Times New Roman" w:cs="Times New Roman"/>
          <w:b/>
          <w:color w:val="2E74B5" w:themeColor="accent1" w:themeShade="BF"/>
          <w:sz w:val="40"/>
          <w:szCs w:val="40"/>
        </w:rPr>
        <w:t>s</w:t>
      </w:r>
      <w:bookmarkEnd w:id="345"/>
      <w:bookmarkEnd w:id="346"/>
      <w:bookmarkEnd w:id="347"/>
      <w:r w:rsidR="00491EAB">
        <w:rPr>
          <w:rFonts w:ascii="Times New Roman" w:hAnsi="Times New Roman" w:cs="Times New Roman"/>
          <w:b/>
          <w:color w:val="2E74B5" w:themeColor="accent1" w:themeShade="BF"/>
          <w:sz w:val="40"/>
          <w:szCs w:val="40"/>
        </w:rPr>
        <w:t xml:space="preserve"> </w:t>
      </w:r>
      <w:r w:rsidR="004A6A92">
        <w:rPr>
          <w:rFonts w:ascii="Times New Roman" w:hAnsi="Times New Roman" w:cs="Times New Roman"/>
          <w:b/>
          <w:color w:val="2E74B5" w:themeColor="accent1" w:themeShade="BF"/>
          <w:sz w:val="24"/>
          <w:szCs w:val="24"/>
        </w:rPr>
        <w:t>(Page 1 of 5</w:t>
      </w:r>
      <w:r w:rsidR="00491EAB" w:rsidRPr="00491EAB">
        <w:rPr>
          <w:rFonts w:ascii="Times New Roman" w:hAnsi="Times New Roman" w:cs="Times New Roman"/>
          <w:b/>
          <w:color w:val="2E74B5" w:themeColor="accent1" w:themeShade="BF"/>
          <w:sz w:val="24"/>
          <w:szCs w:val="24"/>
        </w:rPr>
        <w:t>)</w:t>
      </w:r>
      <w:bookmarkEnd w:id="348"/>
    </w:p>
    <w:p w14:paraId="3C97CA6A" w14:textId="4544E288" w:rsidR="0004792E" w:rsidRDefault="0004792E" w:rsidP="0004792E">
      <w:pPr>
        <w:rPr>
          <w:ins w:id="349" w:author="Benjamin Meyer" w:date="2021-02-05T10:47:00Z"/>
        </w:rPr>
      </w:pPr>
    </w:p>
    <w:p w14:paraId="7EB35D09" w14:textId="6FCD1EA2" w:rsidR="0018225D" w:rsidRDefault="00130133" w:rsidP="0004792E">
      <w:pPr>
        <w:rPr>
          <w:ins w:id="350" w:author="Benjamin Meyer" w:date="2021-02-05T10:47:00Z"/>
        </w:rPr>
      </w:pPr>
      <w:r>
        <w:rPr>
          <w:noProof/>
        </w:rPr>
        <w:drawing>
          <wp:inline distT="0" distB="0" distL="0" distR="0" wp14:anchorId="2B1D29C2" wp14:editId="262140E1">
            <wp:extent cx="4686300" cy="1836420"/>
            <wp:effectExtent l="19050" t="19050" r="1905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03.jpg"/>
                    <pic:cNvPicPr/>
                  </pic:nvPicPr>
                  <pic:blipFill>
                    <a:blip r:embed="rId69">
                      <a:extLst>
                        <a:ext uri="{28A0092B-C50C-407E-A947-70E740481C1C}">
                          <a14:useLocalDpi xmlns:a14="http://schemas.microsoft.com/office/drawing/2010/main" val="0"/>
                        </a:ext>
                      </a:extLst>
                    </a:blip>
                    <a:stretch>
                      <a:fillRect/>
                    </a:stretch>
                  </pic:blipFill>
                  <pic:spPr>
                    <a:xfrm>
                      <a:off x="0" y="0"/>
                      <a:ext cx="4686300" cy="1836420"/>
                    </a:xfrm>
                    <a:prstGeom prst="rect">
                      <a:avLst/>
                    </a:prstGeom>
                    <a:ln>
                      <a:solidFill>
                        <a:schemeClr val="tx1"/>
                      </a:solidFill>
                    </a:ln>
                  </pic:spPr>
                </pic:pic>
              </a:graphicData>
            </a:graphic>
          </wp:inline>
        </w:drawing>
      </w:r>
    </w:p>
    <w:p w14:paraId="78655043" w14:textId="07913BCA" w:rsidR="0018225D" w:rsidRPr="00863902" w:rsidRDefault="0018225D" w:rsidP="0004792E">
      <w:pPr>
        <w:rPr>
          <w:rFonts w:ascii="Times New Roman" w:hAnsi="Times New Roman" w:cs="Times New Roman"/>
          <w:sz w:val="24"/>
          <w:szCs w:val="24"/>
        </w:rPr>
      </w:pPr>
      <w:ins w:id="351" w:author="Benjamin Meyer" w:date="2021-02-05T10:47:00Z">
        <w:r w:rsidRPr="00863902">
          <w:rPr>
            <w:rFonts w:ascii="Times New Roman" w:hAnsi="Times New Roman" w:cs="Times New Roman"/>
            <w:sz w:val="24"/>
            <w:szCs w:val="24"/>
          </w:rPr>
          <w:t>Ex</w:t>
        </w:r>
      </w:ins>
      <w:ins w:id="352" w:author="Benjamin Meyer" w:date="2021-02-05T10:48:00Z">
        <w:r w:rsidRPr="00863902">
          <w:rPr>
            <w:rFonts w:ascii="Times New Roman" w:hAnsi="Times New Roman" w:cs="Times New Roman"/>
            <w:sz w:val="24"/>
            <w:szCs w:val="24"/>
          </w:rPr>
          <w:t xml:space="preserve">ample of advisory notice post on </w:t>
        </w:r>
      </w:ins>
      <w:ins w:id="353" w:author="Benjamin Meyer" w:date="2021-02-14T18:39:00Z">
        <w:r w:rsidR="00130133" w:rsidRPr="00863902">
          <w:rPr>
            <w:rFonts w:ascii="Times New Roman" w:hAnsi="Times New Roman" w:cs="Times New Roman"/>
            <w:sz w:val="24"/>
            <w:szCs w:val="24"/>
          </w:rPr>
          <w:t xml:space="preserve">the </w:t>
        </w:r>
      </w:ins>
      <w:ins w:id="354" w:author="Benjamin Meyer" w:date="2021-02-05T10:48:00Z">
        <w:r w:rsidRPr="00863902">
          <w:rPr>
            <w:rFonts w:ascii="Times New Roman" w:hAnsi="Times New Roman" w:cs="Times New Roman"/>
            <w:sz w:val="24"/>
            <w:szCs w:val="24"/>
          </w:rPr>
          <w:t>ADEC Alaska Facebook page.</w:t>
        </w:r>
      </w:ins>
    </w:p>
    <w:p w14:paraId="1058ADDE" w14:textId="77777777" w:rsidR="004A6A92" w:rsidRDefault="004A6A92" w:rsidP="004A6A92">
      <w:pPr>
        <w:rPr>
          <w:rFonts w:ascii="Times New Roman" w:hAnsi="Times New Roman" w:cs="Times New Roman"/>
          <w:color w:val="2E74B5" w:themeColor="accent1" w:themeShade="BF"/>
          <w:sz w:val="40"/>
          <w:szCs w:val="40"/>
        </w:rPr>
      </w:pPr>
    </w:p>
    <w:p w14:paraId="79793AC9" w14:textId="77777777" w:rsidR="004A6A92" w:rsidRDefault="004A6A92" w:rsidP="004A6A92">
      <w:pPr>
        <w:rPr>
          <w:rFonts w:ascii="Times New Roman" w:hAnsi="Times New Roman" w:cs="Times New Roman"/>
          <w:color w:val="2E74B5" w:themeColor="accent1" w:themeShade="BF"/>
          <w:sz w:val="40"/>
          <w:szCs w:val="40"/>
        </w:rPr>
      </w:pPr>
    </w:p>
    <w:p w14:paraId="7903F5A4" w14:textId="77777777" w:rsidR="004A6A92" w:rsidRDefault="004A6A92" w:rsidP="004A6A92">
      <w:pPr>
        <w:rPr>
          <w:rFonts w:ascii="Times New Roman" w:hAnsi="Times New Roman" w:cs="Times New Roman"/>
          <w:color w:val="2E74B5" w:themeColor="accent1" w:themeShade="BF"/>
          <w:sz w:val="40"/>
          <w:szCs w:val="40"/>
        </w:rPr>
      </w:pPr>
    </w:p>
    <w:p w14:paraId="32D58DD8" w14:textId="77777777" w:rsidR="004A6A92" w:rsidRDefault="004A6A92" w:rsidP="004A6A92">
      <w:pPr>
        <w:rPr>
          <w:rFonts w:ascii="Times New Roman" w:hAnsi="Times New Roman" w:cs="Times New Roman"/>
          <w:color w:val="2E74B5" w:themeColor="accent1" w:themeShade="BF"/>
          <w:sz w:val="40"/>
          <w:szCs w:val="40"/>
        </w:rPr>
      </w:pPr>
    </w:p>
    <w:p w14:paraId="71A85581" w14:textId="77777777" w:rsidR="004A6A92" w:rsidRDefault="004A6A92" w:rsidP="004A6A92">
      <w:pPr>
        <w:rPr>
          <w:rFonts w:ascii="Times New Roman" w:hAnsi="Times New Roman" w:cs="Times New Roman"/>
          <w:color w:val="2E74B5" w:themeColor="accent1" w:themeShade="BF"/>
          <w:sz w:val="40"/>
          <w:szCs w:val="40"/>
        </w:rPr>
      </w:pPr>
    </w:p>
    <w:p w14:paraId="48F111B5" w14:textId="77777777" w:rsidR="004A6A92" w:rsidRDefault="004A6A92" w:rsidP="004A6A92">
      <w:pPr>
        <w:rPr>
          <w:rFonts w:ascii="Times New Roman" w:hAnsi="Times New Roman" w:cs="Times New Roman"/>
          <w:color w:val="2E74B5" w:themeColor="accent1" w:themeShade="BF"/>
          <w:sz w:val="40"/>
          <w:szCs w:val="40"/>
        </w:rPr>
      </w:pPr>
    </w:p>
    <w:p w14:paraId="3013443F" w14:textId="77777777" w:rsidR="004A6A92" w:rsidRDefault="004A6A92" w:rsidP="004A6A92">
      <w:pPr>
        <w:rPr>
          <w:rFonts w:ascii="Times New Roman" w:hAnsi="Times New Roman" w:cs="Times New Roman"/>
          <w:color w:val="2E74B5" w:themeColor="accent1" w:themeShade="BF"/>
          <w:sz w:val="40"/>
          <w:szCs w:val="40"/>
        </w:rPr>
      </w:pPr>
    </w:p>
    <w:p w14:paraId="73032554" w14:textId="77777777" w:rsidR="004A6A92" w:rsidRDefault="004A6A92" w:rsidP="004A6A92">
      <w:pPr>
        <w:rPr>
          <w:rFonts w:ascii="Times New Roman" w:hAnsi="Times New Roman" w:cs="Times New Roman"/>
          <w:color w:val="2E74B5" w:themeColor="accent1" w:themeShade="BF"/>
          <w:sz w:val="40"/>
          <w:szCs w:val="40"/>
        </w:rPr>
      </w:pPr>
    </w:p>
    <w:p w14:paraId="0A782E2A" w14:textId="77777777" w:rsidR="004A6A92" w:rsidRDefault="004A6A92" w:rsidP="004A6A92">
      <w:pPr>
        <w:rPr>
          <w:rFonts w:ascii="Times New Roman" w:hAnsi="Times New Roman" w:cs="Times New Roman"/>
          <w:color w:val="2E74B5" w:themeColor="accent1" w:themeShade="BF"/>
          <w:sz w:val="40"/>
          <w:szCs w:val="40"/>
        </w:rPr>
      </w:pPr>
    </w:p>
    <w:p w14:paraId="5F0C05FC" w14:textId="77777777" w:rsidR="004A6A92" w:rsidRDefault="004A6A92" w:rsidP="004A6A92">
      <w:pPr>
        <w:rPr>
          <w:rFonts w:ascii="Times New Roman" w:hAnsi="Times New Roman" w:cs="Times New Roman"/>
          <w:color w:val="2E74B5" w:themeColor="accent1" w:themeShade="BF"/>
          <w:sz w:val="40"/>
          <w:szCs w:val="40"/>
        </w:rPr>
      </w:pPr>
    </w:p>
    <w:p w14:paraId="35829EB0" w14:textId="77777777" w:rsidR="004A6A92" w:rsidRDefault="004A6A92" w:rsidP="004A6A92">
      <w:pPr>
        <w:rPr>
          <w:rFonts w:ascii="Times New Roman" w:hAnsi="Times New Roman" w:cs="Times New Roman"/>
          <w:color w:val="2E74B5" w:themeColor="accent1" w:themeShade="BF"/>
          <w:sz w:val="40"/>
          <w:szCs w:val="40"/>
        </w:rPr>
      </w:pPr>
    </w:p>
    <w:p w14:paraId="12BEC9AF" w14:textId="77777777" w:rsidR="004A6A92" w:rsidRDefault="004A6A92" w:rsidP="004A6A92">
      <w:pPr>
        <w:rPr>
          <w:rFonts w:ascii="Times New Roman" w:hAnsi="Times New Roman" w:cs="Times New Roman"/>
          <w:color w:val="2E74B5" w:themeColor="accent1" w:themeShade="BF"/>
          <w:sz w:val="40"/>
          <w:szCs w:val="40"/>
        </w:rPr>
      </w:pPr>
    </w:p>
    <w:p w14:paraId="58672E93" w14:textId="77777777" w:rsidR="004A6A92" w:rsidRDefault="004A6A92" w:rsidP="004A6A92">
      <w:pPr>
        <w:rPr>
          <w:rFonts w:ascii="Times New Roman" w:hAnsi="Times New Roman" w:cs="Times New Roman"/>
          <w:color w:val="2E74B5" w:themeColor="accent1" w:themeShade="BF"/>
          <w:sz w:val="40"/>
          <w:szCs w:val="40"/>
        </w:rPr>
      </w:pPr>
    </w:p>
    <w:p w14:paraId="23FB73DD" w14:textId="77777777" w:rsidR="004A6A92" w:rsidRDefault="004A6A92" w:rsidP="004A6A92">
      <w:pPr>
        <w:rPr>
          <w:rFonts w:ascii="Times New Roman" w:hAnsi="Times New Roman" w:cs="Times New Roman"/>
          <w:color w:val="2E74B5" w:themeColor="accent1" w:themeShade="BF"/>
          <w:sz w:val="40"/>
          <w:szCs w:val="40"/>
        </w:rPr>
      </w:pPr>
    </w:p>
    <w:p w14:paraId="7950E194" w14:textId="77777777" w:rsidR="004A6A92" w:rsidRDefault="004A6A92" w:rsidP="004A6A92">
      <w:pPr>
        <w:rPr>
          <w:rFonts w:ascii="Times New Roman" w:hAnsi="Times New Roman" w:cs="Times New Roman"/>
          <w:color w:val="2E74B5" w:themeColor="accent1" w:themeShade="BF"/>
          <w:sz w:val="40"/>
          <w:szCs w:val="40"/>
        </w:rPr>
      </w:pPr>
    </w:p>
    <w:p w14:paraId="6A62144B" w14:textId="77777777" w:rsidR="004A6A92" w:rsidRDefault="004A6A92" w:rsidP="004A6A92">
      <w:pPr>
        <w:rPr>
          <w:rFonts w:ascii="Times New Roman" w:hAnsi="Times New Roman" w:cs="Times New Roman"/>
          <w:color w:val="2E74B5" w:themeColor="accent1" w:themeShade="BF"/>
          <w:sz w:val="40"/>
          <w:szCs w:val="40"/>
        </w:rPr>
      </w:pPr>
    </w:p>
    <w:p w14:paraId="435CD6E1" w14:textId="2CABA973"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2 of 5)</w:t>
      </w:r>
    </w:p>
    <w:p w14:paraId="263D1FD9" w14:textId="17015A99" w:rsidR="0004792E" w:rsidRDefault="0004792E" w:rsidP="0004792E">
      <w:r>
        <w:rPr>
          <w:noProof/>
        </w:rPr>
        <w:drawing>
          <wp:inline distT="0" distB="0" distL="0" distR="0" wp14:anchorId="07B5A388" wp14:editId="4400CBCE">
            <wp:extent cx="5514975" cy="7160483"/>
            <wp:effectExtent l="19050" t="19050" r="9525" b="21590"/>
            <wp:docPr id="211" name="Picture 211" descr="PressRelease_June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PressRelease_June2019.pdf - Adobe Reader"/>
                    <pic:cNvPicPr/>
                  </pic:nvPicPr>
                  <pic:blipFill rotWithShape="1">
                    <a:blip r:embed="rId70">
                      <a:extLst>
                        <a:ext uri="{28A0092B-C50C-407E-A947-70E740481C1C}">
                          <a14:useLocalDpi xmlns:a14="http://schemas.microsoft.com/office/drawing/2010/main" val="0"/>
                        </a:ext>
                      </a:extLst>
                    </a:blip>
                    <a:srcRect l="26087" t="9048" r="36567" b="2048"/>
                    <a:stretch/>
                  </pic:blipFill>
                  <pic:spPr bwMode="auto">
                    <a:xfrm>
                      <a:off x="0" y="0"/>
                      <a:ext cx="5527849" cy="71771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70B4AE" w14:textId="77777777" w:rsidR="004A6A92" w:rsidRDefault="004A6A92" w:rsidP="004A6A92">
      <w:pPr>
        <w:rPr>
          <w:rFonts w:ascii="Times New Roman" w:hAnsi="Times New Roman" w:cs="Times New Roman"/>
          <w:color w:val="2E74B5" w:themeColor="accent1" w:themeShade="BF"/>
          <w:sz w:val="40"/>
          <w:szCs w:val="40"/>
        </w:rPr>
      </w:pPr>
    </w:p>
    <w:p w14:paraId="557AB536" w14:textId="77777777" w:rsidR="004A6A92" w:rsidRDefault="004A6A92" w:rsidP="004A6A92">
      <w:pPr>
        <w:rPr>
          <w:rFonts w:ascii="Times New Roman" w:hAnsi="Times New Roman" w:cs="Times New Roman"/>
          <w:color w:val="2E74B5" w:themeColor="accent1" w:themeShade="BF"/>
          <w:sz w:val="40"/>
          <w:szCs w:val="40"/>
        </w:rPr>
      </w:pPr>
    </w:p>
    <w:p w14:paraId="32B8B7A3" w14:textId="177B2314"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3 of 5)</w:t>
      </w:r>
    </w:p>
    <w:p w14:paraId="11FB8B6C" w14:textId="04DD31E9" w:rsidR="0004792E" w:rsidRDefault="0004792E" w:rsidP="0004792E">
      <w:r>
        <w:rPr>
          <w:noProof/>
        </w:rPr>
        <w:drawing>
          <wp:inline distT="0" distB="0" distL="0" distR="0" wp14:anchorId="240AA42C" wp14:editId="57EDE6CD">
            <wp:extent cx="5816600" cy="7495417"/>
            <wp:effectExtent l="19050" t="19050" r="12700" b="10795"/>
            <wp:docPr id="210" name="Picture 210" descr="PressRelease_June2019_2.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PressRelease_June2019_2.pdf - Adobe Reader"/>
                    <pic:cNvPicPr/>
                  </pic:nvPicPr>
                  <pic:blipFill rotWithShape="1">
                    <a:blip r:embed="rId71">
                      <a:extLst>
                        <a:ext uri="{28A0092B-C50C-407E-A947-70E740481C1C}">
                          <a14:useLocalDpi xmlns:a14="http://schemas.microsoft.com/office/drawing/2010/main" val="0"/>
                        </a:ext>
                      </a:extLst>
                    </a:blip>
                    <a:srcRect l="25779" t="9048" r="36484" b="1792"/>
                    <a:stretch/>
                  </pic:blipFill>
                  <pic:spPr bwMode="auto">
                    <a:xfrm>
                      <a:off x="0" y="0"/>
                      <a:ext cx="5838531" cy="7523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066A0" w14:textId="5166AF82" w:rsidR="00491EAB" w:rsidRDefault="00491EAB" w:rsidP="0004792E"/>
    <w:p w14:paraId="067D4B63" w14:textId="64A78359" w:rsidR="007E5CEA" w:rsidRPr="007E5CEA" w:rsidRDefault="007E5CEA"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w:t>
      </w:r>
      <w:r w:rsidR="004A6A92">
        <w:rPr>
          <w:rFonts w:ascii="Times New Roman" w:hAnsi="Times New Roman" w:cs="Times New Roman"/>
          <w:color w:val="2E74B5" w:themeColor="accent1" w:themeShade="BF"/>
          <w:sz w:val="40"/>
          <w:szCs w:val="40"/>
        </w:rPr>
        <w:t xml:space="preserve">Press Releases </w:t>
      </w:r>
      <w:r w:rsidR="004A6A92" w:rsidRPr="004A6A92">
        <w:rPr>
          <w:rFonts w:ascii="Times New Roman" w:hAnsi="Times New Roman" w:cs="Times New Roman"/>
          <w:color w:val="2E74B5" w:themeColor="accent1" w:themeShade="BF"/>
          <w:sz w:val="24"/>
          <w:szCs w:val="24"/>
        </w:rPr>
        <w:t>(Page 4</w:t>
      </w:r>
      <w:r w:rsidRPr="004A6A92">
        <w:rPr>
          <w:rFonts w:ascii="Times New Roman" w:hAnsi="Times New Roman" w:cs="Times New Roman"/>
          <w:color w:val="2E74B5" w:themeColor="accent1" w:themeShade="BF"/>
          <w:sz w:val="24"/>
          <w:szCs w:val="24"/>
        </w:rPr>
        <w:t xml:space="preserve"> of 5)</w:t>
      </w:r>
    </w:p>
    <w:p w14:paraId="46659F65" w14:textId="6D3079DC" w:rsidR="0004792E" w:rsidRDefault="0004792E" w:rsidP="0004792E">
      <w:r>
        <w:rPr>
          <w:noProof/>
        </w:rPr>
        <w:drawing>
          <wp:inline distT="0" distB="0" distL="0" distR="0" wp14:anchorId="52B9F7A4" wp14:editId="1339191B">
            <wp:extent cx="6090243" cy="7753350"/>
            <wp:effectExtent l="19050" t="19050" r="25400" b="19050"/>
            <wp:docPr id="209" name="Picture 209" descr="PressRelease_July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PressRelease_July2019.pdf - Adobe Reader"/>
                    <pic:cNvPicPr/>
                  </pic:nvPicPr>
                  <pic:blipFill rotWithShape="1">
                    <a:blip r:embed="rId72">
                      <a:extLst>
                        <a:ext uri="{28A0092B-C50C-407E-A947-70E740481C1C}">
                          <a14:useLocalDpi xmlns:a14="http://schemas.microsoft.com/office/drawing/2010/main" val="0"/>
                        </a:ext>
                      </a:extLst>
                    </a:blip>
                    <a:srcRect l="25835" t="9846" r="36425" b="2060"/>
                    <a:stretch/>
                  </pic:blipFill>
                  <pic:spPr bwMode="auto">
                    <a:xfrm>
                      <a:off x="0" y="0"/>
                      <a:ext cx="6106499" cy="7774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BFEEEB" w14:textId="60796544" w:rsidR="00491EAB" w:rsidRPr="007E5CEA" w:rsidRDefault="00491EAB"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w:t>
      </w:r>
      <w:r w:rsidR="007E5CEA" w:rsidRPr="004A6A92">
        <w:rPr>
          <w:rFonts w:ascii="Times New Roman" w:hAnsi="Times New Roman" w:cs="Times New Roman"/>
          <w:color w:val="2E74B5" w:themeColor="accent1" w:themeShade="BF"/>
          <w:sz w:val="24"/>
          <w:szCs w:val="24"/>
        </w:rPr>
        <w:t>age 5 of 5</w:t>
      </w:r>
      <w:r w:rsidRPr="004A6A92">
        <w:rPr>
          <w:rFonts w:ascii="Times New Roman" w:hAnsi="Times New Roman" w:cs="Times New Roman"/>
          <w:color w:val="2E74B5" w:themeColor="accent1" w:themeShade="BF"/>
          <w:sz w:val="24"/>
          <w:szCs w:val="24"/>
        </w:rPr>
        <w:t>)</w:t>
      </w:r>
    </w:p>
    <w:p w14:paraId="43A0B7BD" w14:textId="77777777" w:rsidR="0004792E" w:rsidRDefault="0004792E" w:rsidP="0004792E">
      <w:pPr>
        <w:rPr>
          <w:rFonts w:ascii="Times New Roman" w:hAnsi="Times New Roman" w:cs="Times New Roman"/>
        </w:rPr>
      </w:pPr>
      <w:r>
        <w:rPr>
          <w:rFonts w:ascii="Times New Roman" w:hAnsi="Times New Roman" w:cs="Times New Roman"/>
          <w:noProof/>
        </w:rPr>
        <w:drawing>
          <wp:inline distT="0" distB="0" distL="0" distR="0" wp14:anchorId="0EDC9B90" wp14:editId="33B016F0">
            <wp:extent cx="5778249" cy="7500821"/>
            <wp:effectExtent l="19050" t="19050" r="13335" b="24130"/>
            <wp:docPr id="4" name="Picture 4" descr="PressRelease_May2020.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ressRelease_May2020.pdf - Adobe Reader"/>
                    <pic:cNvPicPr/>
                  </pic:nvPicPr>
                  <pic:blipFill rotWithShape="1">
                    <a:blip r:embed="rId73">
                      <a:extLst>
                        <a:ext uri="{28A0092B-C50C-407E-A947-70E740481C1C}">
                          <a14:useLocalDpi xmlns:a14="http://schemas.microsoft.com/office/drawing/2010/main" val="0"/>
                        </a:ext>
                      </a:extLst>
                    </a:blip>
                    <a:srcRect l="26130" t="9385" r="36741" b="2242"/>
                    <a:stretch/>
                  </pic:blipFill>
                  <pic:spPr bwMode="auto">
                    <a:xfrm>
                      <a:off x="0" y="0"/>
                      <a:ext cx="5810200" cy="75422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64AF4F" w14:textId="43BDD07D" w:rsidR="00D92BF2" w:rsidRPr="00BE57F3" w:rsidRDefault="00D92BF2" w:rsidP="00D92BF2">
      <w:pPr>
        <w:pStyle w:val="Heading2"/>
        <w:rPr>
          <w:rFonts w:ascii="Times New Roman" w:hAnsi="Times New Roman" w:cs="Times New Roman"/>
          <w:b/>
          <w:color w:val="2E74B5" w:themeColor="accent1" w:themeShade="BF"/>
          <w:sz w:val="40"/>
          <w:szCs w:val="40"/>
        </w:rPr>
      </w:pPr>
      <w:bookmarkStart w:id="355" w:name="_Ref61426497"/>
      <w:bookmarkStart w:id="356" w:name="_Ref61428286"/>
      <w:bookmarkStart w:id="357" w:name="_Toc64228883"/>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 Chain-of-</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ustody</w:t>
      </w:r>
      <w:bookmarkEnd w:id="355"/>
      <w:bookmarkEnd w:id="356"/>
      <w:bookmarkEnd w:id="357"/>
      <w:r w:rsidRPr="00BE57F3">
        <w:rPr>
          <w:rFonts w:ascii="Times New Roman" w:hAnsi="Times New Roman" w:cs="Times New Roman"/>
          <w:b/>
          <w:color w:val="2E74B5" w:themeColor="accent1" w:themeShade="BF"/>
          <w:sz w:val="40"/>
          <w:szCs w:val="40"/>
        </w:rPr>
        <w:t xml:space="preserve"> </w:t>
      </w:r>
    </w:p>
    <w:p w14:paraId="55BC4CF8" w14:textId="009812B8" w:rsidR="007F0A40" w:rsidRPr="00412171" w:rsidRDefault="00D92BF2" w:rsidP="00412171">
      <w:pPr>
        <w:pStyle w:val="NormalWeb"/>
        <w:spacing w:before="0" w:beforeAutospacing="0" w:after="0" w:afterAutospacing="0"/>
      </w:pPr>
      <w:r w:rsidRPr="00BE57F3">
        <w:object w:dxaOrig="9180" w:dyaOrig="11881" w14:anchorId="3116B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532.5pt" o:ole="">
            <v:imagedata r:id="rId74" o:title=""/>
          </v:shape>
          <o:OLEObject Type="Embed" ProgID="Acrobat.Document.DC" ShapeID="_x0000_i1025" DrawAspect="Content" ObjectID="_1675500125" r:id="rId75"/>
        </w:object>
      </w:r>
    </w:p>
    <w:p w14:paraId="06EBB92F" w14:textId="6B43AB15" w:rsidR="0075114A" w:rsidRPr="00BE57F3" w:rsidRDefault="0003074A" w:rsidP="00902281">
      <w:pPr>
        <w:pStyle w:val="Heading2"/>
        <w:rPr>
          <w:rFonts w:ascii="Times New Roman" w:hAnsi="Times New Roman" w:cs="Times New Roman"/>
          <w:b/>
          <w:color w:val="2E74B5" w:themeColor="accent1" w:themeShade="BF"/>
          <w:sz w:val="40"/>
          <w:szCs w:val="40"/>
        </w:rPr>
      </w:pPr>
      <w:bookmarkStart w:id="358" w:name="_Ref61428172"/>
      <w:bookmarkStart w:id="359" w:name="_Toc64228884"/>
      <w:r w:rsidRPr="00BE57F3">
        <w:rPr>
          <w:rFonts w:ascii="Times New Roman" w:hAnsi="Times New Roman" w:cs="Times New Roman"/>
          <w:b/>
          <w:color w:val="2E74B5" w:themeColor="accent1" w:themeShade="BF"/>
          <w:sz w:val="40"/>
          <w:szCs w:val="40"/>
        </w:rPr>
        <w:lastRenderedPageBreak/>
        <w:t>A</w:t>
      </w:r>
      <w:r w:rsidR="0004792E">
        <w:rPr>
          <w:rFonts w:ascii="Times New Roman" w:hAnsi="Times New Roman" w:cs="Times New Roman"/>
          <w:b/>
          <w:color w:val="2E74B5" w:themeColor="accent1" w:themeShade="BF"/>
          <w:sz w:val="40"/>
          <w:szCs w:val="40"/>
        </w:rPr>
        <w:t xml:space="preserve">ppendix </w:t>
      </w:r>
      <w:r w:rsidR="00412171">
        <w:rPr>
          <w:rFonts w:ascii="Times New Roman" w:hAnsi="Times New Roman" w:cs="Times New Roman"/>
          <w:b/>
          <w:color w:val="2E74B5" w:themeColor="accent1" w:themeShade="BF"/>
          <w:sz w:val="40"/>
          <w:szCs w:val="40"/>
        </w:rPr>
        <w:t>D</w:t>
      </w:r>
      <w:r w:rsidRPr="00BE57F3">
        <w:rPr>
          <w:rFonts w:ascii="Times New Roman" w:hAnsi="Times New Roman" w:cs="Times New Roman"/>
          <w:b/>
          <w:color w:val="2E74B5" w:themeColor="accent1" w:themeShade="BF"/>
          <w:sz w:val="40"/>
          <w:szCs w:val="40"/>
        </w:rPr>
        <w:t>:</w:t>
      </w:r>
      <w:r w:rsidR="00F12A12">
        <w:rPr>
          <w:rFonts w:ascii="Times New Roman" w:hAnsi="Times New Roman" w:cs="Times New Roman"/>
          <w:b/>
          <w:color w:val="2E74B5" w:themeColor="accent1" w:themeShade="BF"/>
          <w:sz w:val="40"/>
          <w:szCs w:val="40"/>
        </w:rPr>
        <w:t xml:space="preserve"> </w:t>
      </w:r>
      <w:commentRangeStart w:id="360"/>
      <w:r w:rsidR="00591FDD" w:rsidRPr="00BE57F3">
        <w:rPr>
          <w:rFonts w:ascii="Times New Roman" w:hAnsi="Times New Roman" w:cs="Times New Roman"/>
          <w:b/>
          <w:color w:val="2E74B5" w:themeColor="accent1" w:themeShade="BF"/>
          <w:sz w:val="40"/>
          <w:szCs w:val="40"/>
        </w:rPr>
        <w:t>Marine Beach Sanitary Survey</w:t>
      </w:r>
      <w:bookmarkEnd w:id="358"/>
      <w:commentRangeEnd w:id="360"/>
      <w:r w:rsidR="00124214">
        <w:rPr>
          <w:rStyle w:val="CommentReference"/>
        </w:rPr>
        <w:commentReference w:id="360"/>
      </w:r>
      <w:bookmarkEnd w:id="359"/>
    </w:p>
    <w:p w14:paraId="00A3E254" w14:textId="1A7A3E36" w:rsidR="00E359A7" w:rsidRPr="00BE57F3" w:rsidRDefault="00303A52" w:rsidP="00E359A7">
      <w:pPr>
        <w:rPr>
          <w:rFonts w:ascii="Times New Roman" w:hAnsi="Times New Roman" w:cs="Times New Roman"/>
        </w:rPr>
        <w:sectPr w:rsidR="00E359A7" w:rsidRPr="00BE57F3" w:rsidSect="0003074A">
          <w:headerReference w:type="first" r:id="rId76"/>
          <w:pgSz w:w="12240" w:h="15840"/>
          <w:pgMar w:top="1440" w:right="1440" w:bottom="1440" w:left="1440" w:header="0" w:footer="720" w:gutter="0"/>
          <w:cols w:space="720"/>
          <w:docGrid w:linePitch="299"/>
        </w:sectPr>
      </w:pPr>
      <w:r>
        <w:rPr>
          <w:noProof/>
        </w:rPr>
        <w:drawing>
          <wp:inline distT="0" distB="0" distL="0" distR="0" wp14:anchorId="7D1A3756" wp14:editId="6FCCFFB4">
            <wp:extent cx="5581015" cy="7367270"/>
            <wp:effectExtent l="19050" t="19050" r="19685"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1015" cy="7367270"/>
                    </a:xfrm>
                    <a:prstGeom prst="rect">
                      <a:avLst/>
                    </a:prstGeom>
                    <a:noFill/>
                    <a:ln>
                      <a:solidFill>
                        <a:schemeClr val="tx1"/>
                      </a:solidFill>
                    </a:ln>
                  </pic:spPr>
                </pic:pic>
              </a:graphicData>
            </a:graphic>
          </wp:inline>
        </w:drawing>
      </w:r>
    </w:p>
    <w:p w14:paraId="6A6509E0" w14:textId="7C35CBCB" w:rsidR="0069324C" w:rsidRPr="00491EAB" w:rsidRDefault="005E6B13" w:rsidP="00AB22E1">
      <w:pPr>
        <w:pStyle w:val="Heading2"/>
        <w:rPr>
          <w:rFonts w:ascii="Times New Roman" w:hAnsi="Times New Roman" w:cs="Times New Roman"/>
          <w:b/>
          <w:color w:val="2E74B5" w:themeColor="accent1" w:themeShade="BF"/>
          <w:sz w:val="40"/>
          <w:szCs w:val="40"/>
        </w:rPr>
      </w:pPr>
      <w:bookmarkStart w:id="361" w:name="_Ref61428745"/>
      <w:bookmarkStart w:id="362" w:name="_Toc64228885"/>
      <w:r w:rsidRPr="00491EAB">
        <w:rPr>
          <w:rFonts w:ascii="Times New Roman" w:hAnsi="Times New Roman" w:cs="Times New Roman"/>
          <w:b/>
          <w:color w:val="2E74B5" w:themeColor="accent1" w:themeShade="BF"/>
          <w:sz w:val="40"/>
          <w:szCs w:val="40"/>
        </w:rPr>
        <w:lastRenderedPageBreak/>
        <w:t xml:space="preserve">Appendix </w:t>
      </w:r>
      <w:r w:rsidR="00185579" w:rsidRPr="00491EAB">
        <w:rPr>
          <w:rFonts w:ascii="Times New Roman" w:hAnsi="Times New Roman" w:cs="Times New Roman"/>
          <w:b/>
          <w:color w:val="2E74B5" w:themeColor="accent1" w:themeShade="BF"/>
          <w:sz w:val="40"/>
          <w:szCs w:val="40"/>
        </w:rPr>
        <w:t>E</w:t>
      </w:r>
      <w:r w:rsidR="00B230CB" w:rsidRPr="00491EAB">
        <w:rPr>
          <w:rFonts w:ascii="Times New Roman" w:hAnsi="Times New Roman" w:cs="Times New Roman"/>
          <w:b/>
          <w:color w:val="2E74B5" w:themeColor="accent1" w:themeShade="BF"/>
          <w:sz w:val="40"/>
          <w:szCs w:val="40"/>
        </w:rPr>
        <w:t xml:space="preserve">: </w:t>
      </w:r>
      <w:r w:rsidR="00F3296E" w:rsidRPr="00491EAB">
        <w:rPr>
          <w:rFonts w:ascii="Times New Roman" w:hAnsi="Times New Roman" w:cs="Times New Roman"/>
          <w:b/>
          <w:color w:val="2E74B5" w:themeColor="accent1" w:themeShade="BF"/>
          <w:sz w:val="40"/>
          <w:szCs w:val="40"/>
        </w:rPr>
        <w:t xml:space="preserve">2020 </w:t>
      </w:r>
      <w:r w:rsidR="00B230CB" w:rsidRPr="00491EAB">
        <w:rPr>
          <w:rFonts w:ascii="Times New Roman" w:hAnsi="Times New Roman" w:cs="Times New Roman"/>
          <w:b/>
          <w:color w:val="2E74B5" w:themeColor="accent1" w:themeShade="BF"/>
          <w:sz w:val="40"/>
          <w:szCs w:val="40"/>
        </w:rPr>
        <w:t xml:space="preserve">Samples Values and </w:t>
      </w:r>
      <w:r w:rsidR="000C57AE" w:rsidRPr="00491EAB">
        <w:rPr>
          <w:rFonts w:ascii="Times New Roman" w:hAnsi="Times New Roman" w:cs="Times New Roman"/>
          <w:b/>
          <w:color w:val="2E74B5" w:themeColor="accent1" w:themeShade="BF"/>
          <w:sz w:val="40"/>
          <w:szCs w:val="40"/>
        </w:rPr>
        <w:t>Exceedances</w:t>
      </w:r>
      <w:r w:rsidR="00705FF3" w:rsidRPr="00491EAB">
        <w:rPr>
          <w:rFonts w:ascii="Times New Roman" w:hAnsi="Times New Roman" w:cs="Times New Roman"/>
          <w:b/>
          <w:color w:val="2E74B5" w:themeColor="accent1" w:themeShade="BF"/>
          <w:sz w:val="40"/>
          <w:szCs w:val="40"/>
        </w:rPr>
        <w:t xml:space="preserve"> </w:t>
      </w:r>
      <w:r w:rsidR="00705FF3" w:rsidRPr="00491EAB">
        <w:rPr>
          <w:rFonts w:ascii="Times New Roman" w:hAnsi="Times New Roman" w:cs="Times New Roman"/>
          <w:b/>
          <w:color w:val="2E74B5" w:themeColor="accent1" w:themeShade="BF"/>
          <w:sz w:val="24"/>
          <w:szCs w:val="24"/>
        </w:rPr>
        <w:t xml:space="preserve">(Page </w:t>
      </w:r>
      <w:bookmarkEnd w:id="361"/>
      <w:r w:rsidR="00F3296E" w:rsidRPr="00491EAB">
        <w:rPr>
          <w:rFonts w:ascii="Times New Roman" w:hAnsi="Times New Roman" w:cs="Times New Roman"/>
          <w:b/>
          <w:color w:val="2E74B5" w:themeColor="accent1" w:themeShade="BF"/>
          <w:sz w:val="24"/>
          <w:szCs w:val="24"/>
        </w:rPr>
        <w:t xml:space="preserve">1 of </w:t>
      </w:r>
      <w:r w:rsidR="008A7865" w:rsidRPr="00491EAB">
        <w:rPr>
          <w:rFonts w:ascii="Times New Roman" w:hAnsi="Times New Roman" w:cs="Times New Roman"/>
          <w:b/>
          <w:color w:val="2E74B5" w:themeColor="accent1" w:themeShade="BF"/>
          <w:sz w:val="24"/>
          <w:szCs w:val="24"/>
        </w:rPr>
        <w:t>6</w:t>
      </w:r>
      <w:r w:rsidR="00B82791" w:rsidRPr="00491EAB">
        <w:rPr>
          <w:rFonts w:ascii="Times New Roman" w:hAnsi="Times New Roman" w:cs="Times New Roman"/>
          <w:b/>
          <w:color w:val="2E74B5" w:themeColor="accent1" w:themeShade="BF"/>
          <w:sz w:val="24"/>
          <w:szCs w:val="24"/>
        </w:rPr>
        <w:t>)</w:t>
      </w:r>
      <w:bookmarkEnd w:id="362"/>
      <w:r w:rsidR="00930203" w:rsidRPr="00491EAB">
        <w:rPr>
          <w:rFonts w:ascii="Times New Roman" w:hAnsi="Times New Roman" w:cs="Times New Roman"/>
          <w:b/>
          <w:color w:val="2E74B5" w:themeColor="accent1" w:themeShade="BF"/>
          <w:sz w:val="40"/>
          <w:szCs w:val="40"/>
        </w:rPr>
        <w:t xml:space="preserve"> </w:t>
      </w: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F3296E" w:rsidRPr="00F3296E" w14:paraId="3DDED005" w14:textId="77777777" w:rsidTr="00F3296E">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60CCA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4597BE17"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696464A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4B753A0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B3FC13C"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7E4F876"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61C7C7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Exceedance</w:t>
            </w:r>
          </w:p>
        </w:tc>
      </w:tr>
      <w:tr w:rsidR="00F3296E" w:rsidRPr="00F3296E" w14:paraId="609C08CD" w14:textId="77777777" w:rsidTr="00F3296E">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DF29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3736E4B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4FF1FAA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129CA4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0B412DE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E8ACE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E18986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1ED6E9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D0A88B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82B07E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DB10B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601C462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37BCC0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F3A88F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3A667E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A713F5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B7CCD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239A92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91BEABE"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3F096F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681850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7CAE5E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DE30C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F2D70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598E51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59AA64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A18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7A9D39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4927F1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C6A54A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63EB83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4B02E6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D3F78D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70AB4A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C061F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F7C67D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02A8E5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47AED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E4C04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4733BB2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5F095B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9AB2ED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31E1C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FAE5A3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16</w:t>
            </w:r>
          </w:p>
        </w:tc>
        <w:tc>
          <w:tcPr>
            <w:tcW w:w="1360" w:type="dxa"/>
            <w:tcBorders>
              <w:top w:val="nil"/>
              <w:left w:val="nil"/>
              <w:bottom w:val="single" w:sz="4" w:space="0" w:color="auto"/>
              <w:right w:val="single" w:sz="4" w:space="0" w:color="auto"/>
            </w:tcBorders>
            <w:shd w:val="clear" w:color="auto" w:fill="auto"/>
            <w:noWrap/>
            <w:vAlign w:val="bottom"/>
            <w:hideMark/>
          </w:tcPr>
          <w:p w14:paraId="2EC6E2A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7.6</w:t>
            </w:r>
          </w:p>
        </w:tc>
        <w:tc>
          <w:tcPr>
            <w:tcW w:w="1280" w:type="dxa"/>
            <w:tcBorders>
              <w:top w:val="nil"/>
              <w:left w:val="nil"/>
              <w:bottom w:val="single" w:sz="4" w:space="0" w:color="auto"/>
              <w:right w:val="single" w:sz="4" w:space="0" w:color="auto"/>
            </w:tcBorders>
            <w:shd w:val="clear" w:color="auto" w:fill="auto"/>
            <w:noWrap/>
            <w:vAlign w:val="bottom"/>
            <w:hideMark/>
          </w:tcPr>
          <w:p w14:paraId="1EF27DE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7D5FC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FAF24CC"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6A033C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FBE0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A5AC14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56B4ADD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6C7EA3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8.5</w:t>
            </w:r>
          </w:p>
        </w:tc>
        <w:tc>
          <w:tcPr>
            <w:tcW w:w="1280" w:type="dxa"/>
            <w:tcBorders>
              <w:top w:val="nil"/>
              <w:left w:val="nil"/>
              <w:bottom w:val="single" w:sz="4" w:space="0" w:color="auto"/>
              <w:right w:val="single" w:sz="4" w:space="0" w:color="auto"/>
            </w:tcBorders>
            <w:shd w:val="clear" w:color="auto" w:fill="auto"/>
            <w:noWrap/>
            <w:vAlign w:val="bottom"/>
            <w:hideMark/>
          </w:tcPr>
          <w:p w14:paraId="5147799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E0FD01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B4C450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7D239E8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A852A4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B30D0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06AF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54948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6041A65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198504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B046C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00EED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D78B0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FCFB4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1540E97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7649AB8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10.4</w:t>
            </w:r>
          </w:p>
        </w:tc>
        <w:tc>
          <w:tcPr>
            <w:tcW w:w="1280" w:type="dxa"/>
            <w:tcBorders>
              <w:top w:val="nil"/>
              <w:left w:val="nil"/>
              <w:bottom w:val="single" w:sz="4" w:space="0" w:color="auto"/>
              <w:right w:val="single" w:sz="4" w:space="0" w:color="auto"/>
            </w:tcBorders>
            <w:shd w:val="clear" w:color="auto" w:fill="auto"/>
            <w:noWrap/>
            <w:vAlign w:val="bottom"/>
            <w:hideMark/>
          </w:tcPr>
          <w:p w14:paraId="0345914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EE38F7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EF46C4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3C177E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021C9F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4EA6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3455B4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16CC76A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3CF000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E55719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BA048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1EB9EC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736820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127CCB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EE577D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11</w:t>
            </w:r>
          </w:p>
        </w:tc>
        <w:tc>
          <w:tcPr>
            <w:tcW w:w="1360" w:type="dxa"/>
            <w:tcBorders>
              <w:top w:val="nil"/>
              <w:left w:val="nil"/>
              <w:bottom w:val="single" w:sz="4" w:space="0" w:color="auto"/>
              <w:right w:val="single" w:sz="4" w:space="0" w:color="auto"/>
            </w:tcBorders>
            <w:shd w:val="clear" w:color="auto" w:fill="auto"/>
            <w:noWrap/>
            <w:vAlign w:val="bottom"/>
            <w:hideMark/>
          </w:tcPr>
          <w:p w14:paraId="5432B05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37A3FF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9C216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2B67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4D351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8F9A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DAB691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3EA69F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52F0432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64D3D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C32E9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C6226F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42455F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102D78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512EDA5"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233B51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37</w:t>
            </w:r>
          </w:p>
        </w:tc>
        <w:tc>
          <w:tcPr>
            <w:tcW w:w="1360" w:type="dxa"/>
            <w:tcBorders>
              <w:top w:val="nil"/>
              <w:left w:val="nil"/>
              <w:bottom w:val="single" w:sz="4" w:space="0" w:color="auto"/>
              <w:right w:val="single" w:sz="4" w:space="0" w:color="auto"/>
            </w:tcBorders>
            <w:shd w:val="clear" w:color="auto" w:fill="auto"/>
            <w:noWrap/>
            <w:vAlign w:val="bottom"/>
            <w:hideMark/>
          </w:tcPr>
          <w:p w14:paraId="34B7637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8.3</w:t>
            </w:r>
          </w:p>
        </w:tc>
        <w:tc>
          <w:tcPr>
            <w:tcW w:w="1280" w:type="dxa"/>
            <w:tcBorders>
              <w:top w:val="nil"/>
              <w:left w:val="nil"/>
              <w:bottom w:val="single" w:sz="4" w:space="0" w:color="auto"/>
              <w:right w:val="single" w:sz="4" w:space="0" w:color="auto"/>
            </w:tcBorders>
            <w:shd w:val="clear" w:color="auto" w:fill="auto"/>
            <w:noWrap/>
            <w:vAlign w:val="bottom"/>
            <w:hideMark/>
          </w:tcPr>
          <w:p w14:paraId="7A6E93F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F2FEB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A301AD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7D845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4649958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0FFB2DA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3213E5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04899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3EE79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4465B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F1C7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2822A1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9627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7BDCF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FD93C3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5BE7B1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29E773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5091A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7E541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37DA8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A6A3B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E2AAA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6FB870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1B257B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1DBDB0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6E635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AFA6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0C78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6B0DF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02CE3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AADCA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78425F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5FE82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59B1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12B85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44AEC6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95D29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6018EC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74CFEDB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DF7B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39FCD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48F86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8B0D03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DABA63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4FF45"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91F22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0488C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C003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2.8</w:t>
            </w:r>
          </w:p>
        </w:tc>
        <w:tc>
          <w:tcPr>
            <w:tcW w:w="1280" w:type="dxa"/>
            <w:tcBorders>
              <w:top w:val="nil"/>
              <w:left w:val="nil"/>
              <w:bottom w:val="single" w:sz="4" w:space="0" w:color="auto"/>
              <w:right w:val="single" w:sz="4" w:space="0" w:color="auto"/>
            </w:tcBorders>
            <w:shd w:val="clear" w:color="auto" w:fill="auto"/>
            <w:noWrap/>
            <w:vAlign w:val="bottom"/>
            <w:hideMark/>
          </w:tcPr>
          <w:p w14:paraId="2E809A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6C4D87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19272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23125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691CB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57FF3F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BE65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B5170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E4685F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8F0E0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3A47970"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0FF3D5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AE0DAF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3E187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5C3C7C8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782C40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0EA6163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AFB44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D03D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7D38F8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A35558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1FEE9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310238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24</w:t>
            </w:r>
          </w:p>
        </w:tc>
        <w:tc>
          <w:tcPr>
            <w:tcW w:w="1360" w:type="dxa"/>
            <w:tcBorders>
              <w:top w:val="nil"/>
              <w:left w:val="nil"/>
              <w:bottom w:val="single" w:sz="4" w:space="0" w:color="auto"/>
              <w:right w:val="single" w:sz="4" w:space="0" w:color="auto"/>
            </w:tcBorders>
            <w:shd w:val="clear" w:color="auto" w:fill="auto"/>
            <w:noWrap/>
            <w:vAlign w:val="bottom"/>
            <w:hideMark/>
          </w:tcPr>
          <w:p w14:paraId="7D30506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4.5</w:t>
            </w:r>
          </w:p>
        </w:tc>
        <w:tc>
          <w:tcPr>
            <w:tcW w:w="1280" w:type="dxa"/>
            <w:tcBorders>
              <w:top w:val="nil"/>
              <w:left w:val="nil"/>
              <w:bottom w:val="single" w:sz="4" w:space="0" w:color="auto"/>
              <w:right w:val="single" w:sz="4" w:space="0" w:color="auto"/>
            </w:tcBorders>
            <w:shd w:val="clear" w:color="auto" w:fill="auto"/>
            <w:noWrap/>
            <w:vAlign w:val="bottom"/>
            <w:hideMark/>
          </w:tcPr>
          <w:p w14:paraId="418A69F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61133F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9026A0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85855F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FE812A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210DB4"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01775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1EF90C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3.3</w:t>
            </w:r>
          </w:p>
        </w:tc>
        <w:tc>
          <w:tcPr>
            <w:tcW w:w="1280" w:type="dxa"/>
            <w:tcBorders>
              <w:top w:val="nil"/>
              <w:left w:val="nil"/>
              <w:bottom w:val="single" w:sz="4" w:space="0" w:color="auto"/>
              <w:right w:val="single" w:sz="4" w:space="0" w:color="auto"/>
            </w:tcBorders>
            <w:shd w:val="clear" w:color="auto" w:fill="auto"/>
            <w:noWrap/>
            <w:vAlign w:val="bottom"/>
            <w:hideMark/>
          </w:tcPr>
          <w:p w14:paraId="536D39C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4DF02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58691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AB277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53F7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31A10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1FABAA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AD71B8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5.8</w:t>
            </w:r>
          </w:p>
        </w:tc>
        <w:tc>
          <w:tcPr>
            <w:tcW w:w="1280" w:type="dxa"/>
            <w:tcBorders>
              <w:top w:val="nil"/>
              <w:left w:val="nil"/>
              <w:bottom w:val="single" w:sz="4" w:space="0" w:color="auto"/>
              <w:right w:val="single" w:sz="4" w:space="0" w:color="auto"/>
            </w:tcBorders>
            <w:shd w:val="clear" w:color="auto" w:fill="auto"/>
            <w:noWrap/>
            <w:vAlign w:val="bottom"/>
            <w:hideMark/>
          </w:tcPr>
          <w:p w14:paraId="79476D0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2F4A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0637C9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BC4588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685A76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73411A"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70956E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FCB0E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3.6</w:t>
            </w:r>
          </w:p>
        </w:tc>
        <w:tc>
          <w:tcPr>
            <w:tcW w:w="1280" w:type="dxa"/>
            <w:tcBorders>
              <w:top w:val="nil"/>
              <w:left w:val="nil"/>
              <w:bottom w:val="single" w:sz="4" w:space="0" w:color="auto"/>
              <w:right w:val="single" w:sz="4" w:space="0" w:color="auto"/>
            </w:tcBorders>
            <w:shd w:val="clear" w:color="auto" w:fill="auto"/>
            <w:noWrap/>
            <w:vAlign w:val="bottom"/>
            <w:hideMark/>
          </w:tcPr>
          <w:p w14:paraId="1BE97C3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74F83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C136133"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33AF71C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CAD306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B27512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E6084A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7CDEB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51DC48A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ADD04F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4EB4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84B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59071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155D90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574AD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38218F1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A7A6A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4522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C25AA7A"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6546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543AE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06384C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4E9CB9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8343F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7624A2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C3A1D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6EB8D9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09C23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6CA52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08959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05FCC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3636F9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5FBE65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C09A4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7FD4155"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A437C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05238E"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9C04ADF" w14:textId="77777777" w:rsidR="00F3296E" w:rsidRPr="00F3296E" w:rsidRDefault="00F3296E" w:rsidP="00F3296E">
            <w:pPr>
              <w:spacing w:line="240" w:lineRule="auto"/>
              <w:contextualSpacing w:val="0"/>
              <w:jc w:val="center"/>
              <w:rPr>
                <w:rFonts w:ascii="Calibri" w:eastAsia="Times New Roman" w:hAnsi="Calibri" w:cs="Calibri"/>
                <w:b/>
                <w:bCs/>
              </w:rPr>
            </w:pPr>
            <w:r w:rsidRPr="00F3296E">
              <w:rPr>
                <w:rFonts w:ascii="Calibri" w:eastAsia="Times New Roman" w:hAnsi="Calibri" w:cs="Calibri"/>
                <w:b/>
                <w:bCs/>
              </w:rPr>
              <w:t>Individual Enterococci Samples &gt; 130 CFU/100 mL</w:t>
            </w:r>
          </w:p>
        </w:tc>
      </w:tr>
      <w:tr w:rsidR="00F3296E" w:rsidRPr="00F3296E" w14:paraId="0B1ACCDA"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D31D08F"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Enterococci Value &gt; 35 CFU/100 mL</w:t>
            </w:r>
          </w:p>
        </w:tc>
      </w:tr>
    </w:tbl>
    <w:p w14:paraId="361BE44E" w14:textId="77777777" w:rsidR="00AB22E1" w:rsidRDefault="00AB22E1" w:rsidP="00D803E2"/>
    <w:p w14:paraId="000DB73B" w14:textId="0B8B7135" w:rsidR="00F3296E" w:rsidRPr="00491EAB" w:rsidRDefault="001A307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 xml:space="preserve">Appendix E: 2020 Sample Values and Exceedances </w:t>
      </w:r>
      <w:r w:rsidRPr="00491EAB">
        <w:rPr>
          <w:rFonts w:ascii="Times New Roman" w:hAnsi="Times New Roman" w:cs="Times New Roman"/>
          <w:b/>
          <w:color w:val="2E74B5" w:themeColor="accent1" w:themeShade="BF"/>
          <w:sz w:val="24"/>
          <w:szCs w:val="24"/>
        </w:rPr>
        <w:t>(</w:t>
      </w:r>
      <w:r w:rsidR="008A7865" w:rsidRPr="00491EAB">
        <w:rPr>
          <w:rFonts w:ascii="Times New Roman" w:hAnsi="Times New Roman" w:cs="Times New Roman"/>
          <w:b/>
          <w:color w:val="2E74B5" w:themeColor="accent1" w:themeShade="BF"/>
          <w:sz w:val="24"/>
          <w:szCs w:val="24"/>
        </w:rPr>
        <w:t>Page 2</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F82B9F8" w14:textId="77777777" w:rsidR="00C65B03" w:rsidRPr="001A307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1A3074" w:rsidRPr="001A3074" w14:paraId="3152ECC8" w14:textId="77777777" w:rsidTr="001A3074">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E00CDF"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715A7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6FD206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27CFDF1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CAF2603"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1652301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A0A8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Exceedance</w:t>
            </w:r>
          </w:p>
        </w:tc>
      </w:tr>
      <w:tr w:rsidR="001A3074" w:rsidRPr="001A3074" w14:paraId="659C18A9" w14:textId="77777777" w:rsidTr="001A307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555275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576B9B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5630365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12A0F7F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4455116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8954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68EE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8CB8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06AEE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141F0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9C577DD"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7942E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2AB98C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B619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A3DA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2DB687F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41746E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C07BC0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C4FD5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133786D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543C9B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341BF7F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0043D7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4AE41D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8B267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B4F4FE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CB89B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1269DF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1185D2B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55F05C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285E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577414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21AD4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300602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07581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706942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w:t>
            </w:r>
          </w:p>
        </w:tc>
        <w:tc>
          <w:tcPr>
            <w:tcW w:w="1360" w:type="dxa"/>
            <w:tcBorders>
              <w:top w:val="nil"/>
              <w:left w:val="nil"/>
              <w:bottom w:val="single" w:sz="4" w:space="0" w:color="auto"/>
              <w:right w:val="single" w:sz="4" w:space="0" w:color="auto"/>
            </w:tcBorders>
            <w:shd w:val="clear" w:color="auto" w:fill="auto"/>
            <w:noWrap/>
            <w:vAlign w:val="bottom"/>
            <w:hideMark/>
          </w:tcPr>
          <w:p w14:paraId="726DF0D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6.2</w:t>
            </w:r>
          </w:p>
        </w:tc>
        <w:tc>
          <w:tcPr>
            <w:tcW w:w="1280" w:type="dxa"/>
            <w:tcBorders>
              <w:top w:val="nil"/>
              <w:left w:val="nil"/>
              <w:bottom w:val="single" w:sz="4" w:space="0" w:color="auto"/>
              <w:right w:val="single" w:sz="4" w:space="0" w:color="auto"/>
            </w:tcBorders>
            <w:shd w:val="clear" w:color="auto" w:fill="auto"/>
            <w:noWrap/>
            <w:vAlign w:val="bottom"/>
            <w:hideMark/>
          </w:tcPr>
          <w:p w14:paraId="7EBE023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7A6C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C72E52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0FC76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760FA3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6B838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DA23F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46A900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5.3</w:t>
            </w:r>
          </w:p>
        </w:tc>
        <w:tc>
          <w:tcPr>
            <w:tcW w:w="1280" w:type="dxa"/>
            <w:tcBorders>
              <w:top w:val="nil"/>
              <w:left w:val="nil"/>
              <w:bottom w:val="single" w:sz="4" w:space="0" w:color="auto"/>
              <w:right w:val="single" w:sz="4" w:space="0" w:color="auto"/>
            </w:tcBorders>
            <w:shd w:val="clear" w:color="auto" w:fill="auto"/>
            <w:noWrap/>
            <w:vAlign w:val="bottom"/>
            <w:hideMark/>
          </w:tcPr>
          <w:p w14:paraId="072337E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25567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ECC338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CCEAF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60017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C25215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677D3B7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A5FCA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2.6</w:t>
            </w:r>
          </w:p>
        </w:tc>
        <w:tc>
          <w:tcPr>
            <w:tcW w:w="1280" w:type="dxa"/>
            <w:tcBorders>
              <w:top w:val="nil"/>
              <w:left w:val="nil"/>
              <w:bottom w:val="single" w:sz="4" w:space="0" w:color="auto"/>
              <w:right w:val="single" w:sz="4" w:space="0" w:color="auto"/>
            </w:tcBorders>
            <w:shd w:val="clear" w:color="auto" w:fill="auto"/>
            <w:noWrap/>
            <w:vAlign w:val="bottom"/>
            <w:hideMark/>
          </w:tcPr>
          <w:p w14:paraId="57D9414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AA27F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28E1C7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E0B09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8E414D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00FA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6D9C1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18AADD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4.7</w:t>
            </w:r>
          </w:p>
        </w:tc>
        <w:tc>
          <w:tcPr>
            <w:tcW w:w="1280" w:type="dxa"/>
            <w:tcBorders>
              <w:top w:val="nil"/>
              <w:left w:val="nil"/>
              <w:bottom w:val="single" w:sz="4" w:space="0" w:color="auto"/>
              <w:right w:val="single" w:sz="4" w:space="0" w:color="auto"/>
            </w:tcBorders>
            <w:shd w:val="clear" w:color="auto" w:fill="auto"/>
            <w:noWrap/>
            <w:vAlign w:val="bottom"/>
            <w:hideMark/>
          </w:tcPr>
          <w:p w14:paraId="6E02971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6ADC3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6C4EC8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0E5F06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04428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C9567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40657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22695E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5.4</w:t>
            </w:r>
          </w:p>
        </w:tc>
        <w:tc>
          <w:tcPr>
            <w:tcW w:w="1280" w:type="dxa"/>
            <w:tcBorders>
              <w:top w:val="nil"/>
              <w:left w:val="nil"/>
              <w:bottom w:val="single" w:sz="4" w:space="0" w:color="auto"/>
              <w:right w:val="single" w:sz="4" w:space="0" w:color="auto"/>
            </w:tcBorders>
            <w:shd w:val="clear" w:color="auto" w:fill="auto"/>
            <w:noWrap/>
            <w:vAlign w:val="bottom"/>
            <w:hideMark/>
          </w:tcPr>
          <w:p w14:paraId="3F5DEE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196F1B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D6AE87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BB2BD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30D61E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72352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F6F2A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23</w:t>
            </w:r>
          </w:p>
        </w:tc>
        <w:tc>
          <w:tcPr>
            <w:tcW w:w="1360" w:type="dxa"/>
            <w:tcBorders>
              <w:top w:val="nil"/>
              <w:left w:val="nil"/>
              <w:bottom w:val="single" w:sz="4" w:space="0" w:color="auto"/>
              <w:right w:val="single" w:sz="4" w:space="0" w:color="auto"/>
            </w:tcBorders>
            <w:shd w:val="clear" w:color="auto" w:fill="auto"/>
            <w:noWrap/>
            <w:vAlign w:val="bottom"/>
            <w:hideMark/>
          </w:tcPr>
          <w:p w14:paraId="26BDC2C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7.3</w:t>
            </w:r>
          </w:p>
        </w:tc>
        <w:tc>
          <w:tcPr>
            <w:tcW w:w="1280" w:type="dxa"/>
            <w:tcBorders>
              <w:top w:val="nil"/>
              <w:left w:val="nil"/>
              <w:bottom w:val="single" w:sz="4" w:space="0" w:color="auto"/>
              <w:right w:val="single" w:sz="4" w:space="0" w:color="auto"/>
            </w:tcBorders>
            <w:shd w:val="clear" w:color="auto" w:fill="auto"/>
            <w:noWrap/>
            <w:vAlign w:val="bottom"/>
            <w:hideMark/>
          </w:tcPr>
          <w:p w14:paraId="58E6C7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75E1F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1358BC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9661E3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DA1E1C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4660235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1382DA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33C14D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2F9614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16292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338266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E3FE3C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13042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892BCA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05C623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13314C2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5440C8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EA24B8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043227C"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26054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A52FB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2343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0F20F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613EF1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6B13B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46D4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613B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A8EEEB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91CD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83C0E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08BB66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6AE27E5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169EE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DB247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C986D9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C95CF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00DFC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96946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BC8714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25</w:t>
            </w:r>
          </w:p>
        </w:tc>
        <w:tc>
          <w:tcPr>
            <w:tcW w:w="1360" w:type="dxa"/>
            <w:tcBorders>
              <w:top w:val="nil"/>
              <w:left w:val="nil"/>
              <w:bottom w:val="single" w:sz="4" w:space="0" w:color="auto"/>
              <w:right w:val="single" w:sz="4" w:space="0" w:color="auto"/>
            </w:tcBorders>
            <w:shd w:val="clear" w:color="auto" w:fill="auto"/>
            <w:noWrap/>
            <w:vAlign w:val="bottom"/>
            <w:hideMark/>
          </w:tcPr>
          <w:p w14:paraId="33AEE22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726A37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05A20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FE2F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EB149F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26E96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80CD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635DEB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52F3F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25.5</w:t>
            </w:r>
          </w:p>
        </w:tc>
        <w:tc>
          <w:tcPr>
            <w:tcW w:w="1280" w:type="dxa"/>
            <w:tcBorders>
              <w:top w:val="nil"/>
              <w:left w:val="nil"/>
              <w:bottom w:val="single" w:sz="4" w:space="0" w:color="auto"/>
              <w:right w:val="single" w:sz="4" w:space="0" w:color="auto"/>
            </w:tcBorders>
            <w:shd w:val="clear" w:color="auto" w:fill="auto"/>
            <w:noWrap/>
            <w:vAlign w:val="bottom"/>
            <w:hideMark/>
          </w:tcPr>
          <w:p w14:paraId="2094A7E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FA327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FEAA8A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63EE3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B75AF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29E0DE"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7A4796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BD1DBE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14.5</w:t>
            </w:r>
          </w:p>
        </w:tc>
        <w:tc>
          <w:tcPr>
            <w:tcW w:w="1280" w:type="dxa"/>
            <w:tcBorders>
              <w:top w:val="nil"/>
              <w:left w:val="nil"/>
              <w:bottom w:val="single" w:sz="4" w:space="0" w:color="auto"/>
              <w:right w:val="single" w:sz="4" w:space="0" w:color="auto"/>
            </w:tcBorders>
            <w:shd w:val="clear" w:color="auto" w:fill="auto"/>
            <w:noWrap/>
            <w:vAlign w:val="bottom"/>
            <w:hideMark/>
          </w:tcPr>
          <w:p w14:paraId="2CED057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F70E4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E8C17D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5515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316E8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D2F1A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78C929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16DF9F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28.6</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C04BD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7CDEE88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86A43E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7AF9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BB9194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70B19B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FE5B3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87</w:t>
            </w:r>
          </w:p>
        </w:tc>
        <w:tc>
          <w:tcPr>
            <w:tcW w:w="1360" w:type="dxa"/>
            <w:tcBorders>
              <w:top w:val="nil"/>
              <w:left w:val="nil"/>
              <w:bottom w:val="single" w:sz="4" w:space="0" w:color="auto"/>
              <w:right w:val="single" w:sz="4" w:space="0" w:color="auto"/>
            </w:tcBorders>
            <w:shd w:val="clear" w:color="auto" w:fill="auto"/>
            <w:noWrap/>
            <w:vAlign w:val="bottom"/>
            <w:hideMark/>
          </w:tcPr>
          <w:p w14:paraId="5A1AAC8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33.8</w:t>
            </w:r>
          </w:p>
        </w:tc>
        <w:tc>
          <w:tcPr>
            <w:tcW w:w="1280" w:type="dxa"/>
            <w:tcBorders>
              <w:top w:val="nil"/>
              <w:left w:val="nil"/>
              <w:bottom w:val="single" w:sz="4" w:space="0" w:color="auto"/>
              <w:right w:val="single" w:sz="4" w:space="0" w:color="auto"/>
            </w:tcBorders>
            <w:shd w:val="clear" w:color="auto" w:fill="auto"/>
            <w:noWrap/>
            <w:vAlign w:val="bottom"/>
            <w:hideMark/>
          </w:tcPr>
          <w:p w14:paraId="4C5A01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3FB3D4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3C126C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BAD0F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CEFD02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712218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5D9CB69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6016BA4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23.4</w:t>
            </w:r>
          </w:p>
        </w:tc>
        <w:tc>
          <w:tcPr>
            <w:tcW w:w="1280" w:type="dxa"/>
            <w:tcBorders>
              <w:top w:val="nil"/>
              <w:left w:val="nil"/>
              <w:bottom w:val="single" w:sz="4" w:space="0" w:color="auto"/>
              <w:right w:val="single" w:sz="4" w:space="0" w:color="auto"/>
            </w:tcBorders>
            <w:shd w:val="clear" w:color="auto" w:fill="auto"/>
            <w:noWrap/>
            <w:vAlign w:val="bottom"/>
            <w:hideMark/>
          </w:tcPr>
          <w:p w14:paraId="62F5A2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4678E0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68970D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3F9272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12B3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C2A6A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0813DA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7927CE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31.9</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73814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0D6DC0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2630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BB3DE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7419CA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B24A50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7DC44B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w:t>
            </w:r>
          </w:p>
        </w:tc>
        <w:tc>
          <w:tcPr>
            <w:tcW w:w="1360" w:type="dxa"/>
            <w:tcBorders>
              <w:top w:val="nil"/>
              <w:left w:val="nil"/>
              <w:bottom w:val="single" w:sz="4" w:space="0" w:color="auto"/>
              <w:right w:val="single" w:sz="4" w:space="0" w:color="auto"/>
            </w:tcBorders>
            <w:shd w:val="clear" w:color="auto" w:fill="auto"/>
            <w:noWrap/>
            <w:vAlign w:val="bottom"/>
            <w:hideMark/>
          </w:tcPr>
          <w:p w14:paraId="08447F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39.7</w:t>
            </w:r>
          </w:p>
        </w:tc>
        <w:tc>
          <w:tcPr>
            <w:tcW w:w="1280" w:type="dxa"/>
            <w:tcBorders>
              <w:top w:val="nil"/>
              <w:left w:val="nil"/>
              <w:bottom w:val="single" w:sz="4" w:space="0" w:color="auto"/>
              <w:right w:val="single" w:sz="4" w:space="0" w:color="auto"/>
            </w:tcBorders>
            <w:shd w:val="clear" w:color="auto" w:fill="auto"/>
            <w:noWrap/>
            <w:vAlign w:val="bottom"/>
            <w:hideMark/>
          </w:tcPr>
          <w:p w14:paraId="46DF814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770185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02CAE9A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79A3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477D23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C97D1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43D1FDF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96</w:t>
            </w:r>
          </w:p>
        </w:tc>
        <w:tc>
          <w:tcPr>
            <w:tcW w:w="1360" w:type="dxa"/>
            <w:tcBorders>
              <w:top w:val="nil"/>
              <w:left w:val="nil"/>
              <w:bottom w:val="single" w:sz="4" w:space="0" w:color="auto"/>
              <w:right w:val="single" w:sz="4" w:space="0" w:color="auto"/>
            </w:tcBorders>
            <w:shd w:val="clear" w:color="auto" w:fill="auto"/>
            <w:noWrap/>
            <w:vAlign w:val="bottom"/>
            <w:hideMark/>
          </w:tcPr>
          <w:p w14:paraId="6A09595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35.1</w:t>
            </w:r>
          </w:p>
        </w:tc>
        <w:tc>
          <w:tcPr>
            <w:tcW w:w="1280" w:type="dxa"/>
            <w:tcBorders>
              <w:top w:val="nil"/>
              <w:left w:val="nil"/>
              <w:bottom w:val="single" w:sz="4" w:space="0" w:color="auto"/>
              <w:right w:val="single" w:sz="4" w:space="0" w:color="auto"/>
            </w:tcBorders>
            <w:shd w:val="clear" w:color="auto" w:fill="auto"/>
            <w:noWrap/>
            <w:vAlign w:val="bottom"/>
            <w:hideMark/>
          </w:tcPr>
          <w:p w14:paraId="03B5C3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F148F5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6F1E3A1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733DD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0917DFC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3EFFBFA"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58A2923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FD1281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5FB02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994DE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96A8B2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5A8BC6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550D97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B2A10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4D8C01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A4D38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7599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91475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32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7693A0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2DB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1D04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2036C30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6FE423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E34D3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AD675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33A338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5EC9B0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05021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2DE0F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431BDE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1F2A803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85899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9FBFD8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5D462C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AD7BC2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5AE70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75E293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025F56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E90F4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027A0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C11116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1B32D5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FDD0F2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9C30B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06215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2B3900C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44DFE92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1.9</w:t>
            </w:r>
          </w:p>
        </w:tc>
        <w:tc>
          <w:tcPr>
            <w:tcW w:w="1280" w:type="dxa"/>
            <w:tcBorders>
              <w:top w:val="nil"/>
              <w:left w:val="nil"/>
              <w:bottom w:val="single" w:sz="4" w:space="0" w:color="auto"/>
              <w:right w:val="single" w:sz="4" w:space="0" w:color="auto"/>
            </w:tcBorders>
            <w:shd w:val="clear" w:color="auto" w:fill="auto"/>
            <w:noWrap/>
            <w:vAlign w:val="bottom"/>
            <w:hideMark/>
          </w:tcPr>
          <w:p w14:paraId="5CFF3C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CA80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91C0653"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DE52D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53FA19A"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32B754C" w14:textId="77777777" w:rsidR="001A3074" w:rsidRPr="001A3074" w:rsidRDefault="001A3074" w:rsidP="001A3074">
            <w:pPr>
              <w:spacing w:line="240" w:lineRule="auto"/>
              <w:contextualSpacing w:val="0"/>
              <w:jc w:val="center"/>
              <w:rPr>
                <w:rFonts w:ascii="Calibri" w:eastAsia="Times New Roman" w:hAnsi="Calibri" w:cs="Calibri"/>
                <w:b/>
                <w:bCs/>
              </w:rPr>
            </w:pPr>
            <w:r w:rsidRPr="001A3074">
              <w:rPr>
                <w:rFonts w:ascii="Calibri" w:eastAsia="Times New Roman" w:hAnsi="Calibri" w:cs="Calibri"/>
                <w:b/>
                <w:bCs/>
              </w:rPr>
              <w:t>Individual Enterococci Samples &gt; 130 CFU/100 mL</w:t>
            </w:r>
          </w:p>
        </w:tc>
      </w:tr>
      <w:tr w:rsidR="001A3074" w:rsidRPr="001A3074" w14:paraId="3363D344"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527653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Enterococci Value &gt; 35 CFU/100 mL</w:t>
            </w:r>
          </w:p>
        </w:tc>
      </w:tr>
    </w:tbl>
    <w:p w14:paraId="1CA7115D" w14:textId="77777777" w:rsidR="00491EAB" w:rsidRDefault="00491EAB" w:rsidP="00D803E2"/>
    <w:p w14:paraId="3AF53D92" w14:textId="77777777" w:rsidR="00491EAB" w:rsidRPr="00491EAB" w:rsidRDefault="00BF35E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w:t>
      </w:r>
      <w:r w:rsidR="00491EAB" w:rsidRPr="00491EAB">
        <w:rPr>
          <w:rFonts w:ascii="Times New Roman" w:hAnsi="Times New Roman" w:cs="Times New Roman"/>
          <w:b/>
          <w:color w:val="2E74B5" w:themeColor="accent1" w:themeShade="BF"/>
          <w:sz w:val="40"/>
          <w:szCs w:val="40"/>
        </w:rPr>
        <w:t>e Values and Exceedances</w:t>
      </w:r>
    </w:p>
    <w:p w14:paraId="2AAE7235" w14:textId="4C6ADEE1" w:rsidR="008E527D" w:rsidRPr="00491EAB" w:rsidRDefault="005D2B60" w:rsidP="00D803E2">
      <w:pPr>
        <w:rPr>
          <w:rFonts w:ascii="Times New Roman" w:hAnsi="Times New Roman" w:cs="Times New Roman"/>
          <w:b/>
          <w:color w:val="2E74B5" w:themeColor="accent1" w:themeShade="BF"/>
          <w:sz w:val="24"/>
          <w:szCs w:val="24"/>
        </w:rPr>
      </w:pPr>
      <w:r w:rsidRPr="00491EAB">
        <w:rPr>
          <w:rFonts w:ascii="Times New Roman" w:hAnsi="Times New Roman" w:cs="Times New Roman"/>
          <w:b/>
          <w:color w:val="2E74B5" w:themeColor="accent1" w:themeShade="BF"/>
          <w:sz w:val="24"/>
          <w:szCs w:val="24"/>
        </w:rPr>
        <w:t>(Page 3</w:t>
      </w:r>
      <w:r w:rsidR="00BF35E4"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00BF35E4" w:rsidRPr="00491EAB">
        <w:rPr>
          <w:rFonts w:ascii="Times New Roman" w:hAnsi="Times New Roman" w:cs="Times New Roman"/>
          <w:b/>
          <w:color w:val="2E74B5" w:themeColor="accent1" w:themeShade="BF"/>
          <w:sz w:val="24"/>
          <w:szCs w:val="24"/>
        </w:rPr>
        <w:t>)</w:t>
      </w:r>
    </w:p>
    <w:p w14:paraId="71068981" w14:textId="77777777" w:rsidR="00C65B03" w:rsidRPr="00BF35E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BF35E4" w:rsidRPr="00BF35E4" w14:paraId="0A061CDF" w14:textId="77777777" w:rsidTr="00BF35E4">
        <w:trPr>
          <w:trHeight w:val="1452"/>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4160D0"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332BCFE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2D3773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7590FF1F"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5698446B"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A8595F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1D6D71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Exceedance</w:t>
            </w:r>
          </w:p>
        </w:tc>
      </w:tr>
      <w:tr w:rsidR="00BF35E4" w:rsidRPr="00BF35E4" w14:paraId="298B636D" w14:textId="77777777" w:rsidTr="00BF35E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8E3B2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167F299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276B866F"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3111E7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2CAF31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5EDD22E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FEC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B38FA1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372107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EF2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CE38D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D67B06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DE64105"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7559371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AA3DBE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6D81010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3E06E2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3EF720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F5C9BC"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74919A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0A6AB66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3AE34104"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41FC83"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941C3E2"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91283A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506F9D"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D68F62"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047890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360B71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1.2</w:t>
            </w:r>
          </w:p>
        </w:tc>
        <w:tc>
          <w:tcPr>
            <w:tcW w:w="1280" w:type="dxa"/>
            <w:tcBorders>
              <w:top w:val="nil"/>
              <w:left w:val="nil"/>
              <w:bottom w:val="single" w:sz="4" w:space="0" w:color="auto"/>
              <w:right w:val="single" w:sz="4" w:space="0" w:color="auto"/>
            </w:tcBorders>
            <w:shd w:val="clear" w:color="auto" w:fill="auto"/>
            <w:noWrap/>
            <w:vAlign w:val="bottom"/>
            <w:hideMark/>
          </w:tcPr>
          <w:p w14:paraId="605C0C1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48FD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w:t>
            </w:r>
          </w:p>
        </w:tc>
      </w:tr>
      <w:tr w:rsidR="00BF35E4" w:rsidRPr="00BF35E4" w14:paraId="26D0E806"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B04B90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F3BFC9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570B9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564AA0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1DB7FE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1.4</w:t>
            </w:r>
          </w:p>
        </w:tc>
        <w:tc>
          <w:tcPr>
            <w:tcW w:w="1280" w:type="dxa"/>
            <w:tcBorders>
              <w:top w:val="nil"/>
              <w:left w:val="nil"/>
              <w:bottom w:val="single" w:sz="4" w:space="0" w:color="auto"/>
              <w:right w:val="single" w:sz="4" w:space="0" w:color="auto"/>
            </w:tcBorders>
            <w:shd w:val="clear" w:color="auto" w:fill="auto"/>
            <w:noWrap/>
            <w:vAlign w:val="bottom"/>
            <w:hideMark/>
          </w:tcPr>
          <w:p w14:paraId="1CC74F1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532BED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53F8C844"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761E97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45A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63AC66A"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17DA78F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335F9F3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1.0</w:t>
            </w:r>
          </w:p>
        </w:tc>
        <w:tc>
          <w:tcPr>
            <w:tcW w:w="1280" w:type="dxa"/>
            <w:tcBorders>
              <w:top w:val="nil"/>
              <w:left w:val="nil"/>
              <w:bottom w:val="single" w:sz="4" w:space="0" w:color="auto"/>
              <w:right w:val="single" w:sz="4" w:space="0" w:color="auto"/>
            </w:tcBorders>
            <w:shd w:val="clear" w:color="auto" w:fill="auto"/>
            <w:noWrap/>
            <w:vAlign w:val="bottom"/>
            <w:hideMark/>
          </w:tcPr>
          <w:p w14:paraId="766C6BC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870A1B7"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27D552ED"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27A9E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EAEBF0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E3C997"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DB948FF"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8323FC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1.3</w:t>
            </w:r>
          </w:p>
        </w:tc>
        <w:tc>
          <w:tcPr>
            <w:tcW w:w="1280" w:type="dxa"/>
            <w:tcBorders>
              <w:top w:val="nil"/>
              <w:left w:val="nil"/>
              <w:bottom w:val="single" w:sz="4" w:space="0" w:color="auto"/>
              <w:right w:val="single" w:sz="4" w:space="0" w:color="auto"/>
            </w:tcBorders>
            <w:shd w:val="clear" w:color="auto" w:fill="auto"/>
            <w:noWrap/>
            <w:vAlign w:val="bottom"/>
            <w:hideMark/>
          </w:tcPr>
          <w:p w14:paraId="0AC450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60E24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171FE755"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DB0A1E"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4CD3D296"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DFA77D4" w14:textId="77777777" w:rsidR="00BF35E4" w:rsidRPr="00BF35E4" w:rsidRDefault="00BF35E4" w:rsidP="00BF35E4">
            <w:pPr>
              <w:spacing w:line="240" w:lineRule="auto"/>
              <w:contextualSpacing w:val="0"/>
              <w:jc w:val="center"/>
              <w:rPr>
                <w:rFonts w:ascii="Calibri" w:eastAsia="Times New Roman" w:hAnsi="Calibri" w:cs="Calibri"/>
                <w:b/>
                <w:bCs/>
              </w:rPr>
            </w:pPr>
            <w:r w:rsidRPr="00BF35E4">
              <w:rPr>
                <w:rFonts w:ascii="Calibri" w:eastAsia="Times New Roman" w:hAnsi="Calibri" w:cs="Calibri"/>
                <w:b/>
                <w:bCs/>
              </w:rPr>
              <w:t>Individual Enterococci Samples &gt; 130 CFU/100 mL</w:t>
            </w:r>
          </w:p>
        </w:tc>
      </w:tr>
      <w:tr w:rsidR="00BF35E4" w:rsidRPr="00BF35E4" w14:paraId="18B8296E"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7542A4C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Enterococci Value &gt; 35 CFU/100 mL</w:t>
            </w:r>
          </w:p>
        </w:tc>
      </w:tr>
    </w:tbl>
    <w:p w14:paraId="505FB8EE" w14:textId="3D33F7BC" w:rsidR="008E527D" w:rsidRDefault="008E527D" w:rsidP="00D803E2"/>
    <w:p w14:paraId="0DB3BA3F" w14:textId="2526AD5A" w:rsidR="008E527D" w:rsidRDefault="008E527D" w:rsidP="00D803E2"/>
    <w:p w14:paraId="57D52E09" w14:textId="1EA54213" w:rsidR="008E527D" w:rsidRDefault="008E527D" w:rsidP="00D803E2"/>
    <w:p w14:paraId="44E49DD5" w14:textId="05D19DAF" w:rsidR="008E527D" w:rsidRDefault="008E527D" w:rsidP="00D803E2"/>
    <w:p w14:paraId="559AFD51" w14:textId="3E04E504" w:rsidR="008E527D" w:rsidRDefault="008E527D" w:rsidP="00D803E2"/>
    <w:p w14:paraId="5CD28CFD" w14:textId="705FB978" w:rsidR="008E527D" w:rsidRDefault="008E527D" w:rsidP="00D803E2"/>
    <w:p w14:paraId="235B348B" w14:textId="1A9EA874" w:rsidR="008E527D" w:rsidRDefault="008E527D" w:rsidP="00D803E2"/>
    <w:p w14:paraId="53B1239C" w14:textId="71816736" w:rsidR="008E527D" w:rsidRDefault="008E527D" w:rsidP="00D803E2"/>
    <w:p w14:paraId="0C6184A0" w14:textId="00390FDD" w:rsidR="008E527D" w:rsidRDefault="008E527D" w:rsidP="00D803E2"/>
    <w:p w14:paraId="28222F55" w14:textId="45A6FC6E" w:rsidR="008E527D" w:rsidRDefault="008E527D" w:rsidP="00D803E2"/>
    <w:p w14:paraId="322EEE8A" w14:textId="035FCB27" w:rsidR="008E527D" w:rsidRDefault="008E527D" w:rsidP="00D803E2"/>
    <w:p w14:paraId="0D0157FC" w14:textId="417A7441" w:rsidR="008E527D" w:rsidRDefault="008E527D" w:rsidP="00D803E2"/>
    <w:p w14:paraId="11CAB636" w14:textId="2DBF7174" w:rsidR="008E527D" w:rsidRDefault="008E527D" w:rsidP="00D803E2"/>
    <w:p w14:paraId="2470350D" w14:textId="3682C8D2" w:rsidR="008E527D" w:rsidRDefault="008E527D" w:rsidP="00D803E2"/>
    <w:p w14:paraId="525EEEF7" w14:textId="70D80F59" w:rsidR="008E527D" w:rsidRDefault="008E527D" w:rsidP="00D803E2"/>
    <w:p w14:paraId="2BD1CBC9" w14:textId="084ED447" w:rsidR="008E527D" w:rsidRDefault="008E527D" w:rsidP="00D803E2"/>
    <w:p w14:paraId="4EA9528B" w14:textId="71BD7129" w:rsidR="008E527D" w:rsidRDefault="008E527D" w:rsidP="00D803E2"/>
    <w:p w14:paraId="0BAB2FB4" w14:textId="36913C60" w:rsidR="0016780F" w:rsidRDefault="0016780F" w:rsidP="00D803E2"/>
    <w:p w14:paraId="7CC5FE85" w14:textId="78E25467" w:rsidR="0016780F" w:rsidRDefault="0016780F" w:rsidP="00D803E2"/>
    <w:p w14:paraId="1DCCEFE0" w14:textId="4EBC0940" w:rsidR="0016780F" w:rsidRDefault="0016780F" w:rsidP="00D803E2"/>
    <w:p w14:paraId="1EBBBDF5" w14:textId="776FDD79" w:rsidR="0016780F" w:rsidRDefault="0016780F" w:rsidP="00D803E2"/>
    <w:p w14:paraId="199050CA" w14:textId="5BD01102" w:rsidR="0016780F" w:rsidRDefault="0016780F" w:rsidP="00D803E2"/>
    <w:p w14:paraId="582955E3" w14:textId="36ECE87E" w:rsidR="0016780F" w:rsidRDefault="0016780F" w:rsidP="00D803E2"/>
    <w:p w14:paraId="7DD42D30" w14:textId="30B14F50" w:rsidR="0016780F" w:rsidRDefault="0016780F" w:rsidP="00D803E2"/>
    <w:p w14:paraId="5BFC1F33" w14:textId="64B60D97" w:rsidR="0016780F" w:rsidRPr="00491EAB" w:rsidRDefault="0016780F" w:rsidP="0016780F">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Sample Values a</w:t>
      </w:r>
      <w:r w:rsidR="005D2B60" w:rsidRPr="00491EAB">
        <w:rPr>
          <w:rFonts w:ascii="Times New Roman" w:hAnsi="Times New Roman" w:cs="Times New Roman"/>
          <w:b/>
          <w:color w:val="2E74B5" w:themeColor="accent1" w:themeShade="BF"/>
          <w:sz w:val="40"/>
          <w:szCs w:val="40"/>
        </w:rPr>
        <w:t xml:space="preserve">nd Exceedances </w:t>
      </w:r>
      <w:r w:rsidR="005D2B60" w:rsidRPr="00491EAB">
        <w:rPr>
          <w:rFonts w:ascii="Times New Roman" w:hAnsi="Times New Roman" w:cs="Times New Roman"/>
          <w:b/>
          <w:color w:val="2E74B5" w:themeColor="accent1" w:themeShade="BF"/>
          <w:sz w:val="24"/>
          <w:szCs w:val="24"/>
        </w:rPr>
        <w:t>(Page 4</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3734575C" w14:textId="77777777" w:rsidR="00C65B03" w:rsidRPr="00BF35E4" w:rsidRDefault="00C65B03" w:rsidP="0016780F">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134"/>
        <w:gridCol w:w="1180"/>
        <w:gridCol w:w="1460"/>
        <w:gridCol w:w="1360"/>
        <w:gridCol w:w="1286"/>
        <w:gridCol w:w="1286"/>
      </w:tblGrid>
      <w:tr w:rsidR="0016780F" w:rsidRPr="0016780F" w14:paraId="234712AE"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3A2DF8"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780283A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3822BA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3D0D114"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7CF19CF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5C1FB27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470EF12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7204755C"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78A47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5805049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538D139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6635EE7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3E0AE85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37FE43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C61E1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2CBB39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1733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53294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88396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50E7D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17ECDA1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477803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77FF44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8BB9C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BB5999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0D2523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A97E7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466988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3EF6CE2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D4ECC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30F49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770DD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6338C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86CF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2DB5EA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4CA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0FB172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B5221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EE9B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C26E6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FDF9A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035CE0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2DB39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3507C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62</w:t>
            </w:r>
          </w:p>
        </w:tc>
        <w:tc>
          <w:tcPr>
            <w:tcW w:w="1360" w:type="dxa"/>
            <w:tcBorders>
              <w:top w:val="nil"/>
              <w:left w:val="nil"/>
              <w:bottom w:val="single" w:sz="4" w:space="0" w:color="auto"/>
              <w:right w:val="single" w:sz="4" w:space="0" w:color="auto"/>
            </w:tcBorders>
            <w:shd w:val="clear" w:color="auto" w:fill="auto"/>
            <w:noWrap/>
            <w:vAlign w:val="bottom"/>
            <w:hideMark/>
          </w:tcPr>
          <w:p w14:paraId="11C1790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64BB8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6203858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127B03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69C29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35B05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EE05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750BE2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310</w:t>
            </w:r>
          </w:p>
        </w:tc>
        <w:tc>
          <w:tcPr>
            <w:tcW w:w="1360" w:type="dxa"/>
            <w:tcBorders>
              <w:top w:val="nil"/>
              <w:left w:val="nil"/>
              <w:bottom w:val="single" w:sz="4" w:space="0" w:color="auto"/>
              <w:right w:val="single" w:sz="4" w:space="0" w:color="auto"/>
            </w:tcBorders>
            <w:shd w:val="clear" w:color="auto" w:fill="auto"/>
            <w:noWrap/>
            <w:vAlign w:val="bottom"/>
            <w:hideMark/>
          </w:tcPr>
          <w:p w14:paraId="3F9B40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38.2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20624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0B9C0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38BA46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A07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9DFF6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05162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3032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84</w:t>
            </w:r>
          </w:p>
        </w:tc>
        <w:tc>
          <w:tcPr>
            <w:tcW w:w="1360" w:type="dxa"/>
            <w:tcBorders>
              <w:top w:val="nil"/>
              <w:left w:val="nil"/>
              <w:bottom w:val="single" w:sz="4" w:space="0" w:color="auto"/>
              <w:right w:val="single" w:sz="4" w:space="0" w:color="auto"/>
            </w:tcBorders>
            <w:shd w:val="clear" w:color="auto" w:fill="auto"/>
            <w:noWrap/>
            <w:vAlign w:val="bottom"/>
            <w:hideMark/>
          </w:tcPr>
          <w:p w14:paraId="3A09AD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56.4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04CF2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2F45C7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875FAD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2E201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790E53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B591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CA60D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97040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63.6</w:t>
            </w:r>
          </w:p>
        </w:tc>
        <w:tc>
          <w:tcPr>
            <w:tcW w:w="1280" w:type="dxa"/>
            <w:tcBorders>
              <w:top w:val="nil"/>
              <w:left w:val="nil"/>
              <w:bottom w:val="single" w:sz="4" w:space="0" w:color="auto"/>
              <w:right w:val="single" w:sz="4" w:space="0" w:color="auto"/>
            </w:tcBorders>
            <w:shd w:val="clear" w:color="auto" w:fill="auto"/>
            <w:noWrap/>
            <w:vAlign w:val="bottom"/>
            <w:hideMark/>
          </w:tcPr>
          <w:p w14:paraId="627558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CAFDC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500B5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125754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1211B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3DA3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4C088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280</w:t>
            </w:r>
          </w:p>
        </w:tc>
        <w:tc>
          <w:tcPr>
            <w:tcW w:w="1360" w:type="dxa"/>
            <w:tcBorders>
              <w:top w:val="nil"/>
              <w:left w:val="nil"/>
              <w:bottom w:val="single" w:sz="4" w:space="0" w:color="auto"/>
              <w:right w:val="single" w:sz="4" w:space="0" w:color="auto"/>
            </w:tcBorders>
            <w:shd w:val="clear" w:color="auto" w:fill="auto"/>
            <w:noWrap/>
            <w:vAlign w:val="bottom"/>
            <w:hideMark/>
          </w:tcPr>
          <w:p w14:paraId="5948D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94.9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57C6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15552A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413159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6D0A19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CD3D72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F2B17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3A8EED1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52</w:t>
            </w:r>
          </w:p>
        </w:tc>
        <w:tc>
          <w:tcPr>
            <w:tcW w:w="1360" w:type="dxa"/>
            <w:tcBorders>
              <w:top w:val="nil"/>
              <w:left w:val="nil"/>
              <w:bottom w:val="single" w:sz="4" w:space="0" w:color="auto"/>
              <w:right w:val="single" w:sz="4" w:space="0" w:color="auto"/>
            </w:tcBorders>
            <w:shd w:val="clear" w:color="auto" w:fill="auto"/>
            <w:noWrap/>
            <w:vAlign w:val="bottom"/>
            <w:hideMark/>
          </w:tcPr>
          <w:p w14:paraId="182A2A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91.6</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49D06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71D8F6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1A2CE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B30446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5BC271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E3550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2E57D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7A6EC4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66C8B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D24C8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6FC97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2395F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E128E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8E0FB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A2577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3A6BB8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33.5</w:t>
            </w:r>
          </w:p>
        </w:tc>
        <w:tc>
          <w:tcPr>
            <w:tcW w:w="1280" w:type="dxa"/>
            <w:tcBorders>
              <w:top w:val="nil"/>
              <w:left w:val="nil"/>
              <w:bottom w:val="single" w:sz="4" w:space="0" w:color="auto"/>
              <w:right w:val="single" w:sz="4" w:space="0" w:color="auto"/>
            </w:tcBorders>
            <w:shd w:val="clear" w:color="auto" w:fill="auto"/>
            <w:noWrap/>
            <w:vAlign w:val="bottom"/>
            <w:hideMark/>
          </w:tcPr>
          <w:p w14:paraId="5195C6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9F12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B5C085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59192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CB7E7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468C0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0B77EA9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76</w:t>
            </w:r>
          </w:p>
        </w:tc>
        <w:tc>
          <w:tcPr>
            <w:tcW w:w="1360" w:type="dxa"/>
            <w:tcBorders>
              <w:top w:val="nil"/>
              <w:left w:val="nil"/>
              <w:bottom w:val="single" w:sz="4" w:space="0" w:color="auto"/>
              <w:right w:val="single" w:sz="4" w:space="0" w:color="auto"/>
            </w:tcBorders>
            <w:shd w:val="clear" w:color="auto" w:fill="auto"/>
            <w:noWrap/>
            <w:vAlign w:val="bottom"/>
            <w:hideMark/>
          </w:tcPr>
          <w:p w14:paraId="126EDC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45.2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1FC9F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38409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67A30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4B902E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8B0C6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60B78A7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C481A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53BD1D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2ED6C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963D89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6784E8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8A7E39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D392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B0556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DC9A2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0B7247D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3A2AF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14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B1ECC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06A8A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5A00E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1E1823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734E8D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2785B7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CBBE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65B9D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3C57FC3"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BD66EC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3CCB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BB234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E8EEA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BD8B4D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39F3F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F53FA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06366D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AC35AC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7E060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B9A83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17600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w:t>
            </w:r>
          </w:p>
        </w:tc>
        <w:tc>
          <w:tcPr>
            <w:tcW w:w="1360" w:type="dxa"/>
            <w:tcBorders>
              <w:top w:val="nil"/>
              <w:left w:val="nil"/>
              <w:bottom w:val="single" w:sz="4" w:space="0" w:color="auto"/>
              <w:right w:val="single" w:sz="4" w:space="0" w:color="auto"/>
            </w:tcBorders>
            <w:shd w:val="clear" w:color="auto" w:fill="auto"/>
            <w:noWrap/>
            <w:vAlign w:val="bottom"/>
            <w:hideMark/>
          </w:tcPr>
          <w:p w14:paraId="06EB9D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80DCC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738F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68007E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06CC6C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812B27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5611F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30FD1A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8DCA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12.6</w:t>
            </w:r>
          </w:p>
        </w:tc>
        <w:tc>
          <w:tcPr>
            <w:tcW w:w="1280" w:type="dxa"/>
            <w:tcBorders>
              <w:top w:val="nil"/>
              <w:left w:val="nil"/>
              <w:bottom w:val="single" w:sz="4" w:space="0" w:color="auto"/>
              <w:right w:val="single" w:sz="4" w:space="0" w:color="auto"/>
            </w:tcBorders>
            <w:shd w:val="clear" w:color="auto" w:fill="auto"/>
            <w:noWrap/>
            <w:vAlign w:val="bottom"/>
            <w:hideMark/>
          </w:tcPr>
          <w:p w14:paraId="42FEF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B41630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19491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8BC5AB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F146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F238C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31DEA77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45CA48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17.7</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C43CEC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060228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48A65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C16E6F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5A6FD6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2550FD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44CC1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6F9DDB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18.5</w:t>
            </w:r>
          </w:p>
        </w:tc>
        <w:tc>
          <w:tcPr>
            <w:tcW w:w="1280" w:type="dxa"/>
            <w:tcBorders>
              <w:top w:val="nil"/>
              <w:left w:val="nil"/>
              <w:bottom w:val="single" w:sz="4" w:space="0" w:color="auto"/>
              <w:right w:val="single" w:sz="4" w:space="0" w:color="auto"/>
            </w:tcBorders>
            <w:shd w:val="clear" w:color="auto" w:fill="auto"/>
            <w:noWrap/>
            <w:vAlign w:val="bottom"/>
            <w:hideMark/>
          </w:tcPr>
          <w:p w14:paraId="15F62E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6192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AB2987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2183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0B760A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6033F7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25A72B9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40</w:t>
            </w:r>
          </w:p>
        </w:tc>
        <w:tc>
          <w:tcPr>
            <w:tcW w:w="1360" w:type="dxa"/>
            <w:tcBorders>
              <w:top w:val="nil"/>
              <w:left w:val="nil"/>
              <w:bottom w:val="single" w:sz="4" w:space="0" w:color="auto"/>
              <w:right w:val="single" w:sz="4" w:space="0" w:color="auto"/>
            </w:tcBorders>
            <w:shd w:val="clear" w:color="auto" w:fill="auto"/>
            <w:noWrap/>
            <w:vAlign w:val="bottom"/>
            <w:hideMark/>
          </w:tcPr>
          <w:p w14:paraId="1940653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19.4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67810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730156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3BCFE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08FEAF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35E87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24C65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CD919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4FB3F1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15.8</w:t>
            </w:r>
          </w:p>
        </w:tc>
        <w:tc>
          <w:tcPr>
            <w:tcW w:w="1280" w:type="dxa"/>
            <w:tcBorders>
              <w:top w:val="nil"/>
              <w:left w:val="nil"/>
              <w:bottom w:val="single" w:sz="4" w:space="0" w:color="auto"/>
              <w:right w:val="single" w:sz="4" w:space="0" w:color="auto"/>
            </w:tcBorders>
            <w:shd w:val="clear" w:color="auto" w:fill="auto"/>
            <w:noWrap/>
            <w:vAlign w:val="bottom"/>
            <w:hideMark/>
          </w:tcPr>
          <w:p w14:paraId="4547AFC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30410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E594A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A2F43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B80613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1D3B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5781F37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F65663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24.4</w:t>
            </w:r>
          </w:p>
        </w:tc>
        <w:tc>
          <w:tcPr>
            <w:tcW w:w="1280" w:type="dxa"/>
            <w:tcBorders>
              <w:top w:val="nil"/>
              <w:left w:val="nil"/>
              <w:bottom w:val="single" w:sz="4" w:space="0" w:color="auto"/>
              <w:right w:val="single" w:sz="4" w:space="0" w:color="auto"/>
            </w:tcBorders>
            <w:shd w:val="clear" w:color="auto" w:fill="auto"/>
            <w:noWrap/>
            <w:vAlign w:val="bottom"/>
            <w:hideMark/>
          </w:tcPr>
          <w:p w14:paraId="600EDA8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E1DCE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7C905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D842CE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2BC2F4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86F87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9ABFE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w:t>
            </w:r>
          </w:p>
        </w:tc>
        <w:tc>
          <w:tcPr>
            <w:tcW w:w="1360" w:type="dxa"/>
            <w:tcBorders>
              <w:top w:val="nil"/>
              <w:left w:val="nil"/>
              <w:bottom w:val="single" w:sz="4" w:space="0" w:color="auto"/>
              <w:right w:val="single" w:sz="4" w:space="0" w:color="auto"/>
            </w:tcBorders>
            <w:shd w:val="clear" w:color="auto" w:fill="auto"/>
            <w:noWrap/>
            <w:vAlign w:val="bottom"/>
            <w:hideMark/>
          </w:tcPr>
          <w:p w14:paraId="465319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20.1</w:t>
            </w:r>
          </w:p>
        </w:tc>
        <w:tc>
          <w:tcPr>
            <w:tcW w:w="1280" w:type="dxa"/>
            <w:tcBorders>
              <w:top w:val="nil"/>
              <w:left w:val="nil"/>
              <w:bottom w:val="single" w:sz="4" w:space="0" w:color="auto"/>
              <w:right w:val="single" w:sz="4" w:space="0" w:color="auto"/>
            </w:tcBorders>
            <w:shd w:val="clear" w:color="auto" w:fill="auto"/>
            <w:noWrap/>
            <w:vAlign w:val="bottom"/>
            <w:hideMark/>
          </w:tcPr>
          <w:p w14:paraId="7D11049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E912A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B447CE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B947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7F8A5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B91A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040B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ED1F7C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22.6</w:t>
            </w:r>
          </w:p>
        </w:tc>
        <w:tc>
          <w:tcPr>
            <w:tcW w:w="1280" w:type="dxa"/>
            <w:tcBorders>
              <w:top w:val="nil"/>
              <w:left w:val="nil"/>
              <w:bottom w:val="single" w:sz="4" w:space="0" w:color="auto"/>
              <w:right w:val="single" w:sz="4" w:space="0" w:color="auto"/>
            </w:tcBorders>
            <w:shd w:val="clear" w:color="auto" w:fill="auto"/>
            <w:noWrap/>
            <w:vAlign w:val="bottom"/>
            <w:hideMark/>
          </w:tcPr>
          <w:p w14:paraId="181C4D2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C907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34AF24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D789D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7748EE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3E9C24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9CE14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71FEDB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929184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95BB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B640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D3DD7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88402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B597DB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7338E0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810F93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E36544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54C0D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FE7C93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DD07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574446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7144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C5883E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7AC9A9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890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5F700D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F31E9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A1E202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0C4AA0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BC70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F326F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54</w:t>
            </w:r>
          </w:p>
        </w:tc>
        <w:tc>
          <w:tcPr>
            <w:tcW w:w="1360" w:type="dxa"/>
            <w:tcBorders>
              <w:top w:val="nil"/>
              <w:left w:val="nil"/>
              <w:bottom w:val="single" w:sz="4" w:space="0" w:color="auto"/>
              <w:right w:val="single" w:sz="4" w:space="0" w:color="auto"/>
            </w:tcBorders>
            <w:shd w:val="clear" w:color="auto" w:fill="auto"/>
            <w:noWrap/>
            <w:vAlign w:val="bottom"/>
            <w:hideMark/>
          </w:tcPr>
          <w:p w14:paraId="7CFE83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B1692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C114F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D230C67" w14:textId="77777777" w:rsidTr="0016780F">
        <w:trPr>
          <w:trHeight w:val="288"/>
        </w:trPr>
        <w:tc>
          <w:tcPr>
            <w:tcW w:w="8860"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8DEF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B5EB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09B6CC9"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49FC6D2" w14:textId="22C2BA1A"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Indivi</w:t>
            </w:r>
            <w:r w:rsidRPr="0016780F">
              <w:rPr>
                <w:rFonts w:ascii="Calibri" w:eastAsia="Times New Roman" w:hAnsi="Calibri" w:cs="Calibri"/>
                <w:b/>
                <w:bCs/>
                <w:color w:val="000000"/>
              </w:rPr>
              <w:t>dual Fecal Coliform Samples &gt; 31 CFU/100 mL</w:t>
            </w:r>
          </w:p>
        </w:tc>
      </w:tr>
      <w:tr w:rsidR="0016780F" w:rsidRPr="0016780F" w14:paraId="57A2AA7D"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FF5353"/>
            <w:noWrap/>
            <w:vAlign w:val="bottom"/>
            <w:hideMark/>
          </w:tcPr>
          <w:p w14:paraId="55A936A8" w14:textId="2AA745E1"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w:t>
            </w:r>
            <w:r w:rsidRPr="0016780F">
              <w:rPr>
                <w:rFonts w:ascii="Calibri" w:eastAsia="Times New Roman" w:hAnsi="Calibri" w:cs="Calibri"/>
                <w:b/>
                <w:bCs/>
                <w:color w:val="000000"/>
              </w:rPr>
              <w:t>idual Fecal Coliform Samples &gt; 400 CFU/100 mL</w:t>
            </w:r>
          </w:p>
        </w:tc>
      </w:tr>
    </w:tbl>
    <w:p w14:paraId="18F7CD19" w14:textId="77420450" w:rsidR="0016780F" w:rsidRDefault="0016780F" w:rsidP="00D803E2"/>
    <w:p w14:paraId="3AAC716A" w14:textId="3CAB2C7E" w:rsidR="0016780F" w:rsidRDefault="0016780F" w:rsidP="00D803E2"/>
    <w:p w14:paraId="7469A2B0" w14:textId="6F93C11F" w:rsidR="0016780F" w:rsidRDefault="0016780F" w:rsidP="00D803E2"/>
    <w:p w14:paraId="6CD4020A" w14:textId="1D8B0354" w:rsidR="0016780F" w:rsidRPr="00491EAB" w:rsidRDefault="0016780F"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t>Appendix E: 2020 Sampl</w:t>
      </w:r>
      <w:r w:rsidR="005D2B60" w:rsidRPr="00491EAB">
        <w:rPr>
          <w:rFonts w:ascii="Times New Roman" w:hAnsi="Times New Roman" w:cs="Times New Roman"/>
          <w:b/>
          <w:color w:val="2E74B5" w:themeColor="accent1" w:themeShade="BF"/>
          <w:sz w:val="40"/>
          <w:szCs w:val="40"/>
        </w:rPr>
        <w:t xml:space="preserve">e Values and Exceedances </w:t>
      </w:r>
      <w:r w:rsidR="005D2B60" w:rsidRPr="00491EAB">
        <w:rPr>
          <w:rFonts w:ascii="Times New Roman" w:hAnsi="Times New Roman" w:cs="Times New Roman"/>
          <w:b/>
          <w:color w:val="2E74B5" w:themeColor="accent1" w:themeShade="BF"/>
          <w:sz w:val="24"/>
          <w:szCs w:val="24"/>
        </w:rPr>
        <w:t>(Page 5</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90B730C"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4F2B8CAA"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C52CF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095B67C9"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2A95241"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4C53EFD"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1E0E2C4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0C66F4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7A6A59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43454FC5"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54C0248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A4565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034FA93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221A53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0536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E1BCA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345FA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C9C851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121FD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5B7A4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6FD2F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77FCEBE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3CF3C4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6ECC27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1B6FC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511E75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AB25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FD58D1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91F1D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FF67F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E7B6C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7FF2A6B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F35B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7CCDA4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E43A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09DDC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2B0C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58CF2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B517F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11.6</w:t>
            </w:r>
          </w:p>
        </w:tc>
        <w:tc>
          <w:tcPr>
            <w:tcW w:w="1280" w:type="dxa"/>
            <w:tcBorders>
              <w:top w:val="nil"/>
              <w:left w:val="nil"/>
              <w:bottom w:val="single" w:sz="4" w:space="0" w:color="auto"/>
              <w:right w:val="single" w:sz="4" w:space="0" w:color="auto"/>
            </w:tcBorders>
            <w:shd w:val="clear" w:color="auto" w:fill="auto"/>
            <w:noWrap/>
            <w:vAlign w:val="bottom"/>
            <w:hideMark/>
          </w:tcPr>
          <w:p w14:paraId="708C318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54585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7010C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8DF31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58B6A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865CE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7DA80A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32A2DE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D44046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56ADB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DA9F83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93F8C2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5EFF4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7A3DC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9A0BE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6CA71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7.0</w:t>
            </w:r>
          </w:p>
        </w:tc>
        <w:tc>
          <w:tcPr>
            <w:tcW w:w="1280" w:type="dxa"/>
            <w:tcBorders>
              <w:top w:val="nil"/>
              <w:left w:val="nil"/>
              <w:bottom w:val="single" w:sz="4" w:space="0" w:color="auto"/>
              <w:right w:val="single" w:sz="4" w:space="0" w:color="auto"/>
            </w:tcBorders>
            <w:shd w:val="clear" w:color="auto" w:fill="auto"/>
            <w:noWrap/>
            <w:vAlign w:val="bottom"/>
            <w:hideMark/>
          </w:tcPr>
          <w:p w14:paraId="5F698E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F9D393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DA474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CA4E13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22A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D107FC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3D03649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637BB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30E7C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DC8DB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5F23B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1A15D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8C456B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3F3EC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858877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43</w:t>
            </w:r>
          </w:p>
        </w:tc>
        <w:tc>
          <w:tcPr>
            <w:tcW w:w="1360" w:type="dxa"/>
            <w:tcBorders>
              <w:top w:val="nil"/>
              <w:left w:val="nil"/>
              <w:bottom w:val="single" w:sz="4" w:space="0" w:color="auto"/>
              <w:right w:val="single" w:sz="4" w:space="0" w:color="auto"/>
            </w:tcBorders>
            <w:shd w:val="clear" w:color="auto" w:fill="auto"/>
            <w:noWrap/>
            <w:vAlign w:val="bottom"/>
            <w:hideMark/>
          </w:tcPr>
          <w:p w14:paraId="675220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4BE25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D9F9D3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B89A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FEB04E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6287D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A63279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8F367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42</w:t>
            </w:r>
          </w:p>
        </w:tc>
        <w:tc>
          <w:tcPr>
            <w:tcW w:w="1360" w:type="dxa"/>
            <w:tcBorders>
              <w:top w:val="nil"/>
              <w:left w:val="nil"/>
              <w:bottom w:val="single" w:sz="4" w:space="0" w:color="auto"/>
              <w:right w:val="single" w:sz="4" w:space="0" w:color="auto"/>
            </w:tcBorders>
            <w:shd w:val="clear" w:color="auto" w:fill="auto"/>
            <w:noWrap/>
            <w:vAlign w:val="bottom"/>
            <w:hideMark/>
          </w:tcPr>
          <w:p w14:paraId="1CD7C0C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C0B22C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24204A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3E8E3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A1031E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0A5765F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55EEF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4CB400C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308DED3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D22F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76DC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4443A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870EC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245AD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BEEE2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7C369D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69</w:t>
            </w:r>
          </w:p>
        </w:tc>
        <w:tc>
          <w:tcPr>
            <w:tcW w:w="1360" w:type="dxa"/>
            <w:tcBorders>
              <w:top w:val="nil"/>
              <w:left w:val="nil"/>
              <w:bottom w:val="single" w:sz="4" w:space="0" w:color="auto"/>
              <w:right w:val="single" w:sz="4" w:space="0" w:color="auto"/>
            </w:tcBorders>
            <w:shd w:val="clear" w:color="auto" w:fill="auto"/>
            <w:noWrap/>
            <w:vAlign w:val="bottom"/>
            <w:hideMark/>
          </w:tcPr>
          <w:p w14:paraId="2EC154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9DC065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8EBF5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2E9A6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8E531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BAD583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1DD2F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733A5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3.845</w:t>
            </w:r>
          </w:p>
        </w:tc>
        <w:tc>
          <w:tcPr>
            <w:tcW w:w="1360" w:type="dxa"/>
            <w:tcBorders>
              <w:top w:val="nil"/>
              <w:left w:val="nil"/>
              <w:bottom w:val="single" w:sz="4" w:space="0" w:color="auto"/>
              <w:right w:val="single" w:sz="4" w:space="0" w:color="auto"/>
            </w:tcBorders>
            <w:shd w:val="clear" w:color="auto" w:fill="auto"/>
            <w:noWrap/>
            <w:vAlign w:val="bottom"/>
            <w:hideMark/>
          </w:tcPr>
          <w:p w14:paraId="637323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32736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5197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1CF1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E5B6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C90CA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9A503A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A8A2C4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41D0AC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D840EF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E3F2F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69EDA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66D8E7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0040A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BE22F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514F0E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60F9AD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58EF9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905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845143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6CFA9A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7ACB1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2FE2F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32317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49</w:t>
            </w:r>
          </w:p>
        </w:tc>
        <w:tc>
          <w:tcPr>
            <w:tcW w:w="1360" w:type="dxa"/>
            <w:tcBorders>
              <w:top w:val="nil"/>
              <w:left w:val="nil"/>
              <w:bottom w:val="single" w:sz="4" w:space="0" w:color="auto"/>
              <w:right w:val="single" w:sz="4" w:space="0" w:color="auto"/>
            </w:tcBorders>
            <w:shd w:val="clear" w:color="auto" w:fill="auto"/>
            <w:noWrap/>
            <w:vAlign w:val="bottom"/>
            <w:hideMark/>
          </w:tcPr>
          <w:p w14:paraId="545196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8FD2B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37E8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284746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D247E0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C03D7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A7952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5B607E5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1FDB429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17.2</w:t>
            </w:r>
          </w:p>
        </w:tc>
        <w:tc>
          <w:tcPr>
            <w:tcW w:w="1280" w:type="dxa"/>
            <w:tcBorders>
              <w:top w:val="nil"/>
              <w:left w:val="nil"/>
              <w:bottom w:val="single" w:sz="4" w:space="0" w:color="auto"/>
              <w:right w:val="single" w:sz="4" w:space="0" w:color="auto"/>
            </w:tcBorders>
            <w:shd w:val="clear" w:color="auto" w:fill="auto"/>
            <w:noWrap/>
            <w:vAlign w:val="bottom"/>
            <w:hideMark/>
          </w:tcPr>
          <w:p w14:paraId="39959D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CDD5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2646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E736D2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D2EB4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E2A05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2CD2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5A8E0CB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13.1</w:t>
            </w:r>
          </w:p>
        </w:tc>
        <w:tc>
          <w:tcPr>
            <w:tcW w:w="1280" w:type="dxa"/>
            <w:tcBorders>
              <w:top w:val="nil"/>
              <w:left w:val="nil"/>
              <w:bottom w:val="single" w:sz="4" w:space="0" w:color="auto"/>
              <w:right w:val="single" w:sz="4" w:space="0" w:color="auto"/>
            </w:tcBorders>
            <w:shd w:val="clear" w:color="auto" w:fill="auto"/>
            <w:noWrap/>
            <w:vAlign w:val="bottom"/>
            <w:hideMark/>
          </w:tcPr>
          <w:p w14:paraId="168A18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DEA3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52776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60A28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B47896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27014E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0DDE65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5BDB4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39.8</w:t>
            </w:r>
          </w:p>
        </w:tc>
        <w:tc>
          <w:tcPr>
            <w:tcW w:w="1280" w:type="dxa"/>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05B8299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400</w:t>
            </w:r>
          </w:p>
        </w:tc>
        <w:tc>
          <w:tcPr>
            <w:tcW w:w="1220" w:type="dxa"/>
            <w:tcBorders>
              <w:top w:val="nil"/>
              <w:left w:val="nil"/>
              <w:bottom w:val="single" w:sz="4" w:space="0" w:color="auto"/>
              <w:right w:val="single" w:sz="4" w:space="0" w:color="auto"/>
            </w:tcBorders>
            <w:shd w:val="clear" w:color="auto" w:fill="auto"/>
            <w:noWrap/>
            <w:vAlign w:val="bottom"/>
            <w:hideMark/>
          </w:tcPr>
          <w:p w14:paraId="0520406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D71DC4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3BB33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FAD35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E364C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89E0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196</w:t>
            </w:r>
          </w:p>
        </w:tc>
        <w:tc>
          <w:tcPr>
            <w:tcW w:w="1360" w:type="dxa"/>
            <w:tcBorders>
              <w:top w:val="nil"/>
              <w:left w:val="nil"/>
              <w:bottom w:val="single" w:sz="4" w:space="0" w:color="auto"/>
              <w:right w:val="single" w:sz="4" w:space="0" w:color="auto"/>
            </w:tcBorders>
            <w:shd w:val="clear" w:color="auto" w:fill="auto"/>
            <w:noWrap/>
            <w:vAlign w:val="bottom"/>
            <w:hideMark/>
          </w:tcPr>
          <w:p w14:paraId="1155401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53.2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E87B2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6CA642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BA817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41D5A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26BDB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A49ED8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12B17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8.6</w:t>
            </w:r>
          </w:p>
        </w:tc>
        <w:tc>
          <w:tcPr>
            <w:tcW w:w="1360" w:type="dxa"/>
            <w:tcBorders>
              <w:top w:val="nil"/>
              <w:left w:val="nil"/>
              <w:bottom w:val="single" w:sz="4" w:space="0" w:color="auto"/>
              <w:right w:val="single" w:sz="4" w:space="0" w:color="auto"/>
            </w:tcBorders>
            <w:shd w:val="clear" w:color="auto" w:fill="auto"/>
            <w:noWrap/>
            <w:vAlign w:val="bottom"/>
            <w:hideMark/>
          </w:tcPr>
          <w:p w14:paraId="0D3775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37.6</w:t>
            </w:r>
          </w:p>
        </w:tc>
        <w:tc>
          <w:tcPr>
            <w:tcW w:w="1280" w:type="dxa"/>
            <w:tcBorders>
              <w:top w:val="nil"/>
              <w:left w:val="nil"/>
              <w:bottom w:val="single" w:sz="4" w:space="0" w:color="auto"/>
              <w:right w:val="single" w:sz="4" w:space="0" w:color="auto"/>
            </w:tcBorders>
            <w:shd w:val="clear" w:color="auto" w:fill="auto"/>
            <w:noWrap/>
            <w:vAlign w:val="bottom"/>
            <w:hideMark/>
          </w:tcPr>
          <w:p w14:paraId="239AF8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B3029A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3FDDA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B05D3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989053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89A2F1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1E0DD8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184</w:t>
            </w:r>
          </w:p>
        </w:tc>
        <w:tc>
          <w:tcPr>
            <w:tcW w:w="1360" w:type="dxa"/>
            <w:tcBorders>
              <w:top w:val="nil"/>
              <w:left w:val="nil"/>
              <w:bottom w:val="single" w:sz="4" w:space="0" w:color="auto"/>
              <w:right w:val="single" w:sz="4" w:space="0" w:color="auto"/>
            </w:tcBorders>
            <w:shd w:val="clear" w:color="auto" w:fill="auto"/>
            <w:noWrap/>
            <w:vAlign w:val="bottom"/>
            <w:hideMark/>
          </w:tcPr>
          <w:p w14:paraId="143D613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1C6B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F3D0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31BC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72775A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D8AE8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6AB5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762E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8973EB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79.4</w:t>
            </w:r>
          </w:p>
        </w:tc>
        <w:tc>
          <w:tcPr>
            <w:tcW w:w="1280" w:type="dxa"/>
            <w:tcBorders>
              <w:top w:val="nil"/>
              <w:left w:val="nil"/>
              <w:bottom w:val="single" w:sz="4" w:space="0" w:color="auto"/>
              <w:right w:val="single" w:sz="4" w:space="0" w:color="auto"/>
            </w:tcBorders>
            <w:shd w:val="clear" w:color="auto" w:fill="auto"/>
            <w:noWrap/>
            <w:vAlign w:val="bottom"/>
            <w:hideMark/>
          </w:tcPr>
          <w:p w14:paraId="5D4E634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34453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43DB14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220659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FE4EC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C54A42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5629B04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153</w:t>
            </w:r>
          </w:p>
        </w:tc>
        <w:tc>
          <w:tcPr>
            <w:tcW w:w="1360" w:type="dxa"/>
            <w:tcBorders>
              <w:top w:val="nil"/>
              <w:left w:val="nil"/>
              <w:bottom w:val="single" w:sz="4" w:space="0" w:color="auto"/>
              <w:right w:val="single" w:sz="4" w:space="0" w:color="auto"/>
            </w:tcBorders>
            <w:shd w:val="clear" w:color="auto" w:fill="auto"/>
            <w:noWrap/>
            <w:vAlign w:val="bottom"/>
            <w:hideMark/>
          </w:tcPr>
          <w:p w14:paraId="185D4E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EA76C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8049E6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0C8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C6E52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12520C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0BFAD5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046AA8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0AD0BB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4BEC9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648FC8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BEACE5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11257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7B2BBE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DEC1C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32BC4EE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7D2CA1F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44DEE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CD2BE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88CD9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FBB0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7BCB10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E1245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43C6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1C7F5F1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D6EC2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D2892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373270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E75E0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339B2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D4B1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0BB74A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1A5FF6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8442F2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D25E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C26031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AE2DF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817049E"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951898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31 CFU/100 mL</w:t>
            </w:r>
          </w:p>
        </w:tc>
      </w:tr>
      <w:tr w:rsidR="0016780F" w:rsidRPr="0016780F" w14:paraId="2D19A37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2619212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400 CFU/100 mL</w:t>
            </w:r>
          </w:p>
        </w:tc>
      </w:tr>
    </w:tbl>
    <w:p w14:paraId="748723B3" w14:textId="77777777" w:rsidR="0016780F" w:rsidRDefault="0016780F" w:rsidP="00D803E2"/>
    <w:p w14:paraId="31A7B35C" w14:textId="18E3DB19" w:rsidR="0016780F" w:rsidRPr="00491EAB" w:rsidRDefault="0016780F" w:rsidP="00D803E2">
      <w:pPr>
        <w:rPr>
          <w:rFonts w:ascii="Times New Roman" w:hAnsi="Times New Roman" w:cs="Times New Roman"/>
          <w:b/>
          <w:sz w:val="40"/>
          <w:szCs w:val="40"/>
        </w:rPr>
      </w:pPr>
      <w:r w:rsidRPr="00491EAB">
        <w:rPr>
          <w:rFonts w:ascii="Times New Roman" w:hAnsi="Times New Roman" w:cs="Times New Roman"/>
          <w:b/>
          <w:color w:val="2E74B5" w:themeColor="accent1" w:themeShade="BF"/>
          <w:sz w:val="40"/>
          <w:szCs w:val="40"/>
        </w:rPr>
        <w:lastRenderedPageBreak/>
        <w:t>Appendix E: 2020 Sample V</w:t>
      </w:r>
      <w:r w:rsidR="005D2B60" w:rsidRPr="00491EAB">
        <w:rPr>
          <w:rFonts w:ascii="Times New Roman" w:hAnsi="Times New Roman" w:cs="Times New Roman"/>
          <w:b/>
          <w:color w:val="2E74B5" w:themeColor="accent1" w:themeShade="BF"/>
          <w:sz w:val="40"/>
          <w:szCs w:val="40"/>
        </w:rPr>
        <w:t xml:space="preserve">alues and Exceedances </w:t>
      </w:r>
      <w:r w:rsidR="005D2B60" w:rsidRPr="00491EAB">
        <w:rPr>
          <w:rFonts w:ascii="Times New Roman" w:hAnsi="Times New Roman" w:cs="Times New Roman"/>
          <w:b/>
          <w:color w:val="2E74B5" w:themeColor="accent1" w:themeShade="BF"/>
          <w:sz w:val="24"/>
          <w:szCs w:val="24"/>
        </w:rPr>
        <w:t>(Page 6</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56FC2752"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2D3D0849"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C9CBF"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585623F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7BAE15F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608C9145"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0BADF24A"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B34BBC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2114924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1FF0042E"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1973A5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049FDB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03AE5DE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355B4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9FB3C5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646B0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0E518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115096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DD2B0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0C9A9D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84F98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650C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28D2D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15.9</w:t>
            </w:r>
          </w:p>
        </w:tc>
        <w:tc>
          <w:tcPr>
            <w:tcW w:w="1280" w:type="dxa"/>
            <w:tcBorders>
              <w:top w:val="nil"/>
              <w:left w:val="nil"/>
              <w:bottom w:val="single" w:sz="4" w:space="0" w:color="auto"/>
              <w:right w:val="single" w:sz="4" w:space="0" w:color="auto"/>
            </w:tcBorders>
            <w:shd w:val="clear" w:color="auto" w:fill="auto"/>
            <w:noWrap/>
            <w:vAlign w:val="bottom"/>
            <w:hideMark/>
          </w:tcPr>
          <w:p w14:paraId="2D272A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2A578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F8AC3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16971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0AF7C6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43C7C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548AE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C6125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25FB60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7C36F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619F6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6C1AF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353FB2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7D6FD8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CA0A2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AF349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12.3</w:t>
            </w:r>
          </w:p>
        </w:tc>
        <w:tc>
          <w:tcPr>
            <w:tcW w:w="1280" w:type="dxa"/>
            <w:tcBorders>
              <w:top w:val="nil"/>
              <w:left w:val="nil"/>
              <w:bottom w:val="single" w:sz="4" w:space="0" w:color="auto"/>
              <w:right w:val="single" w:sz="4" w:space="0" w:color="auto"/>
            </w:tcBorders>
            <w:shd w:val="clear" w:color="auto" w:fill="auto"/>
            <w:noWrap/>
            <w:vAlign w:val="bottom"/>
            <w:hideMark/>
          </w:tcPr>
          <w:p w14:paraId="02656D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830C0D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479A8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2D8AA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32CFB7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FB7D30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4A289D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132465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649740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AF498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6DC4BC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49B8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93C33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9E23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ECCDE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4705A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8.7</w:t>
            </w:r>
          </w:p>
        </w:tc>
        <w:tc>
          <w:tcPr>
            <w:tcW w:w="1280" w:type="dxa"/>
            <w:tcBorders>
              <w:top w:val="nil"/>
              <w:left w:val="nil"/>
              <w:bottom w:val="single" w:sz="4" w:space="0" w:color="auto"/>
              <w:right w:val="single" w:sz="4" w:space="0" w:color="auto"/>
            </w:tcBorders>
            <w:shd w:val="clear" w:color="auto" w:fill="auto"/>
            <w:noWrap/>
            <w:vAlign w:val="bottom"/>
            <w:hideMark/>
          </w:tcPr>
          <w:p w14:paraId="45487F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95D99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B5AD61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C53B5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7764D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64963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2E2F3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6.7</w:t>
            </w:r>
          </w:p>
        </w:tc>
        <w:tc>
          <w:tcPr>
            <w:tcW w:w="1360" w:type="dxa"/>
            <w:tcBorders>
              <w:top w:val="nil"/>
              <w:left w:val="nil"/>
              <w:bottom w:val="single" w:sz="4" w:space="0" w:color="auto"/>
              <w:right w:val="single" w:sz="4" w:space="0" w:color="auto"/>
            </w:tcBorders>
            <w:shd w:val="clear" w:color="auto" w:fill="auto"/>
            <w:noWrap/>
            <w:vAlign w:val="bottom"/>
            <w:hideMark/>
          </w:tcPr>
          <w:p w14:paraId="579CA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2F380B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2DC7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784884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6D3F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D9568F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E96DB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31226A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05428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w:t>
            </w:r>
          </w:p>
        </w:tc>
        <w:tc>
          <w:tcPr>
            <w:tcW w:w="1280" w:type="dxa"/>
            <w:tcBorders>
              <w:top w:val="nil"/>
              <w:left w:val="nil"/>
              <w:bottom w:val="single" w:sz="4" w:space="0" w:color="auto"/>
              <w:right w:val="single" w:sz="4" w:space="0" w:color="auto"/>
            </w:tcBorders>
            <w:shd w:val="clear" w:color="auto" w:fill="auto"/>
            <w:noWrap/>
            <w:vAlign w:val="bottom"/>
            <w:hideMark/>
          </w:tcPr>
          <w:p w14:paraId="07A1550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3484B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405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26CB00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EAB05F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211B33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C1646C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DA6713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55185C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384D0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09ACFC3"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E5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2C7B8D7"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E21690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31 CFU/100 mL</w:t>
            </w:r>
          </w:p>
        </w:tc>
      </w:tr>
      <w:tr w:rsidR="0016780F" w:rsidRPr="0016780F" w14:paraId="666167B4"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530AF4E2"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400 CFU/100 mL</w:t>
            </w:r>
          </w:p>
        </w:tc>
      </w:tr>
    </w:tbl>
    <w:p w14:paraId="6A54C6B0" w14:textId="3668137A" w:rsidR="0016780F" w:rsidRDefault="0016780F" w:rsidP="00D803E2"/>
    <w:p w14:paraId="51C0015E" w14:textId="5A45B258" w:rsidR="008A7865" w:rsidRDefault="008A7865" w:rsidP="00D803E2"/>
    <w:p w14:paraId="3ED7B1DC" w14:textId="49EF09DB" w:rsidR="008A7865" w:rsidRDefault="008A7865" w:rsidP="00D803E2"/>
    <w:p w14:paraId="7259FD48" w14:textId="2E52A5CC" w:rsidR="008A7865" w:rsidRDefault="008A7865" w:rsidP="00D803E2"/>
    <w:p w14:paraId="33AF5D19" w14:textId="70EF6274" w:rsidR="008A7865" w:rsidRDefault="008A7865" w:rsidP="00D803E2"/>
    <w:p w14:paraId="2AA0FCA5" w14:textId="644B63CD" w:rsidR="008A7865" w:rsidRDefault="008A7865" w:rsidP="00D803E2"/>
    <w:p w14:paraId="3B409D05" w14:textId="15F736A3" w:rsidR="008A7865" w:rsidRDefault="008A7865" w:rsidP="00D803E2"/>
    <w:p w14:paraId="47F7BB2B" w14:textId="1C608446" w:rsidR="008A7865" w:rsidRDefault="008A7865" w:rsidP="00D803E2"/>
    <w:p w14:paraId="3DBF32EB" w14:textId="1BFF577E" w:rsidR="008A7865" w:rsidRDefault="008A7865" w:rsidP="00D803E2"/>
    <w:p w14:paraId="2DCC357F" w14:textId="04D862D0" w:rsidR="008A7865" w:rsidRDefault="008A7865" w:rsidP="00D803E2"/>
    <w:p w14:paraId="7C538818" w14:textId="2B610C49" w:rsidR="008A7865" w:rsidRDefault="008A7865" w:rsidP="00D803E2"/>
    <w:p w14:paraId="4521077D" w14:textId="401A93EF" w:rsidR="008A7865" w:rsidRDefault="008A7865" w:rsidP="00D803E2"/>
    <w:p w14:paraId="56AA0BAB" w14:textId="033AF58B" w:rsidR="008A7865" w:rsidRDefault="008A7865" w:rsidP="00D803E2"/>
    <w:p w14:paraId="07EA8D79" w14:textId="3E037F98" w:rsidR="008A7865" w:rsidRDefault="008A7865" w:rsidP="00D803E2"/>
    <w:p w14:paraId="2742B766" w14:textId="729667E6" w:rsidR="008A7865" w:rsidRDefault="008A7865" w:rsidP="00D803E2"/>
    <w:p w14:paraId="0F1CCE9B" w14:textId="430A8DCC" w:rsidR="008A7865" w:rsidRDefault="008A7865" w:rsidP="00D803E2"/>
    <w:p w14:paraId="06EE90CC" w14:textId="3A0BD121" w:rsidR="008A7865" w:rsidRDefault="008A7865" w:rsidP="00D803E2"/>
    <w:p w14:paraId="7262A1F9" w14:textId="31D48812" w:rsidR="008A7865" w:rsidRDefault="008A7865" w:rsidP="00D803E2"/>
    <w:p w14:paraId="4174E611" w14:textId="74B1ADAB" w:rsidR="008A7865" w:rsidRDefault="008A7865" w:rsidP="00D803E2"/>
    <w:p w14:paraId="5F605FB2" w14:textId="760F4425" w:rsidR="008A7865" w:rsidRDefault="008A7865" w:rsidP="00D803E2"/>
    <w:p w14:paraId="42B64111" w14:textId="7823703C" w:rsidR="008A7865" w:rsidRDefault="008A7865" w:rsidP="00D803E2"/>
    <w:p w14:paraId="0295B246" w14:textId="7BF8A885" w:rsidR="008A7865" w:rsidRDefault="008A7865" w:rsidP="00D803E2"/>
    <w:p w14:paraId="66392F8E" w14:textId="241B1DB5" w:rsidR="00375840" w:rsidRPr="00375840" w:rsidRDefault="00375840" w:rsidP="00375840">
      <w:pPr>
        <w:pStyle w:val="Heading2"/>
        <w:rPr>
          <w:rFonts w:ascii="Times New Roman" w:hAnsi="Times New Roman" w:cs="Times New Roman"/>
          <w:b/>
          <w:color w:val="2E74B5" w:themeColor="accent1" w:themeShade="BF"/>
          <w:sz w:val="40"/>
          <w:szCs w:val="40"/>
        </w:rPr>
      </w:pPr>
      <w:bookmarkStart w:id="363" w:name="_Ref61430577"/>
      <w:bookmarkStart w:id="364" w:name="_Toc64228886"/>
      <w:r>
        <w:rPr>
          <w:rFonts w:ascii="Times New Roman" w:hAnsi="Times New Roman" w:cs="Times New Roman"/>
          <w:b/>
          <w:color w:val="2E74B5" w:themeColor="accent1" w:themeShade="BF"/>
          <w:sz w:val="40"/>
          <w:szCs w:val="40"/>
        </w:rPr>
        <w:lastRenderedPageBreak/>
        <w:t>Appendix F</w:t>
      </w:r>
      <w:r w:rsidR="0069324C" w:rsidRPr="00BE57F3">
        <w:rPr>
          <w:rFonts w:ascii="Times New Roman" w:hAnsi="Times New Roman" w:cs="Times New Roman"/>
          <w:b/>
          <w:color w:val="2E74B5" w:themeColor="accent1" w:themeShade="BF"/>
          <w:sz w:val="40"/>
          <w:szCs w:val="40"/>
        </w:rPr>
        <w:t xml:space="preserve">: </w:t>
      </w:r>
      <w:r w:rsidR="0069324C">
        <w:rPr>
          <w:rFonts w:ascii="Times New Roman" w:hAnsi="Times New Roman" w:cs="Times New Roman"/>
          <w:b/>
          <w:color w:val="2E74B5" w:themeColor="accent1" w:themeShade="BF"/>
          <w:sz w:val="40"/>
          <w:szCs w:val="40"/>
        </w:rPr>
        <w:t>Microbial Source Tracing Data</w:t>
      </w:r>
      <w:bookmarkEnd w:id="363"/>
      <w:bookmarkEnd w:id="364"/>
    </w:p>
    <w:p w14:paraId="0AAE22E2" w14:textId="6FD56EF9" w:rsidR="0069324C" w:rsidRPr="0069324C" w:rsidRDefault="0069324C" w:rsidP="0069324C">
      <w:pPr>
        <w:pStyle w:val="Caption"/>
        <w:tabs>
          <w:tab w:val="left" w:pos="1320"/>
        </w:tabs>
        <w:rPr>
          <w:rFonts w:ascii="Times New Roman" w:hAnsi="Times New Roman" w:cs="Times New Roman"/>
          <w:sz w:val="24"/>
          <w:szCs w:val="24"/>
        </w:rPr>
      </w:pPr>
      <w:bookmarkStart w:id="365" w:name="_Ref61430498"/>
      <w:bookmarkStart w:id="366" w:name="_Toc64229324"/>
      <w:r w:rsidRPr="0069324C">
        <w:rPr>
          <w:rFonts w:ascii="Times New Roman" w:hAnsi="Times New Roman" w:cs="Times New Roman"/>
          <w:sz w:val="24"/>
          <w:szCs w:val="24"/>
        </w:rPr>
        <w:t xml:space="preserve">Table </w:t>
      </w:r>
      <w:r w:rsidRPr="0069324C">
        <w:rPr>
          <w:rFonts w:ascii="Times New Roman" w:hAnsi="Times New Roman" w:cs="Times New Roman"/>
          <w:sz w:val="24"/>
          <w:szCs w:val="24"/>
        </w:rPr>
        <w:fldChar w:fldCharType="begin"/>
      </w:r>
      <w:r w:rsidRPr="0069324C">
        <w:rPr>
          <w:rFonts w:ascii="Times New Roman" w:hAnsi="Times New Roman" w:cs="Times New Roman"/>
          <w:sz w:val="24"/>
          <w:szCs w:val="24"/>
        </w:rPr>
        <w:instrText xml:space="preserve"> SEQ Table \* ARABIC </w:instrText>
      </w:r>
      <w:r w:rsidRPr="0069324C">
        <w:rPr>
          <w:rFonts w:ascii="Times New Roman" w:hAnsi="Times New Roman" w:cs="Times New Roman"/>
          <w:sz w:val="24"/>
          <w:szCs w:val="24"/>
        </w:rPr>
        <w:fldChar w:fldCharType="separate"/>
      </w:r>
      <w:r w:rsidR="00C873D4">
        <w:rPr>
          <w:rFonts w:ascii="Times New Roman" w:hAnsi="Times New Roman" w:cs="Times New Roman"/>
          <w:noProof/>
          <w:sz w:val="24"/>
          <w:szCs w:val="24"/>
        </w:rPr>
        <w:t>8</w:t>
      </w:r>
      <w:r w:rsidRPr="0069324C">
        <w:rPr>
          <w:rFonts w:ascii="Times New Roman" w:hAnsi="Times New Roman" w:cs="Times New Roman"/>
          <w:sz w:val="24"/>
          <w:szCs w:val="24"/>
        </w:rPr>
        <w:fldChar w:fldCharType="end"/>
      </w:r>
      <w:bookmarkEnd w:id="365"/>
      <w:r>
        <w:rPr>
          <w:rFonts w:ascii="Times New Roman" w:hAnsi="Times New Roman" w:cs="Times New Roman"/>
          <w:sz w:val="24"/>
          <w:szCs w:val="24"/>
        </w:rPr>
        <w:t>: M</w:t>
      </w:r>
      <w:r w:rsidR="00717F06">
        <w:rPr>
          <w:rFonts w:ascii="Times New Roman" w:hAnsi="Times New Roman" w:cs="Times New Roman"/>
          <w:sz w:val="24"/>
          <w:szCs w:val="24"/>
        </w:rPr>
        <w:t>icrobial source tracing data from five sites sampled for bacteria concentrations in the lower Kenai River, 2019 – 2020.</w:t>
      </w:r>
      <w:r w:rsidR="00E67321">
        <w:rPr>
          <w:rFonts w:ascii="Times New Roman" w:hAnsi="Times New Roman" w:cs="Times New Roman"/>
          <w:sz w:val="24"/>
          <w:szCs w:val="24"/>
        </w:rPr>
        <w:t xml:space="preserve">  Values are copies of </w:t>
      </w:r>
      <w:commentRangeStart w:id="367"/>
      <w:commentRangeStart w:id="368"/>
      <w:r w:rsidR="00E67321">
        <w:rPr>
          <w:rFonts w:ascii="Times New Roman" w:hAnsi="Times New Roman" w:cs="Times New Roman"/>
          <w:sz w:val="24"/>
          <w:szCs w:val="24"/>
        </w:rPr>
        <w:t>biomarker gene per 100 mL.</w:t>
      </w:r>
      <w:commentRangeEnd w:id="367"/>
      <w:r w:rsidR="00124214">
        <w:rPr>
          <w:rStyle w:val="CommentReference"/>
          <w:i w:val="0"/>
          <w:iCs w:val="0"/>
          <w:color w:val="auto"/>
        </w:rPr>
        <w:commentReference w:id="367"/>
      </w:r>
      <w:commentRangeEnd w:id="368"/>
      <w:r w:rsidR="00C65B03">
        <w:rPr>
          <w:rStyle w:val="CommentReference"/>
          <w:i w:val="0"/>
          <w:iCs w:val="0"/>
          <w:color w:val="auto"/>
        </w:rPr>
        <w:commentReference w:id="368"/>
      </w:r>
      <w:bookmarkEnd w:id="366"/>
    </w:p>
    <w:tbl>
      <w:tblPr>
        <w:tblStyle w:val="GridTable5Dark-Accent3"/>
        <w:tblW w:w="5000" w:type="pct"/>
        <w:tblLook w:val="04A0" w:firstRow="1" w:lastRow="0" w:firstColumn="1" w:lastColumn="0" w:noHBand="0" w:noVBand="1"/>
      </w:tblPr>
      <w:tblGrid>
        <w:gridCol w:w="1444"/>
        <w:gridCol w:w="3127"/>
        <w:gridCol w:w="1462"/>
        <w:gridCol w:w="1464"/>
        <w:gridCol w:w="1853"/>
      </w:tblGrid>
      <w:tr w:rsidR="0069324C" w:rsidRPr="0069324C" w14:paraId="4ED3F592" w14:textId="77777777" w:rsidTr="008923A5">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772" w:type="pct"/>
            <w:vAlign w:val="bottom"/>
            <w:hideMark/>
          </w:tcPr>
          <w:p w14:paraId="6A6B7EC8" w14:textId="77777777" w:rsidR="0069324C" w:rsidRPr="008923A5" w:rsidRDefault="0069324C" w:rsidP="00124214">
            <w:pPr>
              <w:spacing w:line="240" w:lineRule="auto"/>
              <w:contextualSpacing w:val="0"/>
              <w:jc w:val="center"/>
              <w:rPr>
                <w:rFonts w:ascii="Calibri" w:eastAsia="Times New Roman" w:hAnsi="Calibri" w:cs="Calibri"/>
                <w:bCs w:val="0"/>
                <w:color w:val="000000"/>
                <w:sz w:val="24"/>
                <w:szCs w:val="24"/>
              </w:rPr>
            </w:pPr>
            <w:bookmarkStart w:id="369" w:name="RANGE!A1:E21"/>
            <w:r w:rsidRPr="008923A5">
              <w:rPr>
                <w:rFonts w:ascii="Calibri" w:eastAsia="Times New Roman" w:hAnsi="Calibri" w:cs="Calibri"/>
                <w:bCs w:val="0"/>
                <w:color w:val="000000"/>
                <w:sz w:val="24"/>
                <w:szCs w:val="24"/>
              </w:rPr>
              <w:t>Date</w:t>
            </w:r>
            <w:bookmarkEnd w:id="369"/>
          </w:p>
        </w:tc>
        <w:tc>
          <w:tcPr>
            <w:tcW w:w="1672" w:type="pct"/>
            <w:vAlign w:val="bottom"/>
            <w:hideMark/>
          </w:tcPr>
          <w:p w14:paraId="38EBBEB6" w14:textId="77777777" w:rsidR="0069324C" w:rsidRPr="008923A5" w:rsidRDefault="0069324C" w:rsidP="00124214">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Location</w:t>
            </w:r>
          </w:p>
        </w:tc>
        <w:tc>
          <w:tcPr>
            <w:tcW w:w="782" w:type="pct"/>
            <w:vAlign w:val="bottom"/>
            <w:hideMark/>
          </w:tcPr>
          <w:p w14:paraId="47000FDA" w14:textId="77777777" w:rsidR="0069324C" w:rsidRPr="008923A5" w:rsidRDefault="0069324C" w:rsidP="00EF48FA">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Dog Feces</w:t>
            </w:r>
          </w:p>
        </w:tc>
        <w:tc>
          <w:tcPr>
            <w:tcW w:w="783" w:type="pct"/>
            <w:vAlign w:val="bottom"/>
            <w:hideMark/>
          </w:tcPr>
          <w:p w14:paraId="686CFFD3"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Gull Feces</w:t>
            </w:r>
          </w:p>
        </w:tc>
        <w:tc>
          <w:tcPr>
            <w:tcW w:w="992" w:type="pct"/>
            <w:vAlign w:val="bottom"/>
            <w:hideMark/>
          </w:tcPr>
          <w:p w14:paraId="389F357E"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Human Feces</w:t>
            </w:r>
          </w:p>
        </w:tc>
      </w:tr>
      <w:tr w:rsidR="0069324C" w:rsidRPr="0069324C" w14:paraId="43B8B50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480B0D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6/4/2019</w:t>
            </w:r>
          </w:p>
        </w:tc>
        <w:tc>
          <w:tcPr>
            <w:tcW w:w="1672" w:type="pct"/>
            <w:noWrap/>
            <w:hideMark/>
          </w:tcPr>
          <w:p w14:paraId="480DEB6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590D5F9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7119A12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3610</w:t>
            </w:r>
          </w:p>
        </w:tc>
        <w:tc>
          <w:tcPr>
            <w:tcW w:w="992" w:type="pct"/>
            <w:noWrap/>
            <w:hideMark/>
          </w:tcPr>
          <w:p w14:paraId="7F498D25"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55E76F2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006DA97"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1FC9A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12AE3A8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1088FD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2140</w:t>
            </w:r>
          </w:p>
        </w:tc>
        <w:tc>
          <w:tcPr>
            <w:tcW w:w="992" w:type="pct"/>
            <w:noWrap/>
            <w:hideMark/>
          </w:tcPr>
          <w:p w14:paraId="0083A8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62123AE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A9F7A18"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31BAAA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76DE05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4660</w:t>
            </w:r>
          </w:p>
        </w:tc>
        <w:tc>
          <w:tcPr>
            <w:tcW w:w="783" w:type="pct"/>
            <w:noWrap/>
            <w:hideMark/>
          </w:tcPr>
          <w:p w14:paraId="6D4555F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965</w:t>
            </w:r>
          </w:p>
        </w:tc>
        <w:tc>
          <w:tcPr>
            <w:tcW w:w="992" w:type="pct"/>
            <w:noWrap/>
            <w:hideMark/>
          </w:tcPr>
          <w:p w14:paraId="180064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A922A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06B438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E09888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C8573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1210</w:t>
            </w:r>
          </w:p>
        </w:tc>
        <w:tc>
          <w:tcPr>
            <w:tcW w:w="783" w:type="pct"/>
            <w:noWrap/>
            <w:hideMark/>
          </w:tcPr>
          <w:p w14:paraId="56C702E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1380</w:t>
            </w:r>
          </w:p>
        </w:tc>
        <w:tc>
          <w:tcPr>
            <w:tcW w:w="992" w:type="pct"/>
            <w:noWrap/>
            <w:hideMark/>
          </w:tcPr>
          <w:p w14:paraId="2BC7C9B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CD0005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83B276"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621F9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4E631C6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B4583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1680</w:t>
            </w:r>
          </w:p>
        </w:tc>
        <w:tc>
          <w:tcPr>
            <w:tcW w:w="992" w:type="pct"/>
            <w:noWrap/>
            <w:hideMark/>
          </w:tcPr>
          <w:p w14:paraId="44E0BD6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6FF14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52AB2D6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8/8/2019</w:t>
            </w:r>
          </w:p>
        </w:tc>
        <w:tc>
          <w:tcPr>
            <w:tcW w:w="1672" w:type="pct"/>
            <w:noWrap/>
            <w:hideMark/>
          </w:tcPr>
          <w:p w14:paraId="0BFAA49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989D1B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273FE3B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3040</w:t>
            </w:r>
          </w:p>
        </w:tc>
        <w:tc>
          <w:tcPr>
            <w:tcW w:w="992" w:type="pct"/>
            <w:noWrap/>
            <w:hideMark/>
          </w:tcPr>
          <w:p w14:paraId="590F320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525</w:t>
            </w:r>
          </w:p>
        </w:tc>
      </w:tr>
      <w:tr w:rsidR="0069324C" w:rsidRPr="0069324C" w14:paraId="3F1E9B4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2D0C98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ECF954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C9DE9C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11D76B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9010</w:t>
            </w:r>
          </w:p>
        </w:tc>
        <w:tc>
          <w:tcPr>
            <w:tcW w:w="992" w:type="pct"/>
            <w:noWrap/>
            <w:hideMark/>
          </w:tcPr>
          <w:p w14:paraId="0260300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2781C6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438223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884F7D6"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3024A98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9878EC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11600</w:t>
            </w:r>
          </w:p>
        </w:tc>
        <w:tc>
          <w:tcPr>
            <w:tcW w:w="992" w:type="pct"/>
            <w:noWrap/>
            <w:hideMark/>
          </w:tcPr>
          <w:p w14:paraId="307C7A9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8F49F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E710B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6F79CA4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52A2D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333D2AA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28200</w:t>
            </w:r>
          </w:p>
        </w:tc>
        <w:tc>
          <w:tcPr>
            <w:tcW w:w="992" w:type="pct"/>
            <w:noWrap/>
            <w:hideMark/>
          </w:tcPr>
          <w:p w14:paraId="4C99423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3F949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59C3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A15C94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0D6D16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7C2D246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2920</w:t>
            </w:r>
          </w:p>
        </w:tc>
        <w:tc>
          <w:tcPr>
            <w:tcW w:w="992" w:type="pct"/>
            <w:noWrap/>
            <w:hideMark/>
          </w:tcPr>
          <w:p w14:paraId="6AD978B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59FD6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7D78C91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6/23/2020</w:t>
            </w:r>
          </w:p>
        </w:tc>
        <w:tc>
          <w:tcPr>
            <w:tcW w:w="1672" w:type="pct"/>
            <w:noWrap/>
            <w:hideMark/>
          </w:tcPr>
          <w:p w14:paraId="1DC85D3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AACCE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270CA0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3320</w:t>
            </w:r>
          </w:p>
        </w:tc>
        <w:tc>
          <w:tcPr>
            <w:tcW w:w="992" w:type="pct"/>
            <w:noWrap/>
            <w:hideMark/>
          </w:tcPr>
          <w:p w14:paraId="7C0386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9CB54F"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D5BB4A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22D7E9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365F767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74FE7B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3300</w:t>
            </w:r>
          </w:p>
        </w:tc>
        <w:tc>
          <w:tcPr>
            <w:tcW w:w="992" w:type="pct"/>
            <w:noWrap/>
            <w:hideMark/>
          </w:tcPr>
          <w:p w14:paraId="1F78BAA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35BC684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E49D7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879011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52BD80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E0B440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688</w:t>
            </w:r>
          </w:p>
        </w:tc>
        <w:tc>
          <w:tcPr>
            <w:tcW w:w="992" w:type="pct"/>
            <w:noWrap/>
            <w:hideMark/>
          </w:tcPr>
          <w:p w14:paraId="213CD4C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5B98AF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FA5C2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AADA8D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73324EA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C00A9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7077245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4A35A1"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5A145D6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A50ED9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6DB6E51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1C8052A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01F02864"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14F85D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AF84F4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7/20/2020</w:t>
            </w:r>
          </w:p>
        </w:tc>
        <w:tc>
          <w:tcPr>
            <w:tcW w:w="1672" w:type="pct"/>
            <w:noWrap/>
            <w:hideMark/>
          </w:tcPr>
          <w:p w14:paraId="63058BC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66D0A5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D58569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8050</w:t>
            </w:r>
          </w:p>
        </w:tc>
        <w:tc>
          <w:tcPr>
            <w:tcW w:w="992" w:type="pct"/>
            <w:noWrap/>
            <w:hideMark/>
          </w:tcPr>
          <w:p w14:paraId="70FF80A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71616ED6"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1AF8E4"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0CAF42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50483C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193F874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8550</w:t>
            </w:r>
          </w:p>
        </w:tc>
        <w:tc>
          <w:tcPr>
            <w:tcW w:w="992" w:type="pct"/>
            <w:noWrap/>
            <w:hideMark/>
          </w:tcPr>
          <w:p w14:paraId="3535F0B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629</w:t>
            </w:r>
          </w:p>
        </w:tc>
      </w:tr>
      <w:tr w:rsidR="0069324C" w:rsidRPr="0069324C" w14:paraId="66303725"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1E5F48A"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2DE3221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7D9F523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64214EC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1590</w:t>
            </w:r>
          </w:p>
        </w:tc>
        <w:tc>
          <w:tcPr>
            <w:tcW w:w="992" w:type="pct"/>
            <w:noWrap/>
            <w:hideMark/>
          </w:tcPr>
          <w:p w14:paraId="6CD944C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1140</w:t>
            </w:r>
          </w:p>
        </w:tc>
      </w:tr>
      <w:tr w:rsidR="0069324C" w:rsidRPr="0069324C" w14:paraId="00FB7715"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62C070C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B2DF6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68304D5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014499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13100</w:t>
            </w:r>
          </w:p>
        </w:tc>
        <w:tc>
          <w:tcPr>
            <w:tcW w:w="992" w:type="pct"/>
            <w:noWrap/>
            <w:hideMark/>
          </w:tcPr>
          <w:p w14:paraId="4558F6A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1220</w:t>
            </w:r>
          </w:p>
        </w:tc>
      </w:tr>
      <w:tr w:rsidR="0069324C" w:rsidRPr="0069324C" w14:paraId="6F81467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4114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EE6E66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B2198B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52EB9CA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5210</w:t>
            </w:r>
          </w:p>
        </w:tc>
        <w:tc>
          <w:tcPr>
            <w:tcW w:w="992" w:type="pct"/>
            <w:noWrap/>
            <w:hideMark/>
          </w:tcPr>
          <w:p w14:paraId="33E4E71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bl>
    <w:p w14:paraId="71443963" w14:textId="748885C2" w:rsidR="0069324C" w:rsidRPr="0069324C" w:rsidRDefault="0069324C" w:rsidP="0069324C">
      <w:pPr>
        <w:rPr>
          <w:i/>
        </w:rPr>
      </w:pPr>
      <w:r w:rsidRPr="0069324C">
        <w:rPr>
          <w:i/>
        </w:rPr>
        <w:t>ND = Not detected</w:t>
      </w:r>
    </w:p>
    <w:p w14:paraId="0B25E8F1" w14:textId="36FC5E62" w:rsidR="00D803E2" w:rsidRPr="005A693E" w:rsidRDefault="0069324C" w:rsidP="005A693E">
      <w:pPr>
        <w:rPr>
          <w:i/>
        </w:rPr>
      </w:pPr>
      <w:r w:rsidRPr="0069324C">
        <w:rPr>
          <w:i/>
        </w:rPr>
        <w:t>DNQ = Detected but not quantifiable</w:t>
      </w:r>
    </w:p>
    <w:p w14:paraId="47E0C0FC" w14:textId="7F107153" w:rsidR="003951B1" w:rsidRDefault="003951B1" w:rsidP="00397D8E">
      <w:pPr>
        <w:rPr>
          <w:ins w:id="370" w:author="Benjamin Meyer" w:date="2021-02-05T10:46:00Z"/>
          <w:rFonts w:ascii="Times New Roman" w:hAnsi="Times New Roman" w:cs="Times New Roman"/>
        </w:rPr>
      </w:pPr>
    </w:p>
    <w:p w14:paraId="34D88C1E" w14:textId="2EB9201F" w:rsidR="0018225D" w:rsidRDefault="0018225D" w:rsidP="00397D8E">
      <w:pPr>
        <w:rPr>
          <w:ins w:id="371" w:author="Benjamin Meyer" w:date="2021-02-05T10:46:00Z"/>
          <w:rFonts w:ascii="Times New Roman" w:hAnsi="Times New Roman" w:cs="Times New Roman"/>
        </w:rPr>
      </w:pPr>
    </w:p>
    <w:p w14:paraId="0F1221CD" w14:textId="6418FDA7" w:rsidR="0018225D" w:rsidRDefault="0018225D" w:rsidP="00397D8E">
      <w:pPr>
        <w:rPr>
          <w:ins w:id="372" w:author="Benjamin Meyer" w:date="2021-02-05T10:46:00Z"/>
          <w:rFonts w:ascii="Times New Roman" w:hAnsi="Times New Roman" w:cs="Times New Roman"/>
        </w:rPr>
      </w:pPr>
    </w:p>
    <w:p w14:paraId="2DC7D07A" w14:textId="1A409AD6" w:rsidR="0018225D" w:rsidRDefault="0018225D" w:rsidP="00397D8E">
      <w:pPr>
        <w:rPr>
          <w:rFonts w:ascii="Times New Roman" w:hAnsi="Times New Roman" w:cs="Times New Roman"/>
        </w:rPr>
      </w:pPr>
    </w:p>
    <w:p w14:paraId="3B80D3C4" w14:textId="1A8FECF3" w:rsidR="006A71DA" w:rsidRDefault="006A71DA" w:rsidP="00397D8E">
      <w:pPr>
        <w:rPr>
          <w:rFonts w:ascii="Times New Roman" w:hAnsi="Times New Roman" w:cs="Times New Roman"/>
        </w:rPr>
      </w:pPr>
    </w:p>
    <w:p w14:paraId="1E81F315" w14:textId="41AA28FB" w:rsidR="006A71DA" w:rsidRDefault="006A71DA" w:rsidP="00397D8E">
      <w:pPr>
        <w:rPr>
          <w:rFonts w:ascii="Times New Roman" w:hAnsi="Times New Roman" w:cs="Times New Roman"/>
        </w:rPr>
      </w:pPr>
    </w:p>
    <w:p w14:paraId="37F2F6EE" w14:textId="6FD01437" w:rsidR="006A71DA" w:rsidRDefault="006A71DA" w:rsidP="00397D8E">
      <w:pPr>
        <w:rPr>
          <w:rFonts w:ascii="Times New Roman" w:hAnsi="Times New Roman" w:cs="Times New Roman"/>
        </w:rPr>
      </w:pPr>
    </w:p>
    <w:p w14:paraId="1CA46E1B" w14:textId="0E6F2453" w:rsidR="00F84C2C" w:rsidRDefault="00F84C2C" w:rsidP="00397D8E">
      <w:pPr>
        <w:rPr>
          <w:rFonts w:ascii="Times New Roman" w:hAnsi="Times New Roman" w:cs="Times New Roman"/>
        </w:rPr>
      </w:pPr>
    </w:p>
    <w:p w14:paraId="58D145CA" w14:textId="2E77E0FA" w:rsidR="00F84C2C" w:rsidRDefault="00F84C2C" w:rsidP="00397D8E">
      <w:pPr>
        <w:rPr>
          <w:rFonts w:ascii="Times New Roman" w:hAnsi="Times New Roman" w:cs="Times New Roman"/>
        </w:rPr>
      </w:pPr>
    </w:p>
    <w:p w14:paraId="47FEB215" w14:textId="2E347404" w:rsidR="00F84C2C" w:rsidRDefault="00F84C2C" w:rsidP="00397D8E">
      <w:pPr>
        <w:rPr>
          <w:rFonts w:ascii="Times New Roman" w:hAnsi="Times New Roman" w:cs="Times New Roman"/>
        </w:rPr>
      </w:pPr>
    </w:p>
    <w:p w14:paraId="2D5383AA" w14:textId="66DD0468" w:rsidR="00F84C2C" w:rsidRDefault="00F84C2C" w:rsidP="00397D8E">
      <w:pPr>
        <w:rPr>
          <w:rFonts w:ascii="Times New Roman" w:hAnsi="Times New Roman" w:cs="Times New Roman"/>
        </w:rPr>
      </w:pPr>
    </w:p>
    <w:p w14:paraId="47FEFCA5" w14:textId="0DC15928" w:rsidR="00F84C2C" w:rsidRDefault="00F84C2C" w:rsidP="00397D8E">
      <w:pPr>
        <w:rPr>
          <w:rFonts w:ascii="Times New Roman" w:hAnsi="Times New Roman" w:cs="Times New Roman"/>
        </w:rPr>
      </w:pPr>
    </w:p>
    <w:p w14:paraId="4D8610AC" w14:textId="7B3BB929" w:rsidR="00F84C2C" w:rsidRDefault="00F84C2C" w:rsidP="00397D8E">
      <w:pPr>
        <w:rPr>
          <w:rFonts w:ascii="Times New Roman" w:hAnsi="Times New Roman" w:cs="Times New Roman"/>
        </w:rPr>
      </w:pPr>
    </w:p>
    <w:p w14:paraId="3D3B4EDC" w14:textId="77777777" w:rsidR="00F84C2C" w:rsidRDefault="00F84C2C" w:rsidP="00397D8E">
      <w:pPr>
        <w:rPr>
          <w:rFonts w:ascii="Times New Roman" w:hAnsi="Times New Roman" w:cs="Times New Roman"/>
        </w:rPr>
      </w:pPr>
    </w:p>
    <w:p w14:paraId="78292406" w14:textId="77777777" w:rsidR="00C65B03" w:rsidRDefault="00C65B03" w:rsidP="006A71DA">
      <w:pPr>
        <w:pStyle w:val="Caption"/>
        <w:rPr>
          <w:rFonts w:ascii="Times New Roman" w:hAnsi="Times New Roman" w:cs="Times New Roman"/>
          <w:sz w:val="24"/>
          <w:szCs w:val="24"/>
        </w:rPr>
      </w:pPr>
      <w:bookmarkStart w:id="373" w:name="_Ref61426612"/>
    </w:p>
    <w:p w14:paraId="52D1B459" w14:textId="6CC261A7" w:rsidR="00C65B03" w:rsidRPr="00C65B03" w:rsidRDefault="00C65B03" w:rsidP="00C65B03">
      <w:pPr>
        <w:pStyle w:val="Heading2"/>
        <w:rPr>
          <w:rFonts w:ascii="Times New Roman" w:hAnsi="Times New Roman" w:cs="Times New Roman"/>
          <w:color w:val="2E74B5" w:themeColor="accent1" w:themeShade="BF"/>
          <w:sz w:val="40"/>
          <w:szCs w:val="40"/>
        </w:rPr>
      </w:pPr>
      <w:bookmarkStart w:id="374" w:name="_Toc64228887"/>
      <w:r w:rsidRPr="00C65B03">
        <w:rPr>
          <w:rFonts w:ascii="Times New Roman" w:hAnsi="Times New Roman" w:cs="Times New Roman"/>
          <w:color w:val="2E74B5" w:themeColor="accent1" w:themeShade="BF"/>
          <w:sz w:val="40"/>
          <w:szCs w:val="40"/>
        </w:rPr>
        <w:lastRenderedPageBreak/>
        <w:t>Appendix G:</w:t>
      </w:r>
      <w:bookmarkEnd w:id="373"/>
      <w:r w:rsidR="006A71DA" w:rsidRPr="00C65B03">
        <w:rPr>
          <w:rFonts w:ascii="Times New Roman" w:hAnsi="Times New Roman" w:cs="Times New Roman"/>
          <w:color w:val="2E74B5" w:themeColor="accent1" w:themeShade="BF"/>
          <w:sz w:val="40"/>
          <w:szCs w:val="40"/>
        </w:rPr>
        <w:t xml:space="preserve"> </w:t>
      </w:r>
      <w:r w:rsidRPr="00C65B03">
        <w:rPr>
          <w:rFonts w:ascii="Times New Roman" w:hAnsi="Times New Roman" w:cs="Times New Roman"/>
          <w:color w:val="2E74B5" w:themeColor="accent1" w:themeShade="BF"/>
          <w:sz w:val="40"/>
          <w:szCs w:val="40"/>
        </w:rPr>
        <w:t>ADEC Water Quality Standards</w:t>
      </w:r>
      <w:bookmarkEnd w:id="374"/>
    </w:p>
    <w:p w14:paraId="4E8FD8AF" w14:textId="0249586B" w:rsidR="006A71DA" w:rsidRPr="00BE57F3" w:rsidRDefault="006A71DA" w:rsidP="006A71DA">
      <w:pPr>
        <w:pStyle w:val="Caption"/>
        <w:rPr>
          <w:rFonts w:ascii="Times New Roman" w:hAnsi="Times New Roman" w:cs="Times New Roman"/>
          <w:sz w:val="36"/>
          <w:szCs w:val="36"/>
        </w:rPr>
      </w:pPr>
      <w:r w:rsidRPr="00BE57F3">
        <w:rPr>
          <w:rFonts w:ascii="Times New Roman" w:hAnsi="Times New Roman" w:cs="Times New Roman"/>
          <w:sz w:val="24"/>
          <w:szCs w:val="24"/>
        </w:rPr>
        <w:t>Alaska Department of Environment Conservation water quality standards for fecal coliform and enterococci in marine waters.</w:t>
      </w:r>
    </w:p>
    <w:tbl>
      <w:tblPr>
        <w:tblW w:w="9260" w:type="dxa"/>
        <w:tblLook w:val="04A0" w:firstRow="1" w:lastRow="0" w:firstColumn="1" w:lastColumn="0" w:noHBand="0" w:noVBand="1"/>
      </w:tblPr>
      <w:tblGrid>
        <w:gridCol w:w="1720"/>
        <w:gridCol w:w="3440"/>
        <w:gridCol w:w="4100"/>
      </w:tblGrid>
      <w:tr w:rsidR="006A71DA" w:rsidRPr="00075114" w14:paraId="52158A50"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000000" w:fill="D9E1F2"/>
            <w:noWrap/>
            <w:vAlign w:val="center"/>
            <w:hideMark/>
          </w:tcPr>
          <w:p w14:paraId="7F78A316"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Water Quality Standards for Bacteria: Marine Water Uses</w:t>
            </w:r>
          </w:p>
        </w:tc>
      </w:tr>
      <w:tr w:rsidR="006A71DA" w:rsidRPr="00075114" w14:paraId="7736150D" w14:textId="77777777" w:rsidTr="00A05FAA">
        <w:trPr>
          <w:trHeight w:val="330"/>
        </w:trPr>
        <w:tc>
          <w:tcPr>
            <w:tcW w:w="1720" w:type="dxa"/>
            <w:tcBorders>
              <w:top w:val="nil"/>
              <w:left w:val="single" w:sz="12" w:space="0" w:color="auto"/>
              <w:bottom w:val="single" w:sz="12" w:space="0" w:color="auto"/>
              <w:right w:val="single" w:sz="12" w:space="0" w:color="auto"/>
            </w:tcBorders>
            <w:shd w:val="clear" w:color="000000" w:fill="D9E1F2"/>
            <w:noWrap/>
            <w:vAlign w:val="center"/>
            <w:hideMark/>
          </w:tcPr>
          <w:p w14:paraId="1F67FAB4"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3440" w:type="dxa"/>
            <w:tcBorders>
              <w:top w:val="nil"/>
              <w:left w:val="nil"/>
              <w:bottom w:val="single" w:sz="12" w:space="0" w:color="auto"/>
              <w:right w:val="nil"/>
            </w:tcBorders>
            <w:shd w:val="clear" w:color="000000" w:fill="D9E1F2"/>
            <w:noWrap/>
            <w:vAlign w:val="center"/>
            <w:hideMark/>
          </w:tcPr>
          <w:p w14:paraId="7309847C"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Fecal coliform</w:t>
            </w:r>
          </w:p>
        </w:tc>
        <w:tc>
          <w:tcPr>
            <w:tcW w:w="4100" w:type="dxa"/>
            <w:tcBorders>
              <w:top w:val="nil"/>
              <w:left w:val="single" w:sz="8" w:space="0" w:color="auto"/>
              <w:bottom w:val="single" w:sz="12" w:space="0" w:color="auto"/>
              <w:right w:val="single" w:sz="12" w:space="0" w:color="auto"/>
            </w:tcBorders>
            <w:shd w:val="clear" w:color="000000" w:fill="D9E1F2"/>
            <w:noWrap/>
            <w:vAlign w:val="center"/>
            <w:hideMark/>
          </w:tcPr>
          <w:p w14:paraId="4F2C729F"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Enterococci</w:t>
            </w:r>
          </w:p>
        </w:tc>
      </w:tr>
      <w:tr w:rsidR="006A71DA" w:rsidRPr="00075114" w14:paraId="05E2CEC1" w14:textId="77777777" w:rsidTr="00A05FAA">
        <w:trPr>
          <w:trHeight w:val="1815"/>
        </w:trPr>
        <w:tc>
          <w:tcPr>
            <w:tcW w:w="1720" w:type="dxa"/>
            <w:tcBorders>
              <w:top w:val="nil"/>
              <w:left w:val="single" w:sz="12" w:space="0" w:color="auto"/>
              <w:bottom w:val="single" w:sz="8" w:space="0" w:color="auto"/>
              <w:right w:val="single" w:sz="12" w:space="0" w:color="auto"/>
            </w:tcBorders>
            <w:shd w:val="clear" w:color="auto" w:fill="auto"/>
            <w:vAlign w:val="center"/>
            <w:hideMark/>
          </w:tcPr>
          <w:p w14:paraId="70D28503"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contact recreation, </w:t>
            </w:r>
            <w:r w:rsidRPr="00075114">
              <w:rPr>
                <w:rFonts w:ascii="Times New Roman" w:eastAsia="Times New Roman" w:hAnsi="Times New Roman" w:cs="Times New Roman"/>
                <w:color w:val="000000"/>
                <w:sz w:val="18"/>
                <w:szCs w:val="18"/>
              </w:rPr>
              <w:t>18 AAC 70 (14)(B)(</w:t>
            </w:r>
            <w:proofErr w:type="spellStart"/>
            <w:r w:rsidRPr="00075114">
              <w:rPr>
                <w:rFonts w:ascii="Times New Roman" w:eastAsia="Times New Roman" w:hAnsi="Times New Roman" w:cs="Times New Roman"/>
                <w:color w:val="000000"/>
                <w:sz w:val="18"/>
                <w:szCs w:val="18"/>
              </w:rPr>
              <w:t>i</w:t>
            </w:r>
            <w:proofErr w:type="spellEnd"/>
            <w:r w:rsidRPr="00075114">
              <w:rPr>
                <w:rFonts w:ascii="Times New Roman" w:eastAsia="Times New Roman" w:hAnsi="Times New Roman" w:cs="Times New Roman"/>
                <w:color w:val="000000"/>
                <w:sz w:val="18"/>
                <w:szCs w:val="18"/>
              </w:rPr>
              <w:t>)</w:t>
            </w:r>
          </w:p>
        </w:tc>
        <w:tc>
          <w:tcPr>
            <w:tcW w:w="3440" w:type="dxa"/>
            <w:tcBorders>
              <w:top w:val="nil"/>
              <w:left w:val="nil"/>
              <w:bottom w:val="single" w:sz="8" w:space="0" w:color="auto"/>
              <w:right w:val="nil"/>
            </w:tcBorders>
            <w:shd w:val="clear" w:color="auto" w:fill="auto"/>
            <w:vAlign w:val="center"/>
            <w:hideMark/>
          </w:tcPr>
          <w:p w14:paraId="5745B68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4100" w:type="dxa"/>
            <w:tcBorders>
              <w:top w:val="nil"/>
              <w:left w:val="single" w:sz="8" w:space="0" w:color="auto"/>
              <w:bottom w:val="single" w:sz="8" w:space="0" w:color="auto"/>
              <w:right w:val="single" w:sz="12" w:space="0" w:color="auto"/>
            </w:tcBorders>
            <w:shd w:val="clear" w:color="auto" w:fill="auto"/>
            <w:vAlign w:val="center"/>
            <w:hideMark/>
          </w:tcPr>
          <w:p w14:paraId="28775A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35 enterococci CFU/100 ml, </w:t>
            </w:r>
            <w:commentRangeStart w:id="375"/>
            <w:r w:rsidRPr="00075114">
              <w:rPr>
                <w:rFonts w:ascii="Times New Roman" w:eastAsia="Times New Roman" w:hAnsi="Times New Roman" w:cs="Times New Roman"/>
                <w:color w:val="000000"/>
              </w:rPr>
              <w:t xml:space="preserve">and* not more than 10% of the samples may exceed a statistical threshold value (STV) of </w:t>
            </w:r>
            <w:r w:rsidRPr="00075114">
              <w:rPr>
                <w:rFonts w:ascii="Times New Roman" w:eastAsia="Times New Roman" w:hAnsi="Times New Roman" w:cs="Times New Roman"/>
                <w:b/>
                <w:bCs/>
                <w:color w:val="000000"/>
              </w:rPr>
              <w:t>130 enterococci CFU/100 ml.</w:t>
            </w:r>
            <w:commentRangeEnd w:id="375"/>
            <w:r>
              <w:rPr>
                <w:rStyle w:val="CommentReference"/>
              </w:rPr>
              <w:commentReference w:id="375"/>
            </w:r>
          </w:p>
        </w:tc>
      </w:tr>
      <w:tr w:rsidR="006A71DA" w:rsidRPr="00075114" w14:paraId="71934A0E" w14:textId="77777777" w:rsidTr="00A05FAA">
        <w:trPr>
          <w:trHeight w:val="1665"/>
        </w:trPr>
        <w:tc>
          <w:tcPr>
            <w:tcW w:w="1720" w:type="dxa"/>
            <w:tcBorders>
              <w:top w:val="nil"/>
              <w:left w:val="single" w:sz="12" w:space="0" w:color="auto"/>
              <w:bottom w:val="nil"/>
              <w:right w:val="single" w:sz="12" w:space="0" w:color="auto"/>
            </w:tcBorders>
            <w:shd w:val="clear" w:color="auto" w:fill="auto"/>
            <w:vAlign w:val="center"/>
            <w:hideMark/>
          </w:tcPr>
          <w:p w14:paraId="69226DA5"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secondary recreation,          </w:t>
            </w:r>
            <w:r w:rsidRPr="00075114">
              <w:rPr>
                <w:rFonts w:ascii="Times New Roman" w:eastAsia="Times New Roman" w:hAnsi="Times New Roman" w:cs="Times New Roman"/>
                <w:color w:val="000000"/>
                <w:sz w:val="18"/>
                <w:szCs w:val="18"/>
              </w:rPr>
              <w:t>18 AAC 70 (14)(B)(ii)</w:t>
            </w:r>
          </w:p>
        </w:tc>
        <w:tc>
          <w:tcPr>
            <w:tcW w:w="3440" w:type="dxa"/>
            <w:tcBorders>
              <w:top w:val="nil"/>
              <w:left w:val="nil"/>
              <w:bottom w:val="nil"/>
              <w:right w:val="nil"/>
            </w:tcBorders>
            <w:shd w:val="clear" w:color="auto" w:fill="auto"/>
            <w:vAlign w:val="center"/>
            <w:hideMark/>
          </w:tcPr>
          <w:p w14:paraId="68D541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200 fecal coliform/100ml, and* not more than 10% of the samples may exceed </w:t>
            </w:r>
            <w:r w:rsidRPr="00075114">
              <w:rPr>
                <w:rFonts w:ascii="Times New Roman" w:eastAsia="Times New Roman" w:hAnsi="Times New Roman" w:cs="Times New Roman"/>
                <w:b/>
                <w:bCs/>
                <w:color w:val="000000"/>
              </w:rPr>
              <w:t>400 fecal coliform/100ml.</w:t>
            </w:r>
          </w:p>
        </w:tc>
        <w:tc>
          <w:tcPr>
            <w:tcW w:w="4100" w:type="dxa"/>
            <w:tcBorders>
              <w:top w:val="nil"/>
              <w:left w:val="single" w:sz="8" w:space="0" w:color="auto"/>
              <w:bottom w:val="nil"/>
              <w:right w:val="single" w:sz="12" w:space="0" w:color="auto"/>
            </w:tcBorders>
            <w:shd w:val="clear" w:color="auto" w:fill="auto"/>
            <w:vAlign w:val="center"/>
            <w:hideMark/>
          </w:tcPr>
          <w:p w14:paraId="5834830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70563BD5" w14:textId="77777777" w:rsidTr="00A05FAA">
        <w:trPr>
          <w:trHeight w:val="1200"/>
        </w:trPr>
        <w:tc>
          <w:tcPr>
            <w:tcW w:w="1720" w:type="dxa"/>
            <w:vMerge w:val="restart"/>
            <w:tcBorders>
              <w:top w:val="single" w:sz="8" w:space="0" w:color="auto"/>
              <w:left w:val="single" w:sz="12" w:space="0" w:color="auto"/>
              <w:bottom w:val="single" w:sz="12" w:space="0" w:color="000000"/>
              <w:right w:val="single" w:sz="12" w:space="0" w:color="auto"/>
            </w:tcBorders>
            <w:shd w:val="clear" w:color="auto" w:fill="auto"/>
            <w:vAlign w:val="center"/>
            <w:hideMark/>
          </w:tcPr>
          <w:p w14:paraId="3A8CE2DD"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Harvesting for consumption of raw mollusks or other raw aquatic life,                   </w:t>
            </w:r>
            <w:r w:rsidRPr="00075114">
              <w:rPr>
                <w:rFonts w:ascii="Times New Roman" w:eastAsia="Times New Roman" w:hAnsi="Times New Roman" w:cs="Times New Roman"/>
                <w:color w:val="000000"/>
                <w:sz w:val="18"/>
                <w:szCs w:val="18"/>
              </w:rPr>
              <w:t>18 AAC 70 (14)(D)</w:t>
            </w:r>
          </w:p>
        </w:tc>
        <w:tc>
          <w:tcPr>
            <w:tcW w:w="3440" w:type="dxa"/>
            <w:tcBorders>
              <w:top w:val="single" w:sz="8" w:space="0" w:color="auto"/>
              <w:left w:val="single" w:sz="8" w:space="0" w:color="auto"/>
              <w:bottom w:val="nil"/>
              <w:right w:val="nil"/>
            </w:tcBorders>
            <w:shd w:val="clear" w:color="auto" w:fill="auto"/>
            <w:vAlign w:val="center"/>
            <w:hideMark/>
          </w:tcPr>
          <w:p w14:paraId="49E801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The geometric mean of samples may not exceed 14 fecal coliform/100 ml; and* not more than 10% of the samples may exceed;</w:t>
            </w:r>
          </w:p>
        </w:tc>
        <w:tc>
          <w:tcPr>
            <w:tcW w:w="4100" w:type="dxa"/>
            <w:tcBorders>
              <w:top w:val="single" w:sz="8" w:space="0" w:color="auto"/>
              <w:left w:val="single" w:sz="4" w:space="0" w:color="auto"/>
              <w:bottom w:val="nil"/>
              <w:right w:val="single" w:sz="12" w:space="0" w:color="auto"/>
            </w:tcBorders>
            <w:shd w:val="clear" w:color="auto" w:fill="auto"/>
            <w:vAlign w:val="center"/>
            <w:hideMark/>
          </w:tcPr>
          <w:p w14:paraId="6499837D"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69B7FF7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7424A06"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051E9489"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- 43 MPN per 100 ml for a five-tube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013502C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158C1835"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52D0E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338F34D3"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- 49 MPN per 100 ml for a three-tube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17EA60B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F42C06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A895BAE"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428F056B"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- 28 MPN per 100 ml for a twelve-tube single dilution test;</w:t>
            </w:r>
          </w:p>
        </w:tc>
        <w:tc>
          <w:tcPr>
            <w:tcW w:w="4100" w:type="dxa"/>
            <w:tcBorders>
              <w:top w:val="nil"/>
              <w:left w:val="single" w:sz="4" w:space="0" w:color="auto"/>
              <w:bottom w:val="nil"/>
              <w:right w:val="single" w:sz="12" w:space="0" w:color="auto"/>
            </w:tcBorders>
            <w:shd w:val="clear" w:color="auto" w:fill="auto"/>
            <w:vAlign w:val="center"/>
            <w:hideMark/>
          </w:tcPr>
          <w:p w14:paraId="03CFA0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07708E6" w14:textId="77777777" w:rsidTr="00A05FAA">
        <w:trPr>
          <w:trHeight w:val="915"/>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4EDC7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single" w:sz="12" w:space="0" w:color="auto"/>
              <w:right w:val="nil"/>
            </w:tcBorders>
            <w:shd w:val="clear" w:color="auto" w:fill="auto"/>
            <w:vAlign w:val="center"/>
            <w:hideMark/>
          </w:tcPr>
          <w:p w14:paraId="7B22796F" w14:textId="77777777" w:rsidR="006A71DA" w:rsidRPr="00075114" w:rsidRDefault="006A71DA" w:rsidP="00A05FAA">
            <w:pPr>
              <w:spacing w:line="240" w:lineRule="auto"/>
              <w:contextualSpacing w:val="0"/>
              <w:jc w:val="center"/>
              <w:rPr>
                <w:rFonts w:ascii="Times New Roman" w:eastAsia="Times New Roman" w:hAnsi="Times New Roman" w:cs="Times New Roman"/>
                <w:b/>
                <w:bCs/>
                <w:i/>
                <w:iCs/>
                <w:color w:val="000000"/>
              </w:rPr>
            </w:pPr>
            <w:r w:rsidRPr="00075114">
              <w:rPr>
                <w:rFonts w:ascii="Times New Roman" w:eastAsia="Times New Roman" w:hAnsi="Times New Roman" w:cs="Times New Roman"/>
                <w:b/>
                <w:bCs/>
                <w:i/>
                <w:iCs/>
                <w:color w:val="000000"/>
              </w:rPr>
              <w:t>- 31 CFU per 100 ml for a membrane filtration test (see note 14)***</w:t>
            </w:r>
          </w:p>
        </w:tc>
        <w:tc>
          <w:tcPr>
            <w:tcW w:w="4100" w:type="dxa"/>
            <w:tcBorders>
              <w:top w:val="nil"/>
              <w:left w:val="single" w:sz="4" w:space="0" w:color="auto"/>
              <w:bottom w:val="single" w:sz="12" w:space="0" w:color="auto"/>
              <w:right w:val="single" w:sz="12" w:space="0" w:color="auto"/>
            </w:tcBorders>
            <w:shd w:val="clear" w:color="auto" w:fill="auto"/>
            <w:vAlign w:val="center"/>
            <w:hideMark/>
          </w:tcPr>
          <w:p w14:paraId="74998458" w14:textId="77777777" w:rsidR="006A71DA" w:rsidRPr="00075114" w:rsidRDefault="006A71DA" w:rsidP="00A05FAA">
            <w:pPr>
              <w:spacing w:line="240" w:lineRule="auto"/>
              <w:contextualSpacing w:val="0"/>
              <w:jc w:val="center"/>
              <w:rPr>
                <w:rFonts w:ascii="Times New Roman" w:eastAsia="Times New Roman" w:hAnsi="Times New Roman" w:cs="Times New Roman"/>
                <w:i/>
                <w:iCs/>
                <w:color w:val="000000"/>
              </w:rPr>
            </w:pPr>
            <w:r w:rsidRPr="00075114">
              <w:rPr>
                <w:rFonts w:ascii="Times New Roman" w:eastAsia="Times New Roman" w:hAnsi="Times New Roman" w:cs="Times New Roman"/>
                <w:i/>
                <w:iCs/>
                <w:color w:val="000000"/>
              </w:rPr>
              <w:t> </w:t>
            </w:r>
          </w:p>
        </w:tc>
      </w:tr>
      <w:tr w:rsidR="006A71DA" w:rsidRPr="00075114" w14:paraId="75CCBF1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tcPr>
          <w:p w14:paraId="319D2CCF"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Pr>
                <w:rFonts w:ascii="Calibri" w:eastAsia="Times New Roman" w:hAnsi="Calibri" w:cs="Times New Roman"/>
                <w:color w:val="000000"/>
              </w:rPr>
              <w:t>MPN = Most Probable Number.  Unit equivalent to Colony Forming Unit (CFU).</w:t>
            </w:r>
          </w:p>
        </w:tc>
      </w:tr>
      <w:tr w:rsidR="006A71DA" w:rsidRPr="00075114" w14:paraId="0340A09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4ACBB08B"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*For single-year analysis, "and" is replaced with "or".</w:t>
            </w:r>
          </w:p>
        </w:tc>
      </w:tr>
      <w:tr w:rsidR="006A71DA" w:rsidRPr="00075114" w14:paraId="54E0C51E" w14:textId="77777777" w:rsidTr="00A05FAA">
        <w:trPr>
          <w:trHeight w:val="3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noWrap/>
            <w:vAlign w:val="center"/>
            <w:hideMark/>
          </w:tcPr>
          <w:p w14:paraId="615D5708"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**Standard that was referenced based on analysis methodology used by the laboratory.</w:t>
            </w:r>
          </w:p>
        </w:tc>
      </w:tr>
      <w:tr w:rsidR="006A71DA" w:rsidRPr="00075114" w14:paraId="17D5E247" w14:textId="77777777" w:rsidTr="00A05FAA">
        <w:trPr>
          <w:trHeight w:val="6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vAlign w:val="center"/>
            <w:hideMark/>
          </w:tcPr>
          <w:p w14:paraId="4DF7005E"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***Note 14. When fecal coliform levels are monitored in waters designated as state approved shellfish harvesting and growing waters, these waters are also subject to 18 AAC 34.010(19).</w:t>
            </w:r>
          </w:p>
        </w:tc>
      </w:tr>
      <w:tr w:rsidR="006A71DA" w:rsidRPr="00075114" w14:paraId="29691187" w14:textId="77777777" w:rsidTr="00A05FAA">
        <w:trPr>
          <w:trHeight w:val="315"/>
        </w:trPr>
        <w:tc>
          <w:tcPr>
            <w:tcW w:w="9260" w:type="dxa"/>
            <w:gridSpan w:val="3"/>
            <w:tcBorders>
              <w:top w:val="single" w:sz="4" w:space="0" w:color="auto"/>
              <w:left w:val="single" w:sz="12" w:space="0" w:color="auto"/>
              <w:bottom w:val="single" w:sz="12" w:space="0" w:color="auto"/>
              <w:right w:val="single" w:sz="12" w:space="0" w:color="000000"/>
            </w:tcBorders>
            <w:shd w:val="clear" w:color="auto" w:fill="auto"/>
            <w:vAlign w:val="center"/>
            <w:hideMark/>
          </w:tcPr>
          <w:p w14:paraId="03568641"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b/>
                <w:bCs/>
                <w:color w:val="000000"/>
              </w:rPr>
              <w:t>Bold</w:t>
            </w:r>
            <w:r w:rsidRPr="00075114">
              <w:rPr>
                <w:rFonts w:ascii="Calibri" w:eastAsia="Times New Roman" w:hAnsi="Calibri" w:cs="Times New Roman"/>
                <w:color w:val="000000"/>
              </w:rPr>
              <w:t xml:space="preserve"> text indicates values used to determine exceedances for public notices.</w:t>
            </w:r>
          </w:p>
        </w:tc>
      </w:tr>
      <w:tr w:rsidR="006A71DA" w:rsidRPr="00075114" w14:paraId="22B212B9"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3ED23E70"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Alaska Water Quality Standards for Marine Water (18 AAC 70 (14))</w:t>
            </w:r>
          </w:p>
        </w:tc>
      </w:tr>
    </w:tbl>
    <w:p w14:paraId="3A39F09E" w14:textId="77777777" w:rsidR="006A71DA" w:rsidRDefault="006A71DA" w:rsidP="00397D8E">
      <w:pPr>
        <w:rPr>
          <w:rFonts w:ascii="Times New Roman" w:hAnsi="Times New Roman" w:cs="Times New Roman"/>
        </w:rPr>
      </w:pPr>
    </w:p>
    <w:sectPr w:rsidR="006A71DA" w:rsidSect="007057FE">
      <w:pgSz w:w="12240" w:h="15840"/>
      <w:pgMar w:top="1440" w:right="1440" w:bottom="1440" w:left="1440" w:header="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Apsens, Sarah" w:date="2021-01-26T15:08:00Z" w:initials="ASJ(">
    <w:p w14:paraId="537A69DF" w14:textId="65E39857" w:rsidR="00DC5BD7" w:rsidRDefault="00DC5BD7">
      <w:pPr>
        <w:pStyle w:val="CommentText"/>
      </w:pPr>
      <w:r>
        <w:rPr>
          <w:rStyle w:val="CommentReference"/>
        </w:rPr>
        <w:annotationRef/>
      </w:r>
      <w:r>
        <w:t xml:space="preserve">The 2019 was covered in the report last year, so this report should primarily focus on the 2020 season. Results from the 2019 season can be included for comparisons/trends. </w:t>
      </w:r>
    </w:p>
  </w:comment>
  <w:comment w:id="2" w:author="Benjamin Meyer" w:date="2021-02-12T09:16:00Z" w:initials="BM">
    <w:p w14:paraId="6A7D8553" w14:textId="2853A930" w:rsidR="00DC5BD7" w:rsidRDefault="00DC5BD7">
      <w:pPr>
        <w:pStyle w:val="CommentText"/>
      </w:pPr>
      <w:r>
        <w:rPr>
          <w:rStyle w:val="CommentReference"/>
        </w:rPr>
        <w:annotationRef/>
      </w:r>
      <w:r>
        <w:t>Modified title and all following text to focus more explicitly primarily on 2020</w:t>
      </w:r>
    </w:p>
  </w:comment>
  <w:comment w:id="5" w:author="Apsens, Sarah" w:date="2021-01-22T16:45:00Z" w:initials="ASJ(">
    <w:p w14:paraId="6B149E38" w14:textId="77777777" w:rsidR="00DC5BD7" w:rsidRDefault="00DC5BD7">
      <w:pPr>
        <w:pStyle w:val="CommentText"/>
      </w:pPr>
      <w:r>
        <w:rPr>
          <w:rStyle w:val="CommentReference"/>
        </w:rPr>
        <w:annotationRef/>
      </w:r>
      <w:r>
        <w:t xml:space="preserve">Add following acknowledgement here or somewhere in the next few pages: </w:t>
      </w:r>
    </w:p>
    <w:p w14:paraId="1106C11C" w14:textId="78E34DE1" w:rsidR="00DC5BD7" w:rsidRDefault="00DC5BD7" w:rsidP="001C1E72">
      <w:pPr>
        <w:pStyle w:val="CommentText"/>
      </w:pPr>
      <w:r>
        <w:t>“</w:t>
      </w:r>
      <w:r w:rsidRPr="00511403">
        <w:t>This project has been funded wholly or in part by the United States EPA under assistance agreement number (</w:t>
      </w:r>
      <w:r>
        <w:rPr>
          <w:rFonts w:ascii="Garamond" w:hAnsi="Garamond"/>
          <w:sz w:val="24"/>
          <w:szCs w:val="24"/>
          <w:highlight w:val="green"/>
        </w:rPr>
        <w:t>BEACH-CU-00J71801</w:t>
      </w:r>
      <w:r w:rsidRPr="00511403">
        <w:t>)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r>
        <w:t>”</w:t>
      </w:r>
    </w:p>
    <w:p w14:paraId="2F32D4CA" w14:textId="56508BEB" w:rsidR="00DC5BD7" w:rsidRDefault="00DC5BD7">
      <w:pPr>
        <w:pStyle w:val="CommentText"/>
      </w:pPr>
    </w:p>
  </w:comment>
  <w:comment w:id="6" w:author="Benjamin Meyer" w:date="2021-02-11T06:49:00Z" w:initials="BM">
    <w:p w14:paraId="3A74F209" w14:textId="289ADF23" w:rsidR="00DC5BD7" w:rsidRDefault="00DC5BD7">
      <w:pPr>
        <w:pStyle w:val="CommentText"/>
      </w:pPr>
      <w:r>
        <w:rPr>
          <w:rStyle w:val="CommentReference"/>
        </w:rPr>
        <w:annotationRef/>
      </w:r>
      <w:r>
        <w:t>Added, page ii</w:t>
      </w:r>
    </w:p>
  </w:comment>
  <w:comment w:id="12" w:author="Eldred, Laura" w:date="2021-01-28T08:36:00Z" w:initials="EL">
    <w:p w14:paraId="1DD1E221" w14:textId="1E3CB68E" w:rsidR="00DC5BD7" w:rsidRDefault="00DC5BD7">
      <w:pPr>
        <w:pStyle w:val="CommentText"/>
      </w:pPr>
      <w:r>
        <w:rPr>
          <w:rStyle w:val="CommentReference"/>
        </w:rPr>
        <w:annotationRef/>
      </w:r>
      <w:proofErr w:type="gramStart"/>
      <w:r>
        <w:t>this</w:t>
      </w:r>
      <w:proofErr w:type="gramEnd"/>
      <w:r>
        <w:t xml:space="preserve"> is good background information but not really and Executive Summary which typically summarizes the results similar to an Abstract. KWF could add a couple of sentences or a table here that summarized the 2020 results.</w:t>
      </w:r>
    </w:p>
  </w:comment>
  <w:comment w:id="13" w:author="Benjamin Meyer" w:date="2021-02-14T21:40:00Z" w:initials="BM">
    <w:p w14:paraId="14BB8A4F" w14:textId="14AC8A3B" w:rsidR="00DC5BD7" w:rsidRDefault="00DC5BD7">
      <w:pPr>
        <w:pStyle w:val="CommentText"/>
      </w:pPr>
      <w:r>
        <w:rPr>
          <w:rStyle w:val="CommentReference"/>
        </w:rPr>
        <w:annotationRef/>
      </w:r>
      <w:r>
        <w:t>Modified introduction.</w:t>
      </w:r>
    </w:p>
  </w:comment>
  <w:comment w:id="14" w:author="Benjamin Meyer" w:date="2020-12-08T07:08:00Z" w:initials="BM">
    <w:p w14:paraId="2BE535EC" w14:textId="49D4C517" w:rsidR="00DC5BD7" w:rsidRDefault="00DC5BD7">
      <w:pPr>
        <w:pStyle w:val="CommentText"/>
      </w:pPr>
      <w:r>
        <w:rPr>
          <w:rStyle w:val="CommentReference"/>
        </w:rPr>
        <w:annotationRef/>
      </w:r>
      <w:r>
        <w:t>Since what year?</w:t>
      </w:r>
    </w:p>
  </w:comment>
  <w:comment w:id="15" w:author="Apsens, Sarah" w:date="2021-01-25T09:10:00Z" w:initials="ASJ(">
    <w:p w14:paraId="43CAE71B" w14:textId="11A2BF72" w:rsidR="00DC5BD7" w:rsidRDefault="00DC5BD7">
      <w:pPr>
        <w:pStyle w:val="CommentText"/>
      </w:pPr>
      <w:r>
        <w:rPr>
          <w:rStyle w:val="CommentReference"/>
        </w:rPr>
        <w:annotationRef/>
      </w:r>
      <w:r>
        <w:t xml:space="preserve">Based on the info I have, Kenai Beach monitoring started in 2010 (the AK BEACH program started in 2002). There was a break in monitoring in 2015-2017 to allow for BMPs to be implemented. </w:t>
      </w:r>
    </w:p>
  </w:comment>
  <w:comment w:id="21" w:author="Maggie Harings" w:date="2020-09-09T11:43:00Z" w:initials="MH">
    <w:p w14:paraId="390E519E" w14:textId="40E2F35E" w:rsidR="00DC5BD7" w:rsidRDefault="00DC5BD7">
      <w:pPr>
        <w:pStyle w:val="CommentText"/>
      </w:pPr>
      <w:r>
        <w:rPr>
          <w:rStyle w:val="CommentReference"/>
        </w:rPr>
        <w:annotationRef/>
      </w:r>
      <w:r>
        <w:t>Confirm…2014?</w:t>
      </w:r>
    </w:p>
  </w:comment>
  <w:comment w:id="22" w:author="Apsens, Sarah" w:date="2021-01-25T09:19:00Z" w:initials="ASJ(">
    <w:p w14:paraId="223ABF46" w14:textId="575B1AFA" w:rsidR="00DC5BD7" w:rsidRDefault="00DC5BD7">
      <w:pPr>
        <w:pStyle w:val="CommentText"/>
      </w:pPr>
      <w:r>
        <w:rPr>
          <w:rStyle w:val="CommentReference"/>
        </w:rPr>
        <w:annotationRef/>
      </w:r>
      <w:r>
        <w:t xml:space="preserve">I believe BMPs were developed in 2014, but were not implemented until the 2015 recreation season. </w:t>
      </w:r>
    </w:p>
  </w:comment>
  <w:comment w:id="24" w:author="Apsens, Sarah" w:date="2021-01-25T09:20:00Z" w:initials="ASJ(">
    <w:p w14:paraId="482F5146" w14:textId="1D9CB0CB" w:rsidR="00DC5BD7" w:rsidRDefault="00DC5BD7">
      <w:pPr>
        <w:pStyle w:val="CommentText"/>
      </w:pPr>
      <w:r>
        <w:rPr>
          <w:rStyle w:val="CommentReference"/>
        </w:rPr>
        <w:annotationRef/>
      </w:r>
      <w:r>
        <w:t>Will need to go through the document and clean up any titles that should be acronyms</w:t>
      </w:r>
    </w:p>
  </w:comment>
  <w:comment w:id="23" w:author="Benjamin Meyer" w:date="2021-02-11T06:51:00Z" w:initials="BM">
    <w:p w14:paraId="31EC72CF" w14:textId="1365465C" w:rsidR="00DC5BD7" w:rsidRDefault="00DC5BD7">
      <w:pPr>
        <w:pStyle w:val="CommentText"/>
      </w:pPr>
      <w:r>
        <w:rPr>
          <w:rStyle w:val="CommentReference"/>
        </w:rPr>
        <w:annotationRef/>
      </w:r>
      <w:r>
        <w:t>Thanks for chatting about this subject with me on the phone a week or two ago.</w:t>
      </w:r>
    </w:p>
    <w:p w14:paraId="77CF601D" w14:textId="77777777" w:rsidR="00DC5BD7" w:rsidRDefault="00DC5BD7">
      <w:pPr>
        <w:pStyle w:val="CommentText"/>
      </w:pPr>
    </w:p>
    <w:p w14:paraId="0FF681D9" w14:textId="4D004B6B" w:rsidR="00DC5BD7" w:rsidRDefault="00DC5BD7">
      <w:pPr>
        <w:pStyle w:val="CommentText"/>
      </w:pPr>
      <w:r>
        <w:t xml:space="preserve">Editorial standards on acronym usage are pretty loose (for example, here’s what </w:t>
      </w:r>
      <w:hyperlink r:id="rId1" w:history="1">
        <w:r w:rsidRPr="005D1E49">
          <w:rPr>
            <w:rStyle w:val="Hyperlink"/>
          </w:rPr>
          <w:t>American Psychological Association (APA)</w:t>
        </w:r>
      </w:hyperlink>
      <w:r>
        <w:rPr>
          <w:rStyle w:val="Hyperlink"/>
        </w:rPr>
        <w:t xml:space="preserve"> uses</w:t>
      </w:r>
      <w:r>
        <w:t>). Personally, I almost always tend to side towards using them less.</w:t>
      </w:r>
    </w:p>
    <w:p w14:paraId="37521542" w14:textId="77777777" w:rsidR="00DC5BD7" w:rsidRDefault="00DC5BD7">
      <w:pPr>
        <w:pStyle w:val="CommentText"/>
      </w:pPr>
    </w:p>
    <w:p w14:paraId="789E1438" w14:textId="68343209" w:rsidR="00DC5BD7" w:rsidRDefault="00DC5BD7">
      <w:pPr>
        <w:pStyle w:val="CommentText"/>
      </w:pPr>
      <w:r>
        <w:t xml:space="preserve">As per our phone conversation, in most cases I’ve written out acronyms in full only at their first appearance in each major section (intro, methods, </w:t>
      </w:r>
      <w:proofErr w:type="spellStart"/>
      <w:r>
        <w:t>etc</w:t>
      </w:r>
      <w:proofErr w:type="spellEnd"/>
      <w:r>
        <w:t>).  In figure and table captions I’ve fully written out acronyms so that figures and tables can be better understood without relying on preceding text.</w:t>
      </w:r>
    </w:p>
    <w:p w14:paraId="04F76B62" w14:textId="4E7C6DBA" w:rsidR="00DC5BD7" w:rsidRDefault="00DC5BD7">
      <w:pPr>
        <w:pStyle w:val="CommentText"/>
      </w:pPr>
    </w:p>
    <w:p w14:paraId="168A4A78" w14:textId="043FA855" w:rsidR="00DC5BD7" w:rsidRDefault="00DC5BD7">
      <w:pPr>
        <w:pStyle w:val="CommentText"/>
      </w:pPr>
      <w:r>
        <w:t xml:space="preserve">The one section I am pretty firm on minimizing acronyms is in the abstract/executive summary.  There is good evidence to support this rule; for example: </w:t>
      </w:r>
      <w:hyperlink r:id="rId2" w:history="1">
        <w:r w:rsidRPr="00B45BAE">
          <w:rPr>
            <w:rStyle w:val="Hyperlink"/>
          </w:rPr>
          <w:t>https://elifesciences.org/articles/60080</w:t>
        </w:r>
      </w:hyperlink>
    </w:p>
    <w:p w14:paraId="5146CC64" w14:textId="51C3A785" w:rsidR="00DC5BD7" w:rsidRDefault="00DC5BD7">
      <w:pPr>
        <w:pStyle w:val="CommentText"/>
      </w:pPr>
    </w:p>
    <w:p w14:paraId="4C9E443F" w14:textId="017AD2E4" w:rsidR="00DC5BD7" w:rsidRDefault="00DC5BD7">
      <w:pPr>
        <w:pStyle w:val="CommentText"/>
      </w:pPr>
      <w:r>
        <w:t xml:space="preserve">Thanks for your patience with my hang-ups on this topic! </w:t>
      </w:r>
      <w:r>
        <w:sym w:font="Wingdings" w:char="F04A"/>
      </w:r>
    </w:p>
  </w:comment>
  <w:comment w:id="37" w:author="Apsens, Sarah" w:date="2021-01-28T15:00:00Z" w:initials="ASJ(">
    <w:p w14:paraId="2D382FE4" w14:textId="3B30DEA0" w:rsidR="00DC5BD7" w:rsidRDefault="00DC5BD7">
      <w:pPr>
        <w:pStyle w:val="CommentText"/>
      </w:pPr>
      <w:r>
        <w:rPr>
          <w:rStyle w:val="CommentReference"/>
        </w:rPr>
        <w:annotationRef/>
      </w:r>
      <w:r>
        <w:t>Add citation for 18 AAC 70</w:t>
      </w:r>
    </w:p>
  </w:comment>
  <w:comment w:id="38" w:author="Benjamin Meyer" w:date="2021-02-12T09:49:00Z" w:initials="BM">
    <w:p w14:paraId="7F714262" w14:textId="01D1140E" w:rsidR="00DC5BD7" w:rsidRDefault="00DC5BD7">
      <w:pPr>
        <w:pStyle w:val="CommentText"/>
      </w:pPr>
      <w:r>
        <w:rPr>
          <w:rStyle w:val="CommentReference"/>
        </w:rPr>
        <w:annotationRef/>
      </w:r>
      <w:proofErr w:type="gramStart"/>
      <w:r>
        <w:t>added</w:t>
      </w:r>
      <w:proofErr w:type="gramEnd"/>
    </w:p>
  </w:comment>
  <w:comment w:id="39" w:author="Apsens, Sarah" w:date="2021-01-28T15:02:00Z" w:initials="ASJ(">
    <w:p w14:paraId="4BA02994" w14:textId="416B3748" w:rsidR="00DC5BD7" w:rsidRDefault="00DC5BD7">
      <w:pPr>
        <w:pStyle w:val="CommentText"/>
      </w:pPr>
      <w:r>
        <w:rPr>
          <w:rStyle w:val="CommentReference"/>
        </w:rPr>
        <w:annotationRef/>
      </w:r>
      <w:r>
        <w:t>You can move this around – should state somewhere that this monitoring is part of the EPAs BEACH program. BEACH is a national effort to decrease the incidence of water-</w:t>
      </w:r>
      <w:proofErr w:type="spellStart"/>
      <w:r>
        <w:t>born</w:t>
      </w:r>
      <w:proofErr w:type="spellEnd"/>
      <w:r>
        <w:t xml:space="preserve"> illnesses at public beaches under the federal Beaches Environmental Assessment and Coastal Health Act (BEACH). </w:t>
      </w:r>
    </w:p>
  </w:comment>
  <w:comment w:id="40" w:author="Benjamin Meyer" w:date="2021-02-04T11:14:00Z" w:initials="BM">
    <w:p w14:paraId="7BCD28EA" w14:textId="1F7D7CFD" w:rsidR="00DC5BD7" w:rsidRDefault="00DC5BD7">
      <w:pPr>
        <w:pStyle w:val="CommentText"/>
      </w:pPr>
      <w:r>
        <w:rPr>
          <w:rStyle w:val="CommentReference"/>
        </w:rPr>
        <w:annotationRef/>
      </w:r>
      <w:proofErr w:type="gramStart"/>
      <w:r>
        <w:t>added</w:t>
      </w:r>
      <w:proofErr w:type="gramEnd"/>
    </w:p>
  </w:comment>
  <w:comment w:id="43" w:author="Maggie Harings" w:date="2020-09-09T11:49:00Z" w:initials="MH">
    <w:p w14:paraId="194BA819" w14:textId="18F7B018" w:rsidR="00DC5BD7" w:rsidRDefault="00DC5BD7">
      <w:pPr>
        <w:pStyle w:val="CommentText"/>
      </w:pPr>
      <w:r>
        <w:rPr>
          <w:rStyle w:val="CommentReference"/>
        </w:rPr>
        <w:annotationRef/>
      </w:r>
      <w:proofErr w:type="gramStart"/>
      <w:r>
        <w:t>confirm</w:t>
      </w:r>
      <w:proofErr w:type="gramEnd"/>
    </w:p>
  </w:comment>
  <w:comment w:id="44" w:author="Benjamin Meyer" w:date="2021-02-03T20:59:00Z" w:initials="BM">
    <w:p w14:paraId="33711F3C" w14:textId="6F4E0B74" w:rsidR="00DC5BD7" w:rsidRDefault="00DC5BD7">
      <w:pPr>
        <w:pStyle w:val="CommentText"/>
      </w:pPr>
      <w:r>
        <w:rPr>
          <w:rStyle w:val="CommentReference"/>
        </w:rPr>
        <w:annotationRef/>
      </w:r>
      <w:r>
        <w:t xml:space="preserve">Is there a rationale for why monitoring would need to be paused during these years?  I’m not seeing how ongoing monitoring would interfere with implementing BMPs.    </w:t>
      </w:r>
    </w:p>
    <w:p w14:paraId="0448DA93" w14:textId="1F0C32A3" w:rsidR="00DC5BD7" w:rsidRDefault="00DC5BD7">
      <w:pPr>
        <w:pStyle w:val="CommentText"/>
      </w:pPr>
    </w:p>
  </w:comment>
  <w:comment w:id="46" w:author="Apsens, Sarah" w:date="2021-01-25T09:32:00Z" w:initials="ASJ(">
    <w:p w14:paraId="0DCFF0BF" w14:textId="624D4972" w:rsidR="00DC5BD7" w:rsidRDefault="00DC5BD7">
      <w:pPr>
        <w:pStyle w:val="CommentText"/>
      </w:pPr>
      <w:r>
        <w:rPr>
          <w:rStyle w:val="CommentReference"/>
        </w:rPr>
        <w:annotationRef/>
      </w:r>
      <w:r>
        <w:t xml:space="preserve">Add a few sentences on how MST sampling works – i.e., qPCR, RNA/DNA. Does not need to be detailed methods, just enough to give the reader some idea of what this tool is doing. </w:t>
      </w:r>
    </w:p>
  </w:comment>
  <w:comment w:id="47" w:author="Benjamin Meyer" w:date="2021-02-04T10:58:00Z" w:initials="BM">
    <w:p w14:paraId="055D7EF1" w14:textId="53816377" w:rsidR="00DC5BD7" w:rsidRDefault="00DC5BD7">
      <w:pPr>
        <w:pStyle w:val="CommentText"/>
      </w:pPr>
      <w:r>
        <w:rPr>
          <w:rStyle w:val="CommentReference"/>
        </w:rPr>
        <w:annotationRef/>
      </w:r>
      <w:r>
        <w:t xml:space="preserve">Modified.  The reference provides a better description of microbial source tracking.  </w:t>
      </w:r>
    </w:p>
  </w:comment>
  <w:comment w:id="50" w:author="Apsens, Sarah" w:date="2021-01-25T09:39:00Z" w:initials="ASJ(">
    <w:p w14:paraId="50166B0A" w14:textId="6E6AE1AD" w:rsidR="00DC5BD7" w:rsidRDefault="00DC5BD7">
      <w:pPr>
        <w:pStyle w:val="CommentText"/>
      </w:pPr>
      <w:r>
        <w:rPr>
          <w:rStyle w:val="CommentReference"/>
        </w:rPr>
        <w:annotationRef/>
      </w:r>
      <w:r>
        <w:t>Are there specific times/seasons? Are the gulls there during migration/nesting periods? Year round? “</w:t>
      </w:r>
      <w:proofErr w:type="gramStart"/>
      <w:r>
        <w:t>at</w:t>
      </w:r>
      <w:proofErr w:type="gramEnd"/>
      <w:r>
        <w:t xml:space="preserve"> times” is very vague. </w:t>
      </w:r>
    </w:p>
  </w:comment>
  <w:comment w:id="51" w:author="Benjamin Meyer" w:date="2021-02-04T11:34:00Z" w:initials="BM">
    <w:p w14:paraId="13DE1229" w14:textId="17A2463F" w:rsidR="00DC5BD7" w:rsidRDefault="00DC5BD7">
      <w:pPr>
        <w:pStyle w:val="CommentText"/>
      </w:pPr>
      <w:r>
        <w:rPr>
          <w:rStyle w:val="CommentReference"/>
        </w:rPr>
        <w:annotationRef/>
      </w:r>
      <w:r>
        <w:t>Modified text.  I was unable to find data specific to seasonal migration or population size of lower Kenai River gulls.  But we know that at least some of them do migrate long distances (</w:t>
      </w:r>
      <w:proofErr w:type="spellStart"/>
      <w:r>
        <w:t>eg</w:t>
      </w:r>
      <w:proofErr w:type="spellEnd"/>
      <w:r>
        <w:t xml:space="preserve">. </w:t>
      </w:r>
      <w:hyperlink r:id="rId3" w:history="1">
        <w:r w:rsidRPr="00320D1A">
          <w:rPr>
            <w:rStyle w:val="Hyperlink"/>
          </w:rPr>
          <w:t>Ahlstrom et al. 2021</w:t>
        </w:r>
      </w:hyperlink>
      <w:r>
        <w:t>. Fig 2). And, we know for sure there are thousands of them there at least in summer, so I left it at that.</w:t>
      </w:r>
    </w:p>
  </w:comment>
  <w:comment w:id="53" w:author="Apsens, Sarah" w:date="2021-01-25T09:40:00Z" w:initials="ASJ(">
    <w:p w14:paraId="1560A003" w14:textId="313BC5B7" w:rsidR="00DC5BD7" w:rsidRDefault="00DC5BD7">
      <w:pPr>
        <w:pStyle w:val="CommentText"/>
      </w:pPr>
      <w:r>
        <w:rPr>
          <w:rStyle w:val="CommentReference"/>
        </w:rPr>
        <w:annotationRef/>
      </w:r>
      <w:r>
        <w:t xml:space="preserve">Do the </w:t>
      </w:r>
      <w:proofErr w:type="spellStart"/>
      <w:r>
        <w:t>CoK</w:t>
      </w:r>
      <w:proofErr w:type="spellEnd"/>
      <w:r>
        <w:t xml:space="preserve"> PUF annual provide number ranges that could be added here? </w:t>
      </w:r>
    </w:p>
  </w:comment>
  <w:comment w:id="54" w:author="Benjamin Meyer" w:date="2021-02-04T11:45:00Z" w:initials="BM">
    <w:p w14:paraId="094C03AA" w14:textId="10F8A20E" w:rsidR="00DC5BD7" w:rsidRDefault="00DC5BD7">
      <w:pPr>
        <w:pStyle w:val="CommentText"/>
      </w:pPr>
      <w:r>
        <w:rPr>
          <w:rStyle w:val="CommentReference"/>
        </w:rPr>
        <w:annotationRef/>
      </w:r>
      <w:r>
        <w:t>Added reference</w:t>
      </w:r>
    </w:p>
  </w:comment>
  <w:comment w:id="60" w:author="Apsens, Sarah" w:date="2021-01-25T09:41:00Z" w:initials="ASJ(">
    <w:p w14:paraId="5657EDDD" w14:textId="0A3A2217" w:rsidR="00DC5BD7" w:rsidRDefault="00DC5BD7">
      <w:pPr>
        <w:pStyle w:val="CommentText"/>
      </w:pPr>
      <w:r>
        <w:rPr>
          <w:rStyle w:val="CommentReference"/>
        </w:rPr>
        <w:annotationRef/>
      </w:r>
      <w:r>
        <w:t xml:space="preserve">Check your formatting so that captions and tables are not split across pages in the final version. </w:t>
      </w:r>
    </w:p>
  </w:comment>
  <w:comment w:id="61" w:author="Benjamin Meyer" w:date="2021-02-14T21:22:00Z" w:initials="BM">
    <w:p w14:paraId="585E4D19" w14:textId="6C567E9F" w:rsidR="00DC5BD7" w:rsidRDefault="00DC5BD7">
      <w:pPr>
        <w:pStyle w:val="CommentText"/>
      </w:pPr>
      <w:r>
        <w:rPr>
          <w:rStyle w:val="CommentReference"/>
        </w:rPr>
        <w:annotationRef/>
      </w:r>
      <w:r w:rsidR="00BC57DE">
        <w:t xml:space="preserve">Thanks. </w:t>
      </w:r>
      <w:r>
        <w:t xml:space="preserve">Sometimes the same Word doc shows up with different page spacing </w:t>
      </w:r>
      <w:r w:rsidR="00BC57DE">
        <w:t>on two different computers. I’ll send</w:t>
      </w:r>
      <w:r>
        <w:t xml:space="preserve"> a PDF of this document also to display how it appears on my screen.</w:t>
      </w:r>
    </w:p>
  </w:comment>
  <w:comment w:id="64" w:author="Apsens, Sarah" w:date="2021-01-25T09:42:00Z" w:initials="ASJ(">
    <w:p w14:paraId="611C3527" w14:textId="149A9E4E" w:rsidR="00DC5BD7" w:rsidRDefault="00DC5BD7">
      <w:pPr>
        <w:pStyle w:val="CommentText"/>
      </w:pPr>
      <w:r>
        <w:rPr>
          <w:rStyle w:val="CommentReference"/>
        </w:rPr>
        <w:annotationRef/>
      </w:r>
      <w:r>
        <w:t xml:space="preserve">Can you provide an updated map? It’s difficult to read “KRGR2” and “NKB4” on this version. Also the red polygon is confusing – what is the shape highlighting? It might be beneficial to add the PUF beach fishing locations as well to this map. </w:t>
      </w:r>
    </w:p>
  </w:comment>
  <w:comment w:id="65" w:author="Benjamin Meyer" w:date="2021-02-05T08:31:00Z" w:initials="BM">
    <w:p w14:paraId="134B247C" w14:textId="6F6492CE" w:rsidR="00DC5BD7" w:rsidRDefault="00DC5BD7">
      <w:pPr>
        <w:pStyle w:val="CommentText"/>
      </w:pPr>
      <w:r>
        <w:rPr>
          <w:rStyle w:val="CommentReference"/>
        </w:rPr>
        <w:annotationRef/>
      </w:r>
      <w:r>
        <w:t>Remade map in leaflet, modified label text and legend format.  I attempted to also highlight beach areas open to the PUF, but makes the figure kind of busy, so instead referred to Fig 1 in caption</w:t>
      </w:r>
    </w:p>
  </w:comment>
  <w:comment w:id="71" w:author="Apsens, Sarah" w:date="2021-01-25T09:45:00Z" w:initials="ASJ(">
    <w:p w14:paraId="665F15E7" w14:textId="6EE436D3" w:rsidR="00DC5BD7" w:rsidRDefault="00DC5BD7">
      <w:pPr>
        <w:pStyle w:val="CommentText"/>
      </w:pPr>
      <w:r>
        <w:rPr>
          <w:rStyle w:val="CommentReference"/>
        </w:rPr>
        <w:annotationRef/>
      </w:r>
      <w:r>
        <w:t xml:space="preserve">Reword – as written it sounds like there are additional sites to those sampled. </w:t>
      </w:r>
    </w:p>
  </w:comment>
  <w:comment w:id="72" w:author="Benjamin Meyer" w:date="2021-02-05T08:42:00Z" w:initials="BM">
    <w:p w14:paraId="106BD772" w14:textId="171756DA" w:rsidR="00DC5BD7" w:rsidRDefault="00DC5BD7">
      <w:pPr>
        <w:pStyle w:val="CommentText"/>
      </w:pPr>
      <w:r>
        <w:rPr>
          <w:rStyle w:val="CommentReference"/>
        </w:rPr>
        <w:annotationRef/>
      </w:r>
      <w:proofErr w:type="gramStart"/>
      <w:r>
        <w:t>reworded</w:t>
      </w:r>
      <w:proofErr w:type="gramEnd"/>
    </w:p>
  </w:comment>
  <w:comment w:id="77" w:author="Apsens, Sarah" w:date="2021-01-25T09:46:00Z" w:initials="ASJ(">
    <w:p w14:paraId="27DE3D1F" w14:textId="16931628" w:rsidR="00DC5BD7" w:rsidRDefault="00DC5BD7">
      <w:pPr>
        <w:pStyle w:val="CommentText"/>
      </w:pPr>
      <w:r>
        <w:rPr>
          <w:rStyle w:val="CommentReference"/>
        </w:rPr>
        <w:annotationRef/>
      </w:r>
      <w:r>
        <w:t xml:space="preserve">What were atypical sampling events? </w:t>
      </w:r>
    </w:p>
  </w:comment>
  <w:comment w:id="78" w:author="Benjamin Meyer" w:date="2021-02-05T08:57:00Z" w:initials="BM">
    <w:p w14:paraId="41EEF079" w14:textId="6E8510C2" w:rsidR="00DC5BD7" w:rsidRDefault="00DC5BD7">
      <w:pPr>
        <w:pStyle w:val="CommentText"/>
      </w:pPr>
      <w:r>
        <w:rPr>
          <w:rStyle w:val="CommentReference"/>
        </w:rPr>
        <w:annotationRef/>
      </w:r>
      <w:r>
        <w:t xml:space="preserve">Modified text.  “Atypical” might be refer to one of the 24 </w:t>
      </w:r>
      <w:proofErr w:type="spellStart"/>
      <w:r>
        <w:t>hr</w:t>
      </w:r>
      <w:proofErr w:type="spellEnd"/>
      <w:r>
        <w:t xml:space="preserve"> sampling events as done in 2018.</w:t>
      </w:r>
    </w:p>
  </w:comment>
  <w:comment w:id="81" w:author="Apsens, Sarah" w:date="2021-01-25T09:47:00Z" w:initials="ASJ(">
    <w:p w14:paraId="2198AFE8" w14:textId="61740065" w:rsidR="00DC5BD7" w:rsidRDefault="00DC5BD7">
      <w:pPr>
        <w:pStyle w:val="CommentText"/>
      </w:pPr>
      <w:r>
        <w:rPr>
          <w:rStyle w:val="CommentReference"/>
        </w:rPr>
        <w:annotationRef/>
      </w:r>
      <w:r>
        <w:t xml:space="preserve">Why? </w:t>
      </w:r>
    </w:p>
  </w:comment>
  <w:comment w:id="82" w:author="Benjamin Meyer" w:date="2021-02-05T10:11:00Z" w:initials="BM">
    <w:p w14:paraId="3EDDD4FF" w14:textId="4C9FB4D3" w:rsidR="00DC5BD7" w:rsidRDefault="00DC5BD7">
      <w:pPr>
        <w:pStyle w:val="CommentText"/>
      </w:pPr>
      <w:r>
        <w:rPr>
          <w:rStyle w:val="CommentReference"/>
        </w:rPr>
        <w:annotationRef/>
      </w:r>
      <w:r>
        <w:t>High tide conditions were necessary to use the boat launch.</w:t>
      </w:r>
    </w:p>
  </w:comment>
  <w:comment w:id="88" w:author="Apsens, Sarah" w:date="2021-01-25T10:01:00Z" w:initials="ASJ(">
    <w:p w14:paraId="1AA8D000" w14:textId="15D2D328" w:rsidR="00DC5BD7" w:rsidRDefault="00DC5BD7">
      <w:pPr>
        <w:pStyle w:val="CommentText"/>
      </w:pPr>
      <w:r>
        <w:rPr>
          <w:rStyle w:val="CommentReference"/>
        </w:rPr>
        <w:annotationRef/>
      </w:r>
      <w:r>
        <w:t xml:space="preserve">Marine mammals, horses, ungulates, are other potential sources that were not tested for – so “all” potential sources is not appropriate. Dogs, humans, and gulls are believed to be the most likely, and had available MST markers at the time. </w:t>
      </w:r>
    </w:p>
  </w:comment>
  <w:comment w:id="90" w:author="Benjamin Meyer" w:date="2021-02-04T10:51:00Z" w:initials="BM">
    <w:p w14:paraId="627C9688" w14:textId="18A274A9" w:rsidR="00DC5BD7" w:rsidRDefault="00DC5BD7">
      <w:pPr>
        <w:pStyle w:val="CommentText"/>
      </w:pPr>
      <w:r>
        <w:rPr>
          <w:rStyle w:val="CommentReference"/>
        </w:rPr>
        <w:annotationRef/>
      </w:r>
      <w:r>
        <w:t>Agreed.  Had intended to communicate “dogs, humans and gulls are all potential sources…”  Hopefully clearer now.</w:t>
      </w:r>
    </w:p>
  </w:comment>
  <w:comment w:id="92" w:author="Apsens, Sarah" w:date="2021-01-25T10:07:00Z" w:initials="ASJ(">
    <w:p w14:paraId="04BEE2E7" w14:textId="02364B78" w:rsidR="00DC5BD7" w:rsidRDefault="00DC5BD7">
      <w:pPr>
        <w:pStyle w:val="CommentText"/>
      </w:pPr>
      <w:r>
        <w:rPr>
          <w:rStyle w:val="CommentReference"/>
        </w:rPr>
        <w:annotationRef/>
      </w:r>
      <w:proofErr w:type="spellStart"/>
      <w:r>
        <w:t>CoK</w:t>
      </w:r>
      <w:proofErr w:type="spellEnd"/>
      <w:r>
        <w:t xml:space="preserve"> is the grantee – but the PQA officer was Maggie/ the KWF Biologist</w:t>
      </w:r>
    </w:p>
  </w:comment>
  <w:comment w:id="93" w:author="Benjamin Meyer" w:date="2021-02-08T09:28:00Z" w:initials="BM">
    <w:p w14:paraId="76E40409" w14:textId="56D3F6C9" w:rsidR="00DC5BD7" w:rsidRDefault="00DC5BD7">
      <w:pPr>
        <w:pStyle w:val="CommentText"/>
      </w:pPr>
      <w:r>
        <w:rPr>
          <w:rStyle w:val="CommentReference"/>
        </w:rPr>
        <w:annotationRef/>
      </w:r>
      <w:r>
        <w:t>Thanks for the clarification</w:t>
      </w:r>
    </w:p>
  </w:comment>
  <w:comment w:id="112" w:author="Benjamin Meyer" w:date="2021-02-11T09:16:00Z" w:initials="BM">
    <w:p w14:paraId="001FD373" w14:textId="77777777" w:rsidR="00DC5BD7" w:rsidRDefault="00DC5BD7" w:rsidP="00AC1751">
      <w:pPr>
        <w:pStyle w:val="CommentText"/>
      </w:pPr>
      <w:r>
        <w:rPr>
          <w:rStyle w:val="CommentReference"/>
        </w:rPr>
        <w:annotationRef/>
      </w:r>
      <w:r>
        <w:t>I have re-evaluated all data and re-generated all figures and tables based on the clarifications we discussed over email and phone in the week of Feb 8.</w:t>
      </w:r>
    </w:p>
  </w:comment>
  <w:comment w:id="113" w:author="Benjamin Meyer" w:date="2021-02-14T19:04:00Z" w:initials="BM">
    <w:p w14:paraId="55A5A586" w14:textId="77777777" w:rsidR="00DC5BD7" w:rsidRDefault="00DC5BD7" w:rsidP="00AC1751">
      <w:pPr>
        <w:pStyle w:val="CommentText"/>
      </w:pPr>
      <w:r>
        <w:rPr>
          <w:rStyle w:val="CommentReference"/>
        </w:rPr>
        <w:annotationRef/>
      </w:r>
      <w:r>
        <w:t xml:space="preserve">The text here describing water quality standards is a more verbose version of the table that was in the original draft I inherited (Appendix G).  </w:t>
      </w:r>
    </w:p>
    <w:p w14:paraId="6E3E3FE4" w14:textId="77777777" w:rsidR="00DC5BD7" w:rsidRDefault="00DC5BD7" w:rsidP="00AC1751">
      <w:pPr>
        <w:pStyle w:val="CommentText"/>
      </w:pPr>
    </w:p>
    <w:p w14:paraId="5FFF9CFF" w14:textId="66F6C23B" w:rsidR="00DC5BD7" w:rsidRDefault="00DC5BD7" w:rsidP="00AC1751">
      <w:pPr>
        <w:pStyle w:val="CommentText"/>
      </w:pPr>
      <w:r>
        <w:t>While I always prefer the more pithy option</w:t>
      </w:r>
      <w:r w:rsidR="00BC57DE">
        <w:t xml:space="preserve"> in writing</w:t>
      </w:r>
      <w:r>
        <w:t>, in this case I feel the lengthier and more detailed text description is important to describe how I interpreted the regulatory language.</w:t>
      </w:r>
    </w:p>
  </w:comment>
  <w:comment w:id="214" w:author="Apsens, Sarah" w:date="2021-01-25T10:32:00Z" w:initials="ASJ(">
    <w:p w14:paraId="4423D0E4" w14:textId="77777777" w:rsidR="00DC5BD7" w:rsidRDefault="00DC5BD7" w:rsidP="00707464">
      <w:pPr>
        <w:pStyle w:val="CommentText"/>
      </w:pPr>
      <w:r>
        <w:rPr>
          <w:rStyle w:val="CommentReference"/>
        </w:rPr>
        <w:annotationRef/>
      </w:r>
      <w:r>
        <w:t>We’re not issuing public notices for the 31 FC – raw shellfish consumption since BEACH monitoring is focused on recreation use. It was included in past public notices if it coincided with a recreation standard exceedance.</w:t>
      </w:r>
    </w:p>
    <w:p w14:paraId="2D11962B" w14:textId="77777777" w:rsidR="00DC5BD7" w:rsidRDefault="00DC5BD7" w:rsidP="00707464">
      <w:pPr>
        <w:pStyle w:val="CommentText"/>
      </w:pPr>
      <w:r>
        <w:t xml:space="preserve">We do notify/share this information with the ADEC seafood monitoring group, and its posted online. </w:t>
      </w:r>
    </w:p>
  </w:comment>
  <w:comment w:id="215" w:author="Benjamin Meyer" w:date="2021-02-08T13:39:00Z" w:initials="BM">
    <w:p w14:paraId="460BEF9A" w14:textId="6B82BC4F" w:rsidR="00DC5BD7" w:rsidRDefault="00DC5BD7">
      <w:pPr>
        <w:pStyle w:val="CommentText"/>
      </w:pPr>
      <w:r>
        <w:rPr>
          <w:rStyle w:val="CommentReference"/>
        </w:rPr>
        <w:annotationRef/>
      </w:r>
      <w:r>
        <w:t>Modified this whole section after our phone conversations and emails, let me know what you think.</w:t>
      </w:r>
    </w:p>
  </w:comment>
  <w:comment w:id="217" w:author="Apsens, Sarah" w:date="2021-01-25T10:43:00Z" w:initials="ASJ(">
    <w:p w14:paraId="75CEE796" w14:textId="7BCEAD2B" w:rsidR="00DC5BD7" w:rsidRDefault="00DC5BD7">
      <w:pPr>
        <w:pStyle w:val="CommentText"/>
      </w:pPr>
      <w:r>
        <w:rPr>
          <w:rStyle w:val="CommentReference"/>
        </w:rPr>
        <w:annotationRef/>
      </w:r>
      <w:r>
        <w:t xml:space="preserve">Check that spacing is consistent throughout document </w:t>
      </w:r>
    </w:p>
  </w:comment>
  <w:comment w:id="222" w:author="Apsens, Sarah" w:date="2021-01-25T10:47:00Z" w:initials="ASJ(">
    <w:p w14:paraId="5314BD76" w14:textId="282A4DBF" w:rsidR="00DC5BD7" w:rsidRDefault="00DC5BD7">
      <w:pPr>
        <w:pStyle w:val="CommentText"/>
      </w:pPr>
      <w:r>
        <w:rPr>
          <w:rStyle w:val="CommentReference"/>
        </w:rPr>
        <w:annotationRef/>
      </w:r>
      <w:r>
        <w:t xml:space="preserve">Could you move these links to the references section? Or hyperlink the text instead of including the entire </w:t>
      </w:r>
      <w:proofErr w:type="spellStart"/>
      <w:r>
        <w:t>url</w:t>
      </w:r>
      <w:proofErr w:type="spellEnd"/>
      <w:r>
        <w:t xml:space="preserve"> </w:t>
      </w:r>
    </w:p>
  </w:comment>
  <w:comment w:id="223" w:author="Benjamin Meyer" w:date="2021-02-05T09:38:00Z" w:initials="BM">
    <w:p w14:paraId="25CDB63A" w14:textId="5C223D04" w:rsidR="00DC5BD7" w:rsidRDefault="00DC5BD7">
      <w:pPr>
        <w:pStyle w:val="CommentText"/>
      </w:pPr>
      <w:r>
        <w:rPr>
          <w:rStyle w:val="CommentReference"/>
        </w:rPr>
        <w:annotationRef/>
      </w:r>
      <w:r>
        <w:t>Replaced links with hyperlinked text</w:t>
      </w:r>
    </w:p>
  </w:comment>
  <w:comment w:id="224" w:author="Apsens, Sarah" w:date="2021-01-25T10:49:00Z" w:initials="ASJ(">
    <w:p w14:paraId="1FAC5C48" w14:textId="41466D57" w:rsidR="00DC5BD7" w:rsidRDefault="00DC5BD7">
      <w:pPr>
        <w:pStyle w:val="CommentText"/>
      </w:pPr>
      <w:r>
        <w:rPr>
          <w:rStyle w:val="CommentReference"/>
        </w:rPr>
        <w:annotationRef/>
      </w:r>
      <w:r>
        <w:t xml:space="preserve">Provide a screenshot of a Kenai beach FB post instead of a link. FB post are quickly buried. I’ll see if I can find one and send it to you.  </w:t>
      </w:r>
    </w:p>
  </w:comment>
  <w:comment w:id="225" w:author="Benjamin Meyer" w:date="2021-02-05T11:14:00Z" w:initials="BM">
    <w:p w14:paraId="7B9880E2" w14:textId="25A81F54" w:rsidR="00DC5BD7" w:rsidRDefault="00DC5BD7">
      <w:pPr>
        <w:pStyle w:val="CommentText"/>
      </w:pPr>
      <w:r>
        <w:rPr>
          <w:rStyle w:val="CommentReference"/>
        </w:rPr>
        <w:annotationRef/>
      </w:r>
      <w:r>
        <w:t>Added example FB post to Appendix B</w:t>
      </w:r>
    </w:p>
  </w:comment>
  <w:comment w:id="228" w:author="Apsens, Sarah" w:date="2021-01-25T10:59:00Z" w:initials="ASJ(">
    <w:p w14:paraId="404BB3B4" w14:textId="77777777" w:rsidR="00DC5BD7" w:rsidRDefault="00DC5BD7" w:rsidP="00C36A1F">
      <w:pPr>
        <w:pStyle w:val="CommentText"/>
      </w:pPr>
      <w:r>
        <w:rPr>
          <w:rStyle w:val="CommentReference"/>
        </w:rPr>
        <w:annotationRef/>
      </w:r>
      <w:r>
        <w:t xml:space="preserve">Its fine to combine/ make a general comparison between 2019 and 2020 here, but the following paragraphs get confusing, are too generalized.  </w:t>
      </w:r>
    </w:p>
    <w:p w14:paraId="3339CB2C" w14:textId="77777777" w:rsidR="00DC5BD7" w:rsidRDefault="00DC5BD7" w:rsidP="00C36A1F">
      <w:pPr>
        <w:pStyle w:val="CommentText"/>
      </w:pPr>
    </w:p>
    <w:p w14:paraId="4B341519" w14:textId="77777777" w:rsidR="00DC5BD7" w:rsidRDefault="00DC5BD7" w:rsidP="00C36A1F">
      <w:pPr>
        <w:pStyle w:val="CommentText"/>
      </w:pPr>
      <w:r>
        <w:t xml:space="preserve">Focus on the 2020 season since Maggie covered 2019 in the last report. The comparisons between years are valuable/interesting, and I think you do a good job overall, it just gets confusing in a few places as its currently written. </w:t>
      </w:r>
    </w:p>
  </w:comment>
  <w:comment w:id="229" w:author="Benjamin Meyer" w:date="2021-02-08T09:34:00Z" w:initials="BM">
    <w:p w14:paraId="281A502D" w14:textId="77777777" w:rsidR="00DC5BD7" w:rsidRDefault="00DC5BD7" w:rsidP="00C36A1F">
      <w:pPr>
        <w:pStyle w:val="CommentText"/>
      </w:pPr>
      <w:r>
        <w:rPr>
          <w:rStyle w:val="CommentReference"/>
        </w:rPr>
        <w:annotationRef/>
      </w:r>
      <w:r>
        <w:t xml:space="preserve">I restructured the entire results section to a.) </w:t>
      </w:r>
      <w:proofErr w:type="gramStart"/>
      <w:r>
        <w:t>first</w:t>
      </w:r>
      <w:proofErr w:type="gramEnd"/>
      <w:r>
        <w:t xml:space="preserve">, go through a general description of sample results, and then b.) </w:t>
      </w:r>
      <w:proofErr w:type="gramStart"/>
      <w:r>
        <w:t>go</w:t>
      </w:r>
      <w:proofErr w:type="gramEnd"/>
      <w:r>
        <w:t xml:space="preserve"> through each separate standard in the 18 AAC 70 language, point by point. </w:t>
      </w:r>
    </w:p>
    <w:p w14:paraId="14829E00" w14:textId="77777777" w:rsidR="00DC5BD7" w:rsidRDefault="00DC5BD7" w:rsidP="00C36A1F">
      <w:pPr>
        <w:pStyle w:val="CommentText"/>
      </w:pPr>
    </w:p>
    <w:p w14:paraId="71F41CB2" w14:textId="77777777" w:rsidR="00DC5BD7" w:rsidRDefault="00DC5BD7" w:rsidP="00C36A1F">
      <w:pPr>
        <w:pStyle w:val="CommentText"/>
      </w:pPr>
      <w:r>
        <w:t>Focus is now almost exclusively on 2020 results; except for the MST data, which includes both years</w:t>
      </w:r>
    </w:p>
  </w:comment>
  <w:comment w:id="231" w:author="Apsens, Sarah" w:date="2021-01-25T11:08:00Z" w:initials="ASJ(">
    <w:p w14:paraId="79FE3587" w14:textId="77777777" w:rsidR="00DC5BD7" w:rsidRDefault="00DC5BD7" w:rsidP="001A6F2A">
      <w:pPr>
        <w:pStyle w:val="CommentText"/>
      </w:pPr>
      <w:r>
        <w:rPr>
          <w:rStyle w:val="CommentReference"/>
        </w:rPr>
        <w:annotationRef/>
      </w:r>
      <w:r>
        <w:t>Id direct the reader to the BEACON database also</w:t>
      </w:r>
    </w:p>
  </w:comment>
  <w:comment w:id="232" w:author="Benjamin Meyer" w:date="2021-02-13T15:27:00Z" w:initials="BM">
    <w:p w14:paraId="28587CD9" w14:textId="77777777" w:rsidR="00DC5BD7" w:rsidRDefault="00DC5BD7" w:rsidP="001A6F2A">
      <w:pPr>
        <w:pStyle w:val="CommentText"/>
      </w:pPr>
      <w:r>
        <w:rPr>
          <w:rStyle w:val="CommentReference"/>
        </w:rPr>
        <w:annotationRef/>
      </w:r>
      <w:r>
        <w:t>Added hyperlinks for BEACH and BEACON.</w:t>
      </w:r>
    </w:p>
  </w:comment>
  <w:comment w:id="259" w:author="Apsens, Sarah" w:date="2021-01-25T11:21:00Z" w:initials="ASJ(">
    <w:p w14:paraId="65BA8F59" w14:textId="77777777" w:rsidR="00DC5BD7" w:rsidRDefault="00DC5BD7" w:rsidP="00292B62">
      <w:pPr>
        <w:pStyle w:val="CommentText"/>
      </w:pPr>
      <w:r>
        <w:rPr>
          <w:rStyle w:val="CommentReference"/>
        </w:rPr>
        <w:annotationRef/>
      </w:r>
      <w:r>
        <w:t xml:space="preserve">Split into years – only at KRGR1 in 2019 and KRGR2, KNB, and SKB in 2020. </w:t>
      </w:r>
    </w:p>
  </w:comment>
  <w:comment w:id="260" w:author="Benjamin Meyer" w:date="2021-02-05T14:24:00Z" w:initials="BM">
    <w:p w14:paraId="411A2592" w14:textId="77777777" w:rsidR="00DC5BD7" w:rsidRDefault="00DC5BD7" w:rsidP="00292B62">
      <w:pPr>
        <w:pStyle w:val="CommentText"/>
      </w:pPr>
      <w:r>
        <w:rPr>
          <w:rStyle w:val="CommentReference"/>
        </w:rPr>
        <w:annotationRef/>
      </w:r>
      <w:r>
        <w:t>Modified text</w:t>
      </w:r>
    </w:p>
  </w:comment>
  <w:comment w:id="268" w:author="Apsens, Sarah" w:date="2021-01-25T11:24:00Z" w:initials="ASJ(">
    <w:p w14:paraId="6E801892" w14:textId="51BA02F7" w:rsidR="00DC5BD7" w:rsidRDefault="00DC5BD7">
      <w:pPr>
        <w:pStyle w:val="CommentText"/>
      </w:pPr>
      <w:r>
        <w:rPr>
          <w:rStyle w:val="CommentReference"/>
        </w:rPr>
        <w:annotationRef/>
      </w:r>
      <w:r>
        <w:t xml:space="preserve">Of just the raw shellfish harvesting or recreation contact also? </w:t>
      </w:r>
    </w:p>
  </w:comment>
  <w:comment w:id="269" w:author="Benjamin Meyer" w:date="2021-02-13T15:38:00Z" w:initials="BM">
    <w:p w14:paraId="0AB91EB6" w14:textId="05F79BD9" w:rsidR="00DC5BD7" w:rsidRDefault="00DC5BD7">
      <w:pPr>
        <w:pStyle w:val="CommentText"/>
      </w:pPr>
      <w:r>
        <w:rPr>
          <w:rStyle w:val="CommentReference"/>
        </w:rPr>
        <w:annotationRef/>
      </w:r>
      <w:r>
        <w:t>Modified most of the discussion text based on new updated interpretation of regulations.</w:t>
      </w:r>
    </w:p>
  </w:comment>
  <w:comment w:id="270" w:author="Apsens, Sarah" w:date="2021-01-25T11:29:00Z" w:initials="ASJ(">
    <w:p w14:paraId="160168FC" w14:textId="3D22FB07" w:rsidR="00DC5BD7" w:rsidRDefault="00DC5BD7">
      <w:pPr>
        <w:pStyle w:val="CommentText"/>
      </w:pPr>
      <w:r>
        <w:rPr>
          <w:rStyle w:val="CommentReference"/>
        </w:rPr>
        <w:annotationRef/>
      </w:r>
      <w:r>
        <w:t xml:space="preserve">Didn’t COK increase parking fees in 2020? Are the numbers corrected for this? </w:t>
      </w:r>
    </w:p>
  </w:comment>
  <w:comment w:id="272" w:author="Apsens, Sarah" w:date="2021-01-25T11:34:00Z" w:initials="ASJ(">
    <w:p w14:paraId="1C053269" w14:textId="77777777" w:rsidR="00DC5BD7" w:rsidRDefault="00DC5BD7">
      <w:pPr>
        <w:pStyle w:val="CommentText"/>
      </w:pPr>
      <w:r>
        <w:rPr>
          <w:rStyle w:val="CommentReference"/>
        </w:rPr>
        <w:annotationRef/>
      </w:r>
      <w:r>
        <w:t xml:space="preserve">So if participation was up in 2020, and more participation = more fish captured = more birds = more bacteria, then why were 2020 pathogen numbers lower on average than in 2019? </w:t>
      </w:r>
    </w:p>
    <w:p w14:paraId="39F367EF" w14:textId="2C9F5922" w:rsidR="00DC5BD7" w:rsidRDefault="00DC5BD7">
      <w:pPr>
        <w:pStyle w:val="CommentText"/>
      </w:pPr>
      <w:r>
        <w:t xml:space="preserve">Just to be clear, I agree with a lot of the relationships you’re proposing, but I’d be cautious about making definitive statements without some statistical backing.  </w:t>
      </w:r>
    </w:p>
  </w:comment>
  <w:comment w:id="273" w:author="Benjamin Meyer" w:date="2021-02-08T10:31:00Z" w:initials="BM">
    <w:p w14:paraId="6A13AC1D" w14:textId="153AFF9B" w:rsidR="00DC5BD7" w:rsidRDefault="00DC5BD7">
      <w:pPr>
        <w:pStyle w:val="CommentText"/>
      </w:pPr>
      <w:r>
        <w:rPr>
          <w:rStyle w:val="CommentReference"/>
        </w:rPr>
        <w:annotationRef/>
      </w:r>
      <w:r>
        <w:t>Agreed</w:t>
      </w:r>
    </w:p>
  </w:comment>
  <w:comment w:id="271" w:author="Benjamin Meyer" w:date="2021-02-08T10:32:00Z" w:initials="BM">
    <w:p w14:paraId="4AE2AA45" w14:textId="3191AB3D" w:rsidR="00DC5BD7" w:rsidRDefault="00DC5BD7">
      <w:pPr>
        <w:pStyle w:val="CommentText"/>
      </w:pPr>
      <w:r>
        <w:rPr>
          <w:rStyle w:val="CommentReference"/>
        </w:rPr>
        <w:annotationRef/>
      </w:r>
      <w:r>
        <w:t>Modify this sentence as appropriate once 2020 PUF participation numbers are avail</w:t>
      </w:r>
    </w:p>
  </w:comment>
  <w:comment w:id="274" w:author="Apsens, Sarah" w:date="2021-01-25T11:33:00Z" w:initials="ASJ(">
    <w:p w14:paraId="2E737DDB" w14:textId="7D3D57F5" w:rsidR="00DC5BD7" w:rsidRDefault="00DC5BD7">
      <w:pPr>
        <w:pStyle w:val="CommentText"/>
      </w:pPr>
      <w:r>
        <w:rPr>
          <w:rStyle w:val="CommentReference"/>
        </w:rPr>
        <w:annotationRef/>
      </w:r>
      <w:r>
        <w:t xml:space="preserve">Has ADFG published 2020 PUF harvest? If not, you could probably ask them for these numbers. </w:t>
      </w:r>
    </w:p>
  </w:comment>
  <w:comment w:id="275" w:author="Benjamin Meyer" w:date="2021-02-08T10:30:00Z" w:initials="BM">
    <w:p w14:paraId="0DFF5F64" w14:textId="1D198BD5" w:rsidR="00DC5BD7" w:rsidRDefault="00DC5BD7">
      <w:pPr>
        <w:pStyle w:val="CommentText"/>
      </w:pPr>
      <w:r>
        <w:rPr>
          <w:rStyle w:val="CommentReference"/>
        </w:rPr>
        <w:annotationRef/>
      </w:r>
      <w:r>
        <w:t xml:space="preserve">Contacted Adam St. </w:t>
      </w:r>
      <w:proofErr w:type="spellStart"/>
      <w:r>
        <w:t>Saviour</w:t>
      </w:r>
      <w:proofErr w:type="spellEnd"/>
      <w:r>
        <w:t xml:space="preserve"> with ADFG; he says 2020 harvest numbers will be available in March 2021.</w:t>
      </w:r>
    </w:p>
    <w:p w14:paraId="528B485A" w14:textId="7A6562E2" w:rsidR="00DC5BD7" w:rsidRDefault="00DC5BD7">
      <w:pPr>
        <w:pStyle w:val="CommentText"/>
      </w:pPr>
    </w:p>
    <w:p w14:paraId="1E8F7CBA" w14:textId="4315D589" w:rsidR="00DC5BD7" w:rsidRDefault="00DC5BD7">
      <w:pPr>
        <w:pStyle w:val="CommentText"/>
      </w:pPr>
      <w:r>
        <w:t>Simplest option is to just wait until his data is available and just modify as appropriate</w:t>
      </w:r>
      <w:r w:rsidR="00863902">
        <w:t xml:space="preserve"> once we have it</w:t>
      </w:r>
      <w:r>
        <w:t>.  If we need a final</w:t>
      </w:r>
      <w:r w:rsidR="00863902">
        <w:t xml:space="preserve"> published</w:t>
      </w:r>
      <w:r>
        <w:t xml:space="preserve"> draft before then, I think the text as is still reads as sensible as it is.  Happy to modify though.</w:t>
      </w:r>
    </w:p>
  </w:comment>
  <w:comment w:id="277" w:author="Apsens, Sarah" w:date="2021-01-25T11:40:00Z" w:initials="ASJ(">
    <w:p w14:paraId="3A677ADB" w14:textId="32DFC82E" w:rsidR="00DC5BD7" w:rsidRDefault="00DC5BD7">
      <w:pPr>
        <w:pStyle w:val="CommentText"/>
      </w:pPr>
      <w:r>
        <w:rPr>
          <w:rStyle w:val="CommentReference"/>
        </w:rPr>
        <w:annotationRef/>
      </w:r>
      <w:r>
        <w:t xml:space="preserve">This is an annual field report, not a comprehensive report, so the time scope covered is typical. </w:t>
      </w:r>
    </w:p>
  </w:comment>
  <w:comment w:id="278" w:author="Apsens, Sarah" w:date="2021-01-25T11:44:00Z" w:initials="ASJ(">
    <w:p w14:paraId="298573F3" w14:textId="7F3F5FD4" w:rsidR="00DC5BD7" w:rsidRDefault="00DC5BD7">
      <w:pPr>
        <w:pStyle w:val="CommentText"/>
      </w:pPr>
      <w:r>
        <w:rPr>
          <w:rStyle w:val="CommentReference"/>
        </w:rPr>
        <w:annotationRef/>
      </w:r>
      <w:r>
        <w:t xml:space="preserve">This would be a cool effort – but </w:t>
      </w:r>
      <w:proofErr w:type="spellStart"/>
      <w:r>
        <w:t>its</w:t>
      </w:r>
      <w:proofErr w:type="spellEnd"/>
      <w:r>
        <w:t xml:space="preserve"> also effectively what the EPA V Beach model is doing. Maybe something that models the effectiveness of BMPs? </w:t>
      </w:r>
    </w:p>
  </w:comment>
  <w:comment w:id="279" w:author="Apsens, Sarah" w:date="2021-01-25T11:43:00Z" w:initials="ASJ(">
    <w:p w14:paraId="4E0F4E46" w14:textId="0347239C" w:rsidR="00DC5BD7" w:rsidRDefault="00DC5BD7">
      <w:pPr>
        <w:pStyle w:val="CommentText"/>
      </w:pPr>
      <w:r>
        <w:rPr>
          <w:rStyle w:val="CommentReference"/>
        </w:rPr>
        <w:annotationRef/>
      </w:r>
      <w:r>
        <w:t xml:space="preserve">Yes, absolutely – this is key information that would be great to provide to the City of Kenai. These BMPs are expensive, and I’m sure they’d love to know if these methods are effective or not. </w:t>
      </w:r>
    </w:p>
  </w:comment>
  <w:comment w:id="280" w:author="Apsens, Sarah" w:date="2021-01-25T11:47:00Z" w:initials="ASJ(">
    <w:p w14:paraId="6F156A8D" w14:textId="398D1A42" w:rsidR="00DC5BD7" w:rsidRDefault="00DC5BD7">
      <w:pPr>
        <w:pStyle w:val="CommentText"/>
      </w:pPr>
      <w:r>
        <w:rPr>
          <w:rStyle w:val="CommentReference"/>
        </w:rPr>
        <w:annotationRef/>
      </w:r>
      <w:r>
        <w:t xml:space="preserve">I ended up deleting the first half of this paragraph because it was essentially describing </w:t>
      </w:r>
      <w:proofErr w:type="spellStart"/>
      <w:r>
        <w:t>VBeach</w:t>
      </w:r>
      <w:proofErr w:type="spellEnd"/>
      <w:r>
        <w:t xml:space="preserve">. I think the second half of this paragraph is fantastic and could be expanded upon. </w:t>
      </w:r>
    </w:p>
  </w:comment>
  <w:comment w:id="281" w:author="Benjamin Meyer" w:date="2021-02-14T20:37:00Z" w:initials="BM">
    <w:p w14:paraId="7C991CAB" w14:textId="3EB73129" w:rsidR="00DC5BD7" w:rsidRDefault="00DC5BD7">
      <w:pPr>
        <w:pStyle w:val="CommentText"/>
      </w:pPr>
      <w:r>
        <w:rPr>
          <w:rStyle w:val="CommentReference"/>
        </w:rPr>
        <w:annotationRef/>
      </w:r>
      <w:r>
        <w:t>Works for me.</w:t>
      </w:r>
    </w:p>
  </w:comment>
  <w:comment w:id="286" w:author="Apsens, Sarah" w:date="2021-01-25T12:42:00Z" w:initials="ASJ(">
    <w:p w14:paraId="517BDD28" w14:textId="77D724FB" w:rsidR="00DC5BD7" w:rsidRDefault="00DC5BD7">
      <w:pPr>
        <w:pStyle w:val="CommentText"/>
      </w:pPr>
      <w:r>
        <w:rPr>
          <w:rStyle w:val="CommentReference"/>
        </w:rPr>
        <w:annotationRef/>
      </w:r>
      <w:r>
        <w:t xml:space="preserve">I like this graph – could you add the approximate PUF dates? This would help show that the 2020 run was late relative to the PUF season. </w:t>
      </w:r>
    </w:p>
  </w:comment>
  <w:comment w:id="287" w:author="Benjamin Meyer" w:date="2021-02-05T14:02:00Z" w:initials="BM">
    <w:p w14:paraId="743E4CD4" w14:textId="6217A7EC" w:rsidR="00DC5BD7" w:rsidRDefault="00DC5BD7">
      <w:pPr>
        <w:pStyle w:val="CommentText"/>
      </w:pPr>
      <w:r>
        <w:rPr>
          <w:rStyle w:val="CommentReference"/>
        </w:rPr>
        <w:annotationRef/>
      </w:r>
      <w:r>
        <w:t>Modified plot.</w:t>
      </w:r>
    </w:p>
  </w:comment>
  <w:comment w:id="288" w:author="Apsens, Sarah" w:date="2021-01-25T11:50:00Z" w:initials="ASJ(">
    <w:p w14:paraId="6A64580E" w14:textId="77777777" w:rsidR="00DC5BD7" w:rsidRDefault="00DC5BD7" w:rsidP="00337954">
      <w:pPr>
        <w:pStyle w:val="CommentText"/>
      </w:pPr>
      <w:r>
        <w:rPr>
          <w:rStyle w:val="CommentReference"/>
        </w:rPr>
        <w:annotationRef/>
      </w:r>
      <w:r>
        <w:t xml:space="preserve">DEC does not implement the BMPs – We can advise and encourage the continued implementation of BMPs by COK. DEC will primarily focus on public outreach, and periodic sampling to ensure that bacteria levels are acceptable/not increasing. </w:t>
      </w:r>
    </w:p>
  </w:comment>
  <w:comment w:id="289" w:author="Benjamin Meyer" w:date="2021-02-14T20:04:00Z" w:initials="BM">
    <w:p w14:paraId="1B143D1A" w14:textId="4B467F48" w:rsidR="00DC5BD7" w:rsidRDefault="00DC5BD7">
      <w:pPr>
        <w:pStyle w:val="CommentText"/>
      </w:pPr>
      <w:r>
        <w:rPr>
          <w:rStyle w:val="CommentReference"/>
        </w:rPr>
        <w:annotationRef/>
      </w:r>
      <w:r>
        <w:t>Thanks; modified text.</w:t>
      </w:r>
    </w:p>
  </w:comment>
  <w:comment w:id="290" w:author="Apsens, Sarah" w:date="2021-01-25T11:52:00Z" w:initials="ASJ(">
    <w:p w14:paraId="723C1EDD" w14:textId="77777777" w:rsidR="00DC5BD7" w:rsidRDefault="00DC5BD7" w:rsidP="00337954">
      <w:pPr>
        <w:pStyle w:val="CommentText"/>
      </w:pPr>
      <w:r>
        <w:rPr>
          <w:rStyle w:val="CommentReference"/>
        </w:rPr>
        <w:annotationRef/>
      </w:r>
      <w:r>
        <w:t xml:space="preserve">So there are various hurdles to developing a mass collection system for carcasses. It’s not impossible, in fact there was a commercial entity a few years ago that was testing carcass collection for composting. There’s just lots of potential issues with removing fish from the river, collecting fish waste in a concentrated area, and dealing with any liquid runoff, animal attractants, etc… The Kenai Peninsula dump does have a carcass disposal bin during the PUF – </w:t>
      </w:r>
      <w:proofErr w:type="spellStart"/>
      <w:r>
        <w:t>its</w:t>
      </w:r>
      <w:proofErr w:type="spellEnd"/>
      <w:r>
        <w:t xml:space="preserve"> just most people process their fish on site. </w:t>
      </w:r>
    </w:p>
    <w:p w14:paraId="0778F9DA" w14:textId="77777777" w:rsidR="00DC5BD7" w:rsidRDefault="00DC5BD7" w:rsidP="00337954">
      <w:pPr>
        <w:pStyle w:val="CommentText"/>
      </w:pPr>
    </w:p>
    <w:p w14:paraId="4715D385" w14:textId="77777777" w:rsidR="00DC5BD7" w:rsidRDefault="00DC5BD7" w:rsidP="00337954">
      <w:pPr>
        <w:pStyle w:val="CommentText"/>
      </w:pPr>
      <w:r>
        <w:t xml:space="preserve">This could be the focus of a future project, and/or collaboration with </w:t>
      </w:r>
      <w:proofErr w:type="spellStart"/>
      <w:r>
        <w:t>a</w:t>
      </w:r>
      <w:proofErr w:type="spellEnd"/>
      <w:r>
        <w:t xml:space="preserve"> agency or private group. You’d need cooperation/support from ADFG and COK for sure. Something worth thinking about. </w:t>
      </w:r>
    </w:p>
  </w:comment>
  <w:comment w:id="291" w:author="Benjamin Meyer" w:date="2021-02-14T20:06:00Z" w:initials="BM">
    <w:p w14:paraId="3414AF94" w14:textId="167EB927" w:rsidR="00DC5BD7" w:rsidRDefault="00DC5BD7">
      <w:pPr>
        <w:pStyle w:val="CommentText"/>
      </w:pPr>
      <w:r>
        <w:rPr>
          <w:rStyle w:val="CommentReference"/>
        </w:rPr>
        <w:annotationRef/>
      </w:r>
      <w:r>
        <w:t>Thanks.  Yep, lots more that could be written. Let me know if this works for the purposes of this report at least.</w:t>
      </w:r>
    </w:p>
  </w:comment>
  <w:comment w:id="294" w:author="Apsens, Sarah" w:date="2021-01-25T12:11:00Z" w:initials="ASJ(">
    <w:p w14:paraId="65704A0C" w14:textId="77777777" w:rsidR="00DC5BD7" w:rsidRDefault="00DC5BD7" w:rsidP="00337954">
      <w:pPr>
        <w:pStyle w:val="CommentText"/>
      </w:pPr>
      <w:r>
        <w:rPr>
          <w:rStyle w:val="CommentReference"/>
        </w:rPr>
        <w:annotationRef/>
      </w:r>
      <w:r>
        <w:t xml:space="preserve">Yes, bacteria samples can be “flashy” or highly variable between grab samples. Other state programs with more funding and staff can collect daily, or even hourly, samples to ‘smooth’ out bacteria data. Alaska does not have the monitoring resources, even though our criteria is written as if we do. </w:t>
      </w:r>
    </w:p>
    <w:p w14:paraId="1FD5A86B" w14:textId="77777777" w:rsidR="00DC5BD7" w:rsidRDefault="00DC5BD7" w:rsidP="00337954">
      <w:pPr>
        <w:pStyle w:val="CommentText"/>
      </w:pPr>
    </w:p>
  </w:comment>
  <w:comment w:id="295" w:author="Apsens, Sarah" w:date="2021-01-25T12:45:00Z" w:initials="ASJ(">
    <w:p w14:paraId="0975B946" w14:textId="149BD2F4" w:rsidR="00DC5BD7" w:rsidRDefault="00DC5BD7">
      <w:pPr>
        <w:pStyle w:val="CommentText"/>
      </w:pPr>
      <w:r>
        <w:rPr>
          <w:rStyle w:val="CommentReference"/>
        </w:rPr>
        <w:annotationRef/>
      </w:r>
      <w:r>
        <w:t xml:space="preserve">I’d like to think so, but we can only assume. Maybe change to “have reached a broader audience” or similar. </w:t>
      </w:r>
    </w:p>
  </w:comment>
  <w:comment w:id="299" w:author="Benjamin Meyer" w:date="2021-01-11T14:31:00Z" w:initials="BM">
    <w:p w14:paraId="180FF44E" w14:textId="0A65D0A9" w:rsidR="00DC5BD7" w:rsidRDefault="00DC5BD7">
      <w:pPr>
        <w:pStyle w:val="CommentText"/>
      </w:pPr>
      <w:r>
        <w:rPr>
          <w:rStyle w:val="CommentReference"/>
        </w:rPr>
        <w:annotationRef/>
      </w:r>
      <w:r>
        <w:t>Maggie had this link here in the draft outline I received; but I am unable to locate any historical MST data (pre-2018) at this link or links on this page.  Also did not find it in the BEACON database (using the “reports” function), or elsewhere.  Where else might it be?  I will look further internally in KWF records if we are unsure.</w:t>
      </w:r>
    </w:p>
  </w:comment>
  <w:comment w:id="300" w:author="Apsens, Sarah" w:date="2021-01-25T12:47:00Z" w:initials="ASJ(">
    <w:p w14:paraId="02EF0D55" w14:textId="77777777" w:rsidR="00DC5BD7" w:rsidRDefault="00DC5BD7">
      <w:pPr>
        <w:pStyle w:val="CommentText"/>
      </w:pPr>
      <w:r>
        <w:rPr>
          <w:rStyle w:val="CommentReference"/>
        </w:rPr>
        <w:annotationRef/>
      </w:r>
      <w:r>
        <w:t xml:space="preserve">I’m guessing she’s referencing data contained in previous beach reports that may or may not be on the beach page (all reports should be available on the </w:t>
      </w:r>
      <w:hyperlink r:id="rId4" w:history="1">
        <w:r w:rsidRPr="001E2A7A">
          <w:rPr>
            <w:rStyle w:val="Hyperlink"/>
          </w:rPr>
          <w:t>DEC Water Reports Page</w:t>
        </w:r>
      </w:hyperlink>
      <w:r>
        <w:t xml:space="preserve">. </w:t>
      </w:r>
    </w:p>
    <w:p w14:paraId="1BD3FDD6" w14:textId="77777777" w:rsidR="00DC5BD7" w:rsidRDefault="00DC5BD7">
      <w:pPr>
        <w:pStyle w:val="CommentText"/>
      </w:pPr>
      <w:r>
        <w:t xml:space="preserve">BEACON does not currently accept DEC MST data – we’re in the process of developing a protocol with an EPA contractor, so it will on BEACON someday – hopefully soon! I’ve found old excel files that reference MST data from 2014 – I got those from Maggie – so the data must be buried in KWFs data files somewhere. </w:t>
      </w:r>
    </w:p>
    <w:p w14:paraId="3BF2351D" w14:textId="539B2DD3" w:rsidR="00DC5BD7" w:rsidRDefault="00DC5BD7">
      <w:pPr>
        <w:pStyle w:val="CommentText"/>
      </w:pPr>
      <w:r>
        <w:t xml:space="preserve">*Update – I found the 2010-2014 beach report on the </w:t>
      </w:r>
      <w:hyperlink r:id="rId5" w:history="1">
        <w:r w:rsidRPr="00267D5D">
          <w:rPr>
            <w:rStyle w:val="Hyperlink"/>
          </w:rPr>
          <w:t>Beach webpage</w:t>
        </w:r>
      </w:hyperlink>
      <w:r>
        <w:t xml:space="preserve"> </w:t>
      </w:r>
    </w:p>
  </w:comment>
  <w:comment w:id="301" w:author="Benjamin Meyer" w:date="2021-02-14T20:11:00Z" w:initials="BM">
    <w:p w14:paraId="699F08BC" w14:textId="1A1EABF1" w:rsidR="00DC5BD7" w:rsidRDefault="00DC5BD7">
      <w:pPr>
        <w:pStyle w:val="CommentText"/>
      </w:pPr>
      <w:r>
        <w:rPr>
          <w:rStyle w:val="CommentReference"/>
        </w:rPr>
        <w:annotationRef/>
      </w:r>
      <w:r>
        <w:t>Thanks.  Modified text to hyperlink.</w:t>
      </w:r>
    </w:p>
  </w:comment>
  <w:comment w:id="302" w:author="Apsens, Sarah" w:date="2021-01-25T12:53:00Z" w:initials="ASJ(">
    <w:p w14:paraId="571CAC64" w14:textId="4CF583A3" w:rsidR="00DC5BD7" w:rsidRDefault="00DC5BD7">
      <w:pPr>
        <w:pStyle w:val="CommentText"/>
      </w:pPr>
      <w:r>
        <w:rPr>
          <w:rStyle w:val="CommentReference"/>
        </w:rPr>
        <w:annotationRef/>
      </w:r>
      <w:r>
        <w:t xml:space="preserve">True, but could be said for most samples (including bacteria samples) collected in a tidally influenced river mouth. Also, for MST that why the quantification is important and not just presence/absence.  </w:t>
      </w:r>
    </w:p>
  </w:comment>
  <w:comment w:id="303" w:author="Benjamin Meyer" w:date="2021-02-05T14:17:00Z" w:initials="BM">
    <w:p w14:paraId="450F12C0" w14:textId="41797D93" w:rsidR="00DC5BD7" w:rsidRDefault="00DC5BD7">
      <w:pPr>
        <w:pStyle w:val="CommentText"/>
      </w:pPr>
      <w:r>
        <w:rPr>
          <w:rStyle w:val="CommentReference"/>
        </w:rPr>
        <w:annotationRef/>
      </w:r>
      <w:r>
        <w:t>Agreed.  Modified text.</w:t>
      </w:r>
    </w:p>
  </w:comment>
  <w:comment w:id="310" w:author="Benjamin Meyer" w:date="2021-02-14T21:43:00Z" w:initials="BM">
    <w:p w14:paraId="07E9907F" w14:textId="429BE402" w:rsidR="00DC5BD7" w:rsidRDefault="00DC5BD7">
      <w:pPr>
        <w:pStyle w:val="CommentText"/>
      </w:pPr>
      <w:r>
        <w:rPr>
          <w:rStyle w:val="CommentReference"/>
        </w:rPr>
        <w:annotationRef/>
      </w:r>
      <w:r>
        <w:t>Shortened this section to focus on priorities</w:t>
      </w:r>
    </w:p>
  </w:comment>
  <w:comment w:id="311" w:author="Apsens, Sarah" w:date="2021-01-25T12:54:00Z" w:initials="ASJ(">
    <w:p w14:paraId="420C4BA3" w14:textId="434B22E9" w:rsidR="00DC5BD7" w:rsidRDefault="00DC5BD7">
      <w:pPr>
        <w:pStyle w:val="CommentText"/>
      </w:pPr>
      <w:r>
        <w:rPr>
          <w:rStyle w:val="CommentReference"/>
        </w:rPr>
        <w:annotationRef/>
      </w:r>
      <w:r>
        <w:t>Need to distinguish between exceedances of recreation standards vs exceedances of harvest/consumption of raw seafood standards</w:t>
      </w:r>
    </w:p>
  </w:comment>
  <w:comment w:id="312" w:author="Benjamin Meyer" w:date="2021-02-14T20:24:00Z" w:initials="BM">
    <w:p w14:paraId="54D79BBF" w14:textId="268481F8" w:rsidR="00DC5BD7" w:rsidRDefault="00DC5BD7">
      <w:pPr>
        <w:pStyle w:val="CommentText"/>
      </w:pPr>
      <w:r>
        <w:rPr>
          <w:rStyle w:val="CommentReference"/>
        </w:rPr>
        <w:annotationRef/>
      </w:r>
      <w:r>
        <w:t>Agreed.  Modified text based on new data interpretation and focus on 2020.</w:t>
      </w:r>
    </w:p>
  </w:comment>
  <w:comment w:id="315" w:author="Apsens, Sarah" w:date="2021-01-25T12:55:00Z" w:initials="ASJ(">
    <w:p w14:paraId="60D62F3A" w14:textId="1052735A" w:rsidR="00DC5BD7" w:rsidRDefault="00DC5BD7">
      <w:pPr>
        <w:pStyle w:val="CommentText"/>
      </w:pPr>
      <w:r>
        <w:rPr>
          <w:rStyle w:val="CommentReference"/>
        </w:rPr>
        <w:annotationRef/>
      </w:r>
      <w:r>
        <w:t xml:space="preserve">It’s a good project idea, but what kind of new information would we potentially get with a high price tag monitoring effort? From Google Maps you can see potential patterns of sedimentation/currents at the mouth of the Kenai/ make some inference on net sediment/net tidal movement. Just something to think about – You don’t need to have an answer for this report. I think it could be a cool project, just need to work on justification/needs. </w:t>
      </w:r>
    </w:p>
  </w:comment>
  <w:comment w:id="316" w:author="Benjamin Meyer" w:date="2021-02-14T20:23:00Z" w:initials="BM">
    <w:p w14:paraId="34F6BAC8" w14:textId="16A5847C" w:rsidR="00DC5BD7" w:rsidRDefault="00DC5BD7">
      <w:pPr>
        <w:pStyle w:val="CommentText"/>
      </w:pPr>
      <w:r>
        <w:rPr>
          <w:rStyle w:val="CommentReference"/>
        </w:rPr>
        <w:annotationRef/>
      </w:r>
      <w:r>
        <w:t>Agreed.  Modified text.</w:t>
      </w:r>
    </w:p>
  </w:comment>
  <w:comment w:id="320" w:author="Apsens, Sarah" w:date="2021-01-25T12:59:00Z" w:initials="ASJ(">
    <w:p w14:paraId="26CB18BE" w14:textId="01B2D1B3" w:rsidR="00DC5BD7" w:rsidRDefault="00DC5BD7">
      <w:pPr>
        <w:pStyle w:val="CommentText"/>
      </w:pPr>
      <w:r>
        <w:rPr>
          <w:rStyle w:val="CommentReference"/>
        </w:rPr>
        <w:annotationRef/>
      </w:r>
      <w:r>
        <w:t xml:space="preserve">See comment earlier about this – potential issues with composing on site, in addition to who would staff/maintain such an effort? Financial feasibility? Not impossible, but not easy, and potentially not cheap. Again, you don’t need to have an answer in this report, just more stuff to think about. </w:t>
      </w:r>
    </w:p>
  </w:comment>
  <w:comment w:id="321" w:author="Apsens, Sarah" w:date="2021-01-25T13:03:00Z" w:initials="ASJ(">
    <w:p w14:paraId="78B4070C" w14:textId="57235ACE" w:rsidR="00DC5BD7" w:rsidRDefault="00DC5BD7">
      <w:pPr>
        <w:pStyle w:val="CommentText"/>
      </w:pPr>
      <w:r>
        <w:rPr>
          <w:rStyle w:val="CommentReference"/>
        </w:rPr>
        <w:annotationRef/>
      </w:r>
      <w:r>
        <w:t xml:space="preserve">Better justification is needed for a costly analysis – what new information could be derived from more MST testing? Instead of just more samples, is there a way you could design a study to answer a specific monitoring question? Like are there fewer/more bird host markers detected the day after a beach raking? After a pulse in salmon numbers? Etc...  </w:t>
      </w:r>
    </w:p>
  </w:comment>
  <w:comment w:id="322" w:author="Benjamin Meyer" w:date="2021-02-14T20:26:00Z" w:initials="BM">
    <w:p w14:paraId="51E261F7" w14:textId="5C8F6813" w:rsidR="00DC5BD7" w:rsidRDefault="00DC5BD7">
      <w:pPr>
        <w:pStyle w:val="CommentText"/>
      </w:pPr>
      <w:r>
        <w:rPr>
          <w:rStyle w:val="CommentReference"/>
        </w:rPr>
        <w:annotationRef/>
      </w:r>
      <w:r>
        <w:t>Agreed.  This was text in the draft I inherited.  Interesting but probably not a priority. Removed for now.</w:t>
      </w:r>
    </w:p>
  </w:comment>
  <w:comment w:id="325" w:author="Apsens, Sarah" w:date="2021-01-25T13:05:00Z" w:initials="ASJ(">
    <w:p w14:paraId="1785D5FD" w14:textId="06809899" w:rsidR="00DC5BD7" w:rsidRDefault="00DC5BD7">
      <w:pPr>
        <w:pStyle w:val="CommentText"/>
      </w:pPr>
      <w:r>
        <w:rPr>
          <w:rStyle w:val="CommentReference"/>
        </w:rPr>
        <w:annotationRef/>
      </w:r>
      <w:r>
        <w:t>Agreed</w:t>
      </w:r>
    </w:p>
  </w:comment>
  <w:comment w:id="326" w:author="Apsens, Sarah" w:date="2021-01-25T13:08:00Z" w:initials="ASJ(">
    <w:p w14:paraId="025F7F0F" w14:textId="3397C4E2" w:rsidR="00DC5BD7" w:rsidRDefault="00DC5BD7">
      <w:pPr>
        <w:pStyle w:val="CommentText"/>
      </w:pPr>
      <w:r>
        <w:rPr>
          <w:rStyle w:val="CommentReference"/>
        </w:rPr>
        <w:annotationRef/>
      </w:r>
      <w:r>
        <w:t xml:space="preserve">We did include wave height in the 2020 field monitoring. Are there other parameters that could be useful? </w:t>
      </w:r>
    </w:p>
  </w:comment>
  <w:comment w:id="332" w:author="Apsens, Sarah" w:date="2021-01-25T13:11:00Z" w:initials="ASJ(">
    <w:p w14:paraId="69BAC8D6" w14:textId="77777777" w:rsidR="00DC5BD7" w:rsidRDefault="00DC5BD7">
      <w:pPr>
        <w:pStyle w:val="CommentText"/>
      </w:pPr>
      <w:r>
        <w:rPr>
          <w:rStyle w:val="CommentReference"/>
        </w:rPr>
        <w:annotationRef/>
      </w:r>
      <w:r>
        <w:t xml:space="preserve">There’s not enough info here on how the model would provide that info… </w:t>
      </w:r>
    </w:p>
    <w:p w14:paraId="60FD67D9" w14:textId="4603E78F" w:rsidR="00DC5BD7" w:rsidRDefault="00DC5BD7">
      <w:pPr>
        <w:pStyle w:val="CommentText"/>
      </w:pPr>
      <w:r>
        <w:t xml:space="preserve">What about a power analysis or similar? </w:t>
      </w:r>
    </w:p>
  </w:comment>
  <w:comment w:id="338" w:author="Apsens, Sarah" w:date="2021-01-25T13:14:00Z" w:initials="ASJ(">
    <w:p w14:paraId="2D5EB5FC" w14:textId="4E24037E" w:rsidR="00DC5BD7" w:rsidRDefault="00DC5BD7">
      <w:pPr>
        <w:pStyle w:val="CommentText"/>
      </w:pPr>
      <w:r>
        <w:rPr>
          <w:rStyle w:val="CommentReference"/>
        </w:rPr>
        <w:annotationRef/>
      </w:r>
      <w:r>
        <w:t xml:space="preserve">Add references/links to the Kenai beach webpage </w:t>
      </w:r>
    </w:p>
  </w:comment>
  <w:comment w:id="339" w:author="Benjamin Meyer" w:date="2021-02-14T20:33:00Z" w:initials="BM">
    <w:p w14:paraId="5F228FC5" w14:textId="2443973B" w:rsidR="00DC5BD7" w:rsidRDefault="00DC5BD7">
      <w:pPr>
        <w:pStyle w:val="CommentText"/>
      </w:pPr>
      <w:r>
        <w:rPr>
          <w:rStyle w:val="CommentReference"/>
        </w:rPr>
        <w:annotationRef/>
      </w:r>
      <w:proofErr w:type="gramStart"/>
      <w:r>
        <w:t>added</w:t>
      </w:r>
      <w:proofErr w:type="gramEnd"/>
    </w:p>
  </w:comment>
  <w:comment w:id="340" w:author="Apsens, Sarah" w:date="2021-01-25T13:15:00Z" w:initials="ASJ(">
    <w:p w14:paraId="56A6E0FF" w14:textId="2C20CFB0" w:rsidR="00DC5BD7" w:rsidRDefault="00DC5BD7">
      <w:pPr>
        <w:pStyle w:val="CommentText"/>
      </w:pPr>
      <w:r>
        <w:rPr>
          <w:rStyle w:val="CommentReference"/>
        </w:rPr>
        <w:annotationRef/>
      </w:r>
      <w:r>
        <w:t>You need to add the 2020 QAPP</w:t>
      </w:r>
    </w:p>
  </w:comment>
  <w:comment w:id="341" w:author="Benjamin Meyer" w:date="2021-02-14T20:35:00Z" w:initials="BM">
    <w:p w14:paraId="48F6B5F4" w14:textId="39BD1131" w:rsidR="00DC5BD7" w:rsidRDefault="00DC5BD7">
      <w:pPr>
        <w:pStyle w:val="CommentText"/>
      </w:pPr>
      <w:r>
        <w:rPr>
          <w:rStyle w:val="CommentReference"/>
        </w:rPr>
        <w:annotationRef/>
      </w:r>
      <w:proofErr w:type="gramStart"/>
      <w:r>
        <w:t>added</w:t>
      </w:r>
      <w:proofErr w:type="gramEnd"/>
    </w:p>
  </w:comment>
  <w:comment w:id="360" w:author="Apsens, Sarah" w:date="2021-01-25T13:17:00Z" w:initials="ASJ(">
    <w:p w14:paraId="01CC5FBE" w14:textId="152AFC61" w:rsidR="00DC5BD7" w:rsidRDefault="00DC5BD7">
      <w:pPr>
        <w:pStyle w:val="CommentText"/>
      </w:pPr>
      <w:r>
        <w:rPr>
          <w:rStyle w:val="CommentReference"/>
        </w:rPr>
        <w:annotationRef/>
      </w:r>
      <w:r>
        <w:t>This was modified for Kenai by ADEC in 2020</w:t>
      </w:r>
    </w:p>
  </w:comment>
  <w:comment w:id="367" w:author="Apsens, Sarah" w:date="2021-01-25T13:19:00Z" w:initials="ASJ(">
    <w:p w14:paraId="294A90B2" w14:textId="573D4AF3" w:rsidR="00DC5BD7" w:rsidRDefault="00DC5BD7">
      <w:pPr>
        <w:pStyle w:val="CommentText"/>
      </w:pPr>
      <w:r>
        <w:rPr>
          <w:rStyle w:val="CommentReference"/>
        </w:rPr>
        <w:annotationRef/>
      </w:r>
      <w:r>
        <w:t xml:space="preserve">Suggesting </w:t>
      </w:r>
      <w:proofErr w:type="gramStart"/>
      <w:r>
        <w:t>formatting  –</w:t>
      </w:r>
      <w:proofErr w:type="gramEnd"/>
      <w:r>
        <w:t xml:space="preserve"> I was difficult to distinguish among the dates in the previous version. I also used “Auto Fit”&gt;”Auto Fit to Contents” and “Auto Fit to Window” to clean up the appearance </w:t>
      </w:r>
    </w:p>
  </w:comment>
  <w:comment w:id="368" w:author="Benjamin Meyer" w:date="2021-02-14T18:42:00Z" w:initials="BM">
    <w:p w14:paraId="292A54C8" w14:textId="0C8E8C77" w:rsidR="00DC5BD7" w:rsidRDefault="00DC5BD7">
      <w:pPr>
        <w:pStyle w:val="CommentText"/>
      </w:pPr>
      <w:r>
        <w:rPr>
          <w:rStyle w:val="CommentReference"/>
        </w:rPr>
        <w:annotationRef/>
      </w:r>
      <w:r>
        <w:t>Thanks; looks good to me.</w:t>
      </w:r>
    </w:p>
  </w:comment>
  <w:comment w:id="375" w:author="Apsens, Sarah" w:date="2021-01-26T15:20:00Z" w:initials="ASJ(">
    <w:p w14:paraId="2ED7533C" w14:textId="77777777" w:rsidR="00DC5BD7" w:rsidRDefault="00DC5BD7" w:rsidP="006A71DA">
      <w:pPr>
        <w:pStyle w:val="ListParagraph"/>
        <w:ind w:left="0"/>
        <w:rPr>
          <w:sz w:val="24"/>
          <w:szCs w:val="24"/>
        </w:rPr>
      </w:pPr>
      <w:r>
        <w:rPr>
          <w:rStyle w:val="CommentReference"/>
        </w:rPr>
        <w:annotationRef/>
      </w:r>
      <w:r>
        <w:rPr>
          <w:sz w:val="24"/>
          <w:szCs w:val="24"/>
        </w:rPr>
        <w:t>For listing in the IR the “and” is interpreted as a new sentence/does not fall under the “In a 30 day period” clause at the start of the standard. So the 10% 130 STV is applied to the entire season (May through September) and is not confined to a rolling 30 day period.</w:t>
      </w:r>
    </w:p>
    <w:p w14:paraId="15A0E58A" w14:textId="77777777" w:rsidR="00DC5BD7" w:rsidRDefault="00DC5BD7" w:rsidP="006A71DA">
      <w:pPr>
        <w:pStyle w:val="ListParagraph"/>
        <w:ind w:left="0"/>
        <w:rPr>
          <w:sz w:val="24"/>
          <w:szCs w:val="24"/>
        </w:rPr>
      </w:pPr>
    </w:p>
    <w:p w14:paraId="58929036" w14:textId="77777777" w:rsidR="00DC5BD7" w:rsidRDefault="00DC5BD7" w:rsidP="006A71DA">
      <w:pPr>
        <w:pStyle w:val="ListParagraph"/>
        <w:ind w:left="0"/>
        <w:rPr>
          <w:sz w:val="24"/>
          <w:szCs w:val="24"/>
        </w:rPr>
      </w:pPr>
      <w:r>
        <w:rPr>
          <w:sz w:val="24"/>
          <w:szCs w:val="24"/>
        </w:rPr>
        <w:t xml:space="preserve">I believe I interpreted/conveyed this incorrectly last time we talked, so no worries, its likely my fault on this one. </w:t>
      </w:r>
    </w:p>
    <w:p w14:paraId="09B3407C" w14:textId="77777777" w:rsidR="00DC5BD7" w:rsidRDefault="00DC5BD7" w:rsidP="006A71DA">
      <w:pPr>
        <w:pStyle w:val="ListParagraph"/>
        <w:ind w:left="0"/>
        <w:rPr>
          <w:sz w:val="24"/>
          <w:szCs w:val="24"/>
        </w:rPr>
      </w:pPr>
    </w:p>
    <w:p w14:paraId="3CBD98DC" w14:textId="77777777" w:rsidR="00DC5BD7" w:rsidRDefault="00DC5BD7" w:rsidP="006A71DA">
      <w:pPr>
        <w:pStyle w:val="ListParagraph"/>
        <w:ind w:left="0"/>
        <w:rPr>
          <w:sz w:val="24"/>
          <w:szCs w:val="24"/>
        </w:rPr>
      </w:pPr>
      <w:r>
        <w:rPr>
          <w:sz w:val="24"/>
          <w:szCs w:val="24"/>
        </w:rPr>
        <w:t xml:space="preserve">You’ll need to go through and update the language in a few tables and make sure that you’re applying the standards correctly. I think you’ve applied them correctly, its primarily the language clean up. You might need to update Figure 3 and the data tables in the appendices. </w:t>
      </w:r>
    </w:p>
    <w:p w14:paraId="509DF228" w14:textId="77777777" w:rsidR="00DC5BD7" w:rsidRDefault="00DC5BD7" w:rsidP="006A71DA">
      <w:pPr>
        <w:pStyle w:val="ListParagraph"/>
        <w:ind w:left="0"/>
        <w:rPr>
          <w:sz w:val="24"/>
          <w:szCs w:val="24"/>
        </w:rPr>
      </w:pPr>
    </w:p>
    <w:p w14:paraId="565FD840" w14:textId="77777777" w:rsidR="00DC5BD7" w:rsidRDefault="00DC5BD7" w:rsidP="006A71DA">
      <w:pPr>
        <w:pStyle w:val="ListParagraph"/>
        <w:ind w:left="0"/>
        <w:rPr>
          <w:sz w:val="24"/>
          <w:szCs w:val="24"/>
        </w:rPr>
      </w:pPr>
      <w:r>
        <w:rPr>
          <w:sz w:val="24"/>
          <w:szCs w:val="24"/>
        </w:rPr>
        <w:t xml:space="preserve">Here’s some notes I got from the beach program manager for reference. Check these against the standards table that I’ll include in the email: </w:t>
      </w:r>
    </w:p>
    <w:p w14:paraId="35F7E26C" w14:textId="77777777" w:rsidR="00DC5BD7" w:rsidRDefault="00DC5BD7" w:rsidP="006A71DA">
      <w:pPr>
        <w:pStyle w:val="ListParagraph"/>
        <w:ind w:left="0"/>
        <w:rPr>
          <w:sz w:val="24"/>
          <w:szCs w:val="24"/>
        </w:rPr>
      </w:pPr>
    </w:p>
    <w:p w14:paraId="01B6148B" w14:textId="77777777" w:rsidR="00DC5BD7" w:rsidRPr="009F0A64" w:rsidRDefault="00DC5BD7" w:rsidP="006A71DA">
      <w:pPr>
        <w:pStyle w:val="ListParagraph"/>
        <w:numPr>
          <w:ilvl w:val="0"/>
          <w:numId w:val="15"/>
        </w:numPr>
        <w:rPr>
          <w:sz w:val="24"/>
          <w:szCs w:val="24"/>
        </w:rPr>
      </w:pPr>
      <w:r w:rsidRPr="009F0A64">
        <w:rPr>
          <w:sz w:val="24"/>
          <w:szCs w:val="24"/>
        </w:rPr>
        <w:t xml:space="preserve">FC </w:t>
      </w:r>
      <w:proofErr w:type="spellStart"/>
      <w:r w:rsidRPr="009F0A64">
        <w:rPr>
          <w:sz w:val="24"/>
          <w:szCs w:val="24"/>
        </w:rPr>
        <w:t>geomean</w:t>
      </w:r>
      <w:proofErr w:type="spellEnd"/>
      <w:r w:rsidRPr="009F0A64">
        <w:rPr>
          <w:sz w:val="24"/>
          <w:szCs w:val="24"/>
        </w:rPr>
        <w:t xml:space="preserve"> &gt;14</w:t>
      </w:r>
      <w:r>
        <w:rPr>
          <w:sz w:val="24"/>
          <w:szCs w:val="24"/>
        </w:rPr>
        <w:t xml:space="preserve"> -</w:t>
      </w:r>
      <w:r w:rsidRPr="009F0A64">
        <w:rPr>
          <w:sz w:val="24"/>
          <w:szCs w:val="24"/>
        </w:rPr>
        <w:t xml:space="preserve"> uses the</w:t>
      </w:r>
      <w:r>
        <w:rPr>
          <w:sz w:val="24"/>
          <w:szCs w:val="24"/>
        </w:rPr>
        <w:t xml:space="preserve"> </w:t>
      </w:r>
      <w:proofErr w:type="spellStart"/>
      <w:r>
        <w:rPr>
          <w:sz w:val="24"/>
          <w:szCs w:val="24"/>
        </w:rPr>
        <w:t>geomean</w:t>
      </w:r>
      <w:proofErr w:type="spellEnd"/>
      <w:r>
        <w:rPr>
          <w:sz w:val="24"/>
          <w:szCs w:val="24"/>
        </w:rPr>
        <w:t xml:space="preserve"> of the</w:t>
      </w:r>
      <w:r w:rsidRPr="009F0A64">
        <w:rPr>
          <w:sz w:val="24"/>
          <w:szCs w:val="24"/>
        </w:rPr>
        <w:t xml:space="preserve"> entire recreational season data, not </w:t>
      </w:r>
      <w:r>
        <w:rPr>
          <w:sz w:val="24"/>
          <w:szCs w:val="24"/>
        </w:rPr>
        <w:t>confined to</w:t>
      </w:r>
      <w:r w:rsidRPr="009F0A64">
        <w:rPr>
          <w:sz w:val="24"/>
          <w:szCs w:val="24"/>
        </w:rPr>
        <w:t xml:space="preserve"> 30-day period.</w:t>
      </w:r>
    </w:p>
    <w:p w14:paraId="413EBAAA" w14:textId="77777777" w:rsidR="00DC5BD7" w:rsidRPr="009F0A64" w:rsidRDefault="00DC5BD7" w:rsidP="006A71DA">
      <w:pPr>
        <w:pStyle w:val="ListParagraph"/>
        <w:numPr>
          <w:ilvl w:val="0"/>
          <w:numId w:val="15"/>
        </w:numPr>
        <w:rPr>
          <w:sz w:val="24"/>
          <w:szCs w:val="24"/>
        </w:rPr>
      </w:pPr>
      <w:r w:rsidRPr="009F0A64">
        <w:rPr>
          <w:sz w:val="24"/>
          <w:szCs w:val="24"/>
        </w:rPr>
        <w:t>FC 10% &gt;31</w:t>
      </w:r>
      <w:r>
        <w:rPr>
          <w:sz w:val="24"/>
          <w:szCs w:val="24"/>
        </w:rPr>
        <w:t xml:space="preserve"> – applies to</w:t>
      </w:r>
      <w:r w:rsidRPr="009F0A64">
        <w:rPr>
          <w:sz w:val="24"/>
          <w:szCs w:val="24"/>
        </w:rPr>
        <w:t xml:space="preserve"> the entire recreational season data.</w:t>
      </w:r>
    </w:p>
    <w:p w14:paraId="1E8BDF02" w14:textId="77777777" w:rsidR="00DC5BD7" w:rsidRPr="000D6253" w:rsidRDefault="00DC5BD7" w:rsidP="006A71DA">
      <w:pPr>
        <w:pStyle w:val="ListParagraph"/>
        <w:numPr>
          <w:ilvl w:val="0"/>
          <w:numId w:val="15"/>
        </w:numPr>
        <w:rPr>
          <w:sz w:val="24"/>
          <w:szCs w:val="24"/>
          <w:highlight w:val="yellow"/>
        </w:rPr>
      </w:pPr>
      <w:proofErr w:type="spellStart"/>
      <w:r w:rsidRPr="000D6253">
        <w:rPr>
          <w:sz w:val="24"/>
          <w:szCs w:val="24"/>
          <w:highlight w:val="yellow"/>
        </w:rPr>
        <w:t>Entero</w:t>
      </w:r>
      <w:proofErr w:type="spellEnd"/>
      <w:r w:rsidRPr="000D6253">
        <w:rPr>
          <w:sz w:val="24"/>
          <w:szCs w:val="24"/>
          <w:highlight w:val="yellow"/>
        </w:rPr>
        <w:t xml:space="preserve"> Primary Rec Contact &gt;35 - uses rolling 30-day </w:t>
      </w:r>
      <w:proofErr w:type="spellStart"/>
      <w:r w:rsidRPr="000D6253">
        <w:rPr>
          <w:sz w:val="24"/>
          <w:szCs w:val="24"/>
          <w:highlight w:val="yellow"/>
        </w:rPr>
        <w:t>geomean</w:t>
      </w:r>
      <w:proofErr w:type="spellEnd"/>
      <w:r w:rsidRPr="000D6253">
        <w:rPr>
          <w:sz w:val="24"/>
          <w:szCs w:val="24"/>
          <w:highlight w:val="yellow"/>
        </w:rPr>
        <w:t>.</w:t>
      </w:r>
    </w:p>
    <w:p w14:paraId="76F712A2" w14:textId="77777777" w:rsidR="00DC5BD7" w:rsidRPr="000D6253" w:rsidRDefault="00DC5BD7" w:rsidP="006A71DA">
      <w:pPr>
        <w:pStyle w:val="ListParagraph"/>
        <w:numPr>
          <w:ilvl w:val="0"/>
          <w:numId w:val="15"/>
        </w:numPr>
        <w:rPr>
          <w:sz w:val="24"/>
          <w:szCs w:val="24"/>
          <w:highlight w:val="yellow"/>
        </w:rPr>
      </w:pPr>
      <w:r w:rsidRPr="000D6253">
        <w:rPr>
          <w:sz w:val="24"/>
          <w:szCs w:val="24"/>
          <w:highlight w:val="yellow"/>
        </w:rPr>
        <w:t xml:space="preserve">FC Secondary Rec Contact 400 MPN/100ml – uses the rolling 30-day </w:t>
      </w:r>
      <w:proofErr w:type="spellStart"/>
      <w:r w:rsidRPr="000D6253">
        <w:rPr>
          <w:sz w:val="24"/>
          <w:szCs w:val="24"/>
          <w:highlight w:val="yellow"/>
        </w:rPr>
        <w:t>geomean</w:t>
      </w:r>
      <w:proofErr w:type="spellEnd"/>
    </w:p>
    <w:p w14:paraId="7F92D8EB" w14:textId="77777777" w:rsidR="00DC5BD7" w:rsidRPr="009F0A64" w:rsidRDefault="00DC5BD7" w:rsidP="006A71DA">
      <w:pPr>
        <w:pStyle w:val="ListParagraph"/>
        <w:numPr>
          <w:ilvl w:val="0"/>
          <w:numId w:val="15"/>
        </w:numPr>
        <w:rPr>
          <w:color w:val="1F497D"/>
          <w:sz w:val="24"/>
          <w:szCs w:val="24"/>
        </w:rPr>
      </w:pPr>
      <w:proofErr w:type="spellStart"/>
      <w:r w:rsidRPr="009F0A64">
        <w:rPr>
          <w:sz w:val="24"/>
          <w:szCs w:val="24"/>
        </w:rPr>
        <w:t>Entero</w:t>
      </w:r>
      <w:proofErr w:type="spellEnd"/>
      <w:r w:rsidRPr="009F0A64">
        <w:rPr>
          <w:sz w:val="24"/>
          <w:szCs w:val="24"/>
        </w:rPr>
        <w:t xml:space="preserve"> 10% &gt;130</w:t>
      </w:r>
      <w:r>
        <w:rPr>
          <w:sz w:val="24"/>
          <w:szCs w:val="24"/>
        </w:rPr>
        <w:t xml:space="preserve">- </w:t>
      </w:r>
      <w:r w:rsidRPr="009F0A64">
        <w:rPr>
          <w:sz w:val="24"/>
          <w:szCs w:val="24"/>
        </w:rPr>
        <w:t>uses the entire recreational season data.</w:t>
      </w:r>
    </w:p>
    <w:p w14:paraId="3F98AA2E" w14:textId="77777777" w:rsidR="00DC5BD7" w:rsidRDefault="00DC5BD7" w:rsidP="006A71DA">
      <w:pPr>
        <w:rPr>
          <w:color w:val="1F497D"/>
          <w:sz w:val="24"/>
          <w:szCs w:val="24"/>
        </w:rPr>
      </w:pPr>
    </w:p>
    <w:p w14:paraId="5EC57576" w14:textId="77777777" w:rsidR="00DC5BD7" w:rsidRPr="00A11807" w:rsidRDefault="00DC5BD7" w:rsidP="006A71DA">
      <w:pPr>
        <w:rPr>
          <w:sz w:val="24"/>
          <w:szCs w:val="24"/>
        </w:rPr>
      </w:pPr>
      <w:r w:rsidRPr="000D6253">
        <w:rPr>
          <w:sz w:val="24"/>
          <w:szCs w:val="24"/>
        </w:rPr>
        <w:t xml:space="preserve">Only the </w:t>
      </w:r>
      <w:r w:rsidRPr="000D6253">
        <w:rPr>
          <w:sz w:val="24"/>
          <w:szCs w:val="24"/>
          <w:highlight w:val="yellow"/>
        </w:rPr>
        <w:t>highlighted</w:t>
      </w:r>
      <w:r w:rsidRPr="000D6253">
        <w:rPr>
          <w:sz w:val="24"/>
          <w:szCs w:val="24"/>
        </w:rPr>
        <w:t xml:space="preserve"> standards use the </w:t>
      </w:r>
      <w:r>
        <w:rPr>
          <w:sz w:val="24"/>
          <w:szCs w:val="24"/>
        </w:rPr>
        <w:t>rolling</w:t>
      </w:r>
      <w:r w:rsidRPr="000D6253">
        <w:rPr>
          <w:sz w:val="24"/>
          <w:szCs w:val="24"/>
        </w:rPr>
        <w:t xml:space="preserve"> 30 day </w:t>
      </w:r>
      <w:r>
        <w:rPr>
          <w:sz w:val="24"/>
          <w:szCs w:val="24"/>
        </w:rPr>
        <w:t>period</w:t>
      </w:r>
      <w:r w:rsidRPr="000D6253">
        <w:rPr>
          <w:sz w:val="24"/>
          <w:szCs w:val="24"/>
        </w:rPr>
        <w:t>.</w:t>
      </w:r>
    </w:p>
    <w:p w14:paraId="58380609" w14:textId="77777777" w:rsidR="00DC5BD7" w:rsidRDefault="00DC5BD7" w:rsidP="006A71D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7A69DF" w15:done="0"/>
  <w15:commentEx w15:paraId="6A7D8553" w15:paraIdParent="537A69DF" w15:done="0"/>
  <w15:commentEx w15:paraId="2F32D4CA" w15:done="0"/>
  <w15:commentEx w15:paraId="3A74F209" w15:paraIdParent="2F32D4CA" w15:done="0"/>
  <w15:commentEx w15:paraId="1DD1E221" w15:done="0"/>
  <w15:commentEx w15:paraId="14BB8A4F" w15:paraIdParent="1DD1E221" w15:done="0"/>
  <w15:commentEx w15:paraId="2BE535EC" w15:done="1"/>
  <w15:commentEx w15:paraId="43CAE71B" w15:paraIdParent="2BE535EC" w15:done="1"/>
  <w15:commentEx w15:paraId="390E519E" w15:done="1"/>
  <w15:commentEx w15:paraId="223ABF46" w15:paraIdParent="390E519E" w15:done="1"/>
  <w15:commentEx w15:paraId="482F5146" w15:done="0"/>
  <w15:commentEx w15:paraId="4C9E443F" w15:paraIdParent="482F5146" w15:done="0"/>
  <w15:commentEx w15:paraId="2D382FE4" w15:done="1"/>
  <w15:commentEx w15:paraId="7F714262" w15:paraIdParent="2D382FE4" w15:done="0"/>
  <w15:commentEx w15:paraId="4BA02994" w15:done="1"/>
  <w15:commentEx w15:paraId="7BCD28EA" w15:paraIdParent="4BA02994" w15:done="1"/>
  <w15:commentEx w15:paraId="194BA819" w15:done="1"/>
  <w15:commentEx w15:paraId="0448DA93" w15:done="0"/>
  <w15:commentEx w15:paraId="0DCFF0BF" w15:done="0"/>
  <w15:commentEx w15:paraId="055D7EF1" w15:paraIdParent="0DCFF0BF" w15:done="0"/>
  <w15:commentEx w15:paraId="50166B0A" w15:done="0"/>
  <w15:commentEx w15:paraId="13DE1229" w15:paraIdParent="50166B0A" w15:done="0"/>
  <w15:commentEx w15:paraId="1560A003" w15:done="0"/>
  <w15:commentEx w15:paraId="094C03AA" w15:paraIdParent="1560A003" w15:done="0"/>
  <w15:commentEx w15:paraId="5657EDDD" w15:done="0"/>
  <w15:commentEx w15:paraId="585E4D19" w15:paraIdParent="5657EDDD" w15:done="0"/>
  <w15:commentEx w15:paraId="611C3527" w15:done="0"/>
  <w15:commentEx w15:paraId="134B247C" w15:paraIdParent="611C3527" w15:done="0"/>
  <w15:commentEx w15:paraId="665F15E7" w15:done="0"/>
  <w15:commentEx w15:paraId="106BD772" w15:paraIdParent="665F15E7" w15:done="0"/>
  <w15:commentEx w15:paraId="27DE3D1F" w15:done="0"/>
  <w15:commentEx w15:paraId="41EEF079" w15:paraIdParent="27DE3D1F" w15:done="0"/>
  <w15:commentEx w15:paraId="2198AFE8" w15:done="0"/>
  <w15:commentEx w15:paraId="3EDDD4FF" w15:paraIdParent="2198AFE8" w15:done="0"/>
  <w15:commentEx w15:paraId="1AA8D000" w15:done="0"/>
  <w15:commentEx w15:paraId="627C9688" w15:paraIdParent="1AA8D000" w15:done="0"/>
  <w15:commentEx w15:paraId="04BEE2E7" w15:done="0"/>
  <w15:commentEx w15:paraId="76E40409" w15:paraIdParent="04BEE2E7" w15:done="0"/>
  <w15:commentEx w15:paraId="001FD373" w15:done="0"/>
  <w15:commentEx w15:paraId="5FFF9CFF" w15:paraIdParent="001FD373" w15:done="0"/>
  <w15:commentEx w15:paraId="2D11962B" w15:done="0"/>
  <w15:commentEx w15:paraId="460BEF9A" w15:paraIdParent="2D11962B" w15:done="0"/>
  <w15:commentEx w15:paraId="75CEE796" w15:done="0"/>
  <w15:commentEx w15:paraId="5314BD76" w15:done="0"/>
  <w15:commentEx w15:paraId="25CDB63A" w15:paraIdParent="5314BD76" w15:done="0"/>
  <w15:commentEx w15:paraId="1FAC5C48" w15:done="0"/>
  <w15:commentEx w15:paraId="7B9880E2" w15:paraIdParent="1FAC5C48" w15:done="0"/>
  <w15:commentEx w15:paraId="4B341519" w15:done="0"/>
  <w15:commentEx w15:paraId="71F41CB2" w15:paraIdParent="4B341519" w15:done="0"/>
  <w15:commentEx w15:paraId="79FE3587" w15:done="0"/>
  <w15:commentEx w15:paraId="28587CD9" w15:paraIdParent="79FE3587" w15:done="0"/>
  <w15:commentEx w15:paraId="65BA8F59" w15:done="0"/>
  <w15:commentEx w15:paraId="411A2592" w15:paraIdParent="65BA8F59" w15:done="0"/>
  <w15:commentEx w15:paraId="6E801892" w15:done="0"/>
  <w15:commentEx w15:paraId="0AB91EB6" w15:paraIdParent="6E801892" w15:done="0"/>
  <w15:commentEx w15:paraId="160168FC" w15:done="0"/>
  <w15:commentEx w15:paraId="39F367EF" w15:done="0"/>
  <w15:commentEx w15:paraId="6A13AC1D" w15:paraIdParent="39F367EF" w15:done="0"/>
  <w15:commentEx w15:paraId="4AE2AA45" w15:done="0"/>
  <w15:commentEx w15:paraId="2E737DDB" w15:done="0"/>
  <w15:commentEx w15:paraId="1E8F7CBA" w15:paraIdParent="2E737DDB" w15:done="0"/>
  <w15:commentEx w15:paraId="3A677ADB" w15:done="0"/>
  <w15:commentEx w15:paraId="298573F3" w15:done="0"/>
  <w15:commentEx w15:paraId="4E0F4E46" w15:done="0"/>
  <w15:commentEx w15:paraId="6F156A8D" w15:paraIdParent="4E0F4E46" w15:done="0"/>
  <w15:commentEx w15:paraId="7C991CAB" w15:paraIdParent="4E0F4E46" w15:done="0"/>
  <w15:commentEx w15:paraId="517BDD28" w15:done="0"/>
  <w15:commentEx w15:paraId="743E4CD4" w15:paraIdParent="517BDD28" w15:done="0"/>
  <w15:commentEx w15:paraId="6A64580E" w15:done="0"/>
  <w15:commentEx w15:paraId="1B143D1A" w15:paraIdParent="6A64580E" w15:done="0"/>
  <w15:commentEx w15:paraId="4715D385" w15:done="0"/>
  <w15:commentEx w15:paraId="3414AF94" w15:paraIdParent="4715D385" w15:done="0"/>
  <w15:commentEx w15:paraId="1FD5A86B" w15:done="0"/>
  <w15:commentEx w15:paraId="0975B946" w15:done="1"/>
  <w15:commentEx w15:paraId="180FF44E" w15:done="0"/>
  <w15:commentEx w15:paraId="3BF2351D" w15:paraIdParent="180FF44E" w15:done="0"/>
  <w15:commentEx w15:paraId="699F08BC" w15:paraIdParent="180FF44E" w15:done="0"/>
  <w15:commentEx w15:paraId="571CAC64" w15:done="0"/>
  <w15:commentEx w15:paraId="450F12C0" w15:paraIdParent="571CAC64" w15:done="0"/>
  <w15:commentEx w15:paraId="07E9907F" w15:done="0"/>
  <w15:commentEx w15:paraId="420C4BA3" w15:done="0"/>
  <w15:commentEx w15:paraId="54D79BBF" w15:paraIdParent="420C4BA3" w15:done="0"/>
  <w15:commentEx w15:paraId="60D62F3A" w15:done="0"/>
  <w15:commentEx w15:paraId="34F6BAC8" w15:paraIdParent="60D62F3A" w15:done="0"/>
  <w15:commentEx w15:paraId="26CB18BE" w15:done="0"/>
  <w15:commentEx w15:paraId="78B4070C" w15:done="0"/>
  <w15:commentEx w15:paraId="51E261F7" w15:paraIdParent="78B4070C" w15:done="0"/>
  <w15:commentEx w15:paraId="1785D5FD" w15:done="0"/>
  <w15:commentEx w15:paraId="025F7F0F" w15:done="0"/>
  <w15:commentEx w15:paraId="60FD67D9" w15:done="0"/>
  <w15:commentEx w15:paraId="2D5EB5FC" w15:done="0"/>
  <w15:commentEx w15:paraId="5F228FC5" w15:paraIdParent="2D5EB5FC" w15:done="0"/>
  <w15:commentEx w15:paraId="56A6E0FF" w15:done="0"/>
  <w15:commentEx w15:paraId="48F6B5F4" w15:paraIdParent="56A6E0FF" w15:done="0"/>
  <w15:commentEx w15:paraId="01CC5FBE" w15:done="0"/>
  <w15:commentEx w15:paraId="294A90B2" w15:done="0"/>
  <w15:commentEx w15:paraId="292A54C8" w15:paraIdParent="294A90B2" w15:done="0"/>
  <w15:commentEx w15:paraId="5838060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D791C3" w14:textId="77777777" w:rsidR="00485AEC" w:rsidRDefault="00485AEC" w:rsidP="008123B8">
      <w:pPr>
        <w:spacing w:line="240" w:lineRule="auto"/>
      </w:pPr>
      <w:r>
        <w:separator/>
      </w:r>
    </w:p>
  </w:endnote>
  <w:endnote w:type="continuationSeparator" w:id="0">
    <w:p w14:paraId="2E971A4E" w14:textId="77777777" w:rsidR="00485AEC" w:rsidRDefault="00485AEC" w:rsidP="008123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estria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3613A5" w14:textId="77777777" w:rsidR="00DC5BD7" w:rsidRDefault="00DC5B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587331"/>
      <w:docPartObj>
        <w:docPartGallery w:val="Page Numbers (Bottom of Page)"/>
        <w:docPartUnique/>
      </w:docPartObj>
    </w:sdtPr>
    <w:sdtEndPr>
      <w:rPr>
        <w:noProof/>
      </w:rPr>
    </w:sdtEndPr>
    <w:sdtContent>
      <w:p w14:paraId="50546FBF" w14:textId="61940006" w:rsidR="00DC5BD7" w:rsidRDefault="00DC5BD7">
        <w:pPr>
          <w:pStyle w:val="Footer"/>
          <w:jc w:val="right"/>
        </w:pPr>
        <w:r>
          <w:fldChar w:fldCharType="begin"/>
        </w:r>
        <w:r>
          <w:instrText xml:space="preserve"> PAGE   \* MERGEFORMAT </w:instrText>
        </w:r>
        <w:r>
          <w:fldChar w:fldCharType="separate"/>
        </w:r>
        <w:r w:rsidR="00C873D4">
          <w:rPr>
            <w:noProof/>
          </w:rPr>
          <w:t>3</w:t>
        </w:r>
        <w:r>
          <w:rPr>
            <w:noProof/>
          </w:rPr>
          <w:fldChar w:fldCharType="end"/>
        </w:r>
      </w:p>
    </w:sdtContent>
  </w:sdt>
  <w:p w14:paraId="524FC22F" w14:textId="77777777" w:rsidR="00DC5BD7" w:rsidRDefault="00DC5BD7" w:rsidP="0029719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687500"/>
      <w:docPartObj>
        <w:docPartGallery w:val="Page Numbers (Bottom of Page)"/>
        <w:docPartUnique/>
      </w:docPartObj>
    </w:sdtPr>
    <w:sdtEndPr>
      <w:rPr>
        <w:noProof/>
      </w:rPr>
    </w:sdtEndPr>
    <w:sdtContent>
      <w:p w14:paraId="0AB4A49C" w14:textId="77777777" w:rsidR="00DC5BD7" w:rsidRDefault="00485AEC">
        <w:pPr>
          <w:pStyle w:val="Footer"/>
          <w:jc w:val="right"/>
        </w:pPr>
      </w:p>
    </w:sdtContent>
  </w:sdt>
  <w:p w14:paraId="4F1B993C" w14:textId="77777777" w:rsidR="00DC5BD7" w:rsidRDefault="00DC5BD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163958"/>
      <w:docPartObj>
        <w:docPartGallery w:val="Page Numbers (Bottom of Page)"/>
        <w:docPartUnique/>
      </w:docPartObj>
    </w:sdtPr>
    <w:sdtEndPr>
      <w:rPr>
        <w:noProof/>
      </w:rPr>
    </w:sdtEndPr>
    <w:sdtContent>
      <w:p w14:paraId="574E3508" w14:textId="3E0C5885" w:rsidR="00DC5BD7" w:rsidRDefault="00DC5BD7">
        <w:pPr>
          <w:pStyle w:val="Footer"/>
          <w:jc w:val="right"/>
        </w:pPr>
        <w:r>
          <w:fldChar w:fldCharType="begin"/>
        </w:r>
        <w:r>
          <w:instrText xml:space="preserve"> PAGE   \* MERGEFORMAT </w:instrText>
        </w:r>
        <w:r>
          <w:fldChar w:fldCharType="separate"/>
        </w:r>
        <w:r w:rsidR="00C873D4">
          <w:rPr>
            <w:noProof/>
          </w:rPr>
          <w:t>1</w:t>
        </w:r>
        <w:r>
          <w:rPr>
            <w:noProof/>
          </w:rPr>
          <w:fldChar w:fldCharType="end"/>
        </w:r>
      </w:p>
    </w:sdtContent>
  </w:sdt>
  <w:p w14:paraId="6E555995" w14:textId="77777777" w:rsidR="00DC5BD7" w:rsidRDefault="00DC5B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1AC70C" w14:textId="77777777" w:rsidR="00485AEC" w:rsidRDefault="00485AEC" w:rsidP="008123B8">
      <w:pPr>
        <w:spacing w:line="240" w:lineRule="auto"/>
      </w:pPr>
      <w:r>
        <w:separator/>
      </w:r>
    </w:p>
  </w:footnote>
  <w:footnote w:type="continuationSeparator" w:id="0">
    <w:p w14:paraId="1D183F61" w14:textId="77777777" w:rsidR="00485AEC" w:rsidRDefault="00485AEC" w:rsidP="008123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78FD8" w14:textId="77777777" w:rsidR="00DC5BD7" w:rsidRDefault="00DC5B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F3E2" w14:textId="10441EAD" w:rsidR="00DC5BD7" w:rsidRDefault="00DC5BD7">
    <w:pPr>
      <w:pStyle w:val="Header"/>
    </w:pPr>
    <w:r>
      <w:rPr>
        <w:noProof/>
      </w:rPr>
      <mc:AlternateContent>
        <mc:Choice Requires="wpg">
          <w:drawing>
            <wp:anchor distT="0" distB="0" distL="114300" distR="114300" simplePos="0" relativeHeight="251641344" behindDoc="0" locked="0" layoutInCell="1" allowOverlap="1" wp14:anchorId="030BE60E" wp14:editId="32E181FA">
              <wp:simplePos x="0" y="0"/>
              <wp:positionH relativeFrom="column">
                <wp:posOffset>-22225</wp:posOffset>
              </wp:positionH>
              <wp:positionV relativeFrom="paragraph">
                <wp:posOffset>80645</wp:posOffset>
              </wp:positionV>
              <wp:extent cx="5920740" cy="401320"/>
              <wp:effectExtent l="38100" t="0" r="0" b="0"/>
              <wp:wrapNone/>
              <wp:docPr id="24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01320"/>
                        <a:chOff x="0" y="0"/>
                        <a:chExt cx="5920664" cy="401320"/>
                      </a:xfrm>
                    </wpg:grpSpPr>
                    <wps:wsp>
                      <wps:cNvPr id="217" name="Text Box 2"/>
                      <wps:cNvSpPr txBox="1">
                        <a:spLocks noChangeArrowheads="1"/>
                      </wps:cNvSpPr>
                      <wps:spPr bwMode="auto">
                        <a:xfrm>
                          <a:off x="5193792" y="95098"/>
                          <a:ext cx="546100" cy="306222"/>
                        </a:xfrm>
                        <a:prstGeom prst="rect">
                          <a:avLst/>
                        </a:prstGeom>
                        <a:solidFill>
                          <a:srgbClr val="FFFFFF"/>
                        </a:solidFill>
                        <a:ln w="9525">
                          <a:noFill/>
                          <a:miter lim="800000"/>
                          <a:headEnd/>
                          <a:tailEnd/>
                        </a:ln>
                      </wps:spPr>
                      <wps:txbx>
                        <w:txbxContent>
                          <w:p w14:paraId="1115EAD9" w14:textId="77777777" w:rsidR="00DC5BD7" w:rsidRPr="00D47126" w:rsidRDefault="00DC5BD7">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wps:wsp>
                      <wps:cNvPr id="249" name="Straight Connector 8"/>
                      <wps:cNvCnPr/>
                      <wps:spPr>
                        <a:xfrm>
                          <a:off x="0" y="314554"/>
                          <a:ext cx="5623824"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pic:pic xmlns:pic="http://schemas.openxmlformats.org/drawingml/2006/picture">
                      <pic:nvPicPr>
                        <pic:cNvPr id="250" name="Picture 10"/>
                        <pic:cNvPicPr>
                          <a:picLocks noChangeAspect="1"/>
                        </pic:cNvPicPr>
                      </pic:nvPicPr>
                      <pic:blipFill>
                        <a:blip r:embed="rId1"/>
                        <a:srcRect/>
                        <a:stretch>
                          <a:fillRect/>
                        </a:stretch>
                      </pic:blipFill>
                      <pic:spPr bwMode="auto">
                        <a:xfrm>
                          <a:off x="5625389" y="0"/>
                          <a:ext cx="295275" cy="40132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0BE60E" id="Group 15" o:spid="_x0000_s1026" style="position:absolute;margin-left:-1.75pt;margin-top:6.35pt;width:466.2pt;height:31.6pt;z-index:251641344"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">
              <v:shapetype id="_x0000_t202" coordsize="21600,21600" o:spt="202" path="m,l,21600r21600,l21600,xe">
                <v:stroke joinstyle="miter"/>
                <v:path gradientshapeok="t" o:connecttype="rect"/>
              </v:shapetype>
              <v:shape id="_x0000_s102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15EAD9" w14:textId="77777777" w:rsidR="00DC5BD7" w:rsidRPr="00D47126" w:rsidRDefault="00DC5BD7">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2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">
                <v:imagedata r:id="rId2" o:title=""/>
                <v:path arrowok="t"/>
              </v:shape>
            </v:group>
          </w:pict>
        </mc:Fallback>
      </mc:AlternateContent>
    </w:r>
  </w:p>
  <w:p w14:paraId="6EF10562" w14:textId="0B658710" w:rsidR="00DC5BD7" w:rsidRDefault="00DC5BD7" w:rsidP="00D47126">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F686A1A" w14:textId="77777777" w:rsidR="00DC5BD7" w:rsidRDefault="00DC5BD7" w:rsidP="00D47126">
    <w:pPr>
      <w:pStyle w:val="Header"/>
      <w:tabs>
        <w:tab w:val="clear" w:pos="4680"/>
        <w:tab w:val="clear" w:pos="9360"/>
        <w:tab w:val="left" w:pos="3975"/>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D4B11" w14:textId="3F8DAEB6" w:rsidR="00DC5BD7" w:rsidRDefault="00DC5BD7">
    <w:pPr>
      <w:pStyle w:val="Header"/>
    </w:pPr>
    <w:r>
      <w:rPr>
        <w:noProof/>
      </w:rPr>
      <mc:AlternateContent>
        <mc:Choice Requires="wps">
          <w:drawing>
            <wp:anchor distT="4294967294" distB="4294967294" distL="114300" distR="114300" simplePos="0" relativeHeight="251640320" behindDoc="0" locked="0" layoutInCell="1" allowOverlap="1" wp14:anchorId="7A856A25" wp14:editId="714D5A4A">
              <wp:simplePos x="0" y="0"/>
              <wp:positionH relativeFrom="margin">
                <wp:align>center</wp:align>
              </wp:positionH>
              <wp:positionV relativeFrom="paragraph">
                <wp:posOffset>382904</wp:posOffset>
              </wp:positionV>
              <wp:extent cx="5954395" cy="0"/>
              <wp:effectExtent l="38100" t="38100" r="46355" b="76200"/>
              <wp:wrapNone/>
              <wp:docPr id="24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4AA83481" id="Straight Connector 6" o:spid="_x0000_s1026" style="position:absolute;z-index:25164032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" strokecolor="#4f81bd" strokeweight="2pt">
              <v:shadow on="t" color="black" opacity="24903f" origin=",.5" offset="0,.55556mm"/>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D5077" w14:textId="3F49BB1C" w:rsidR="00DC5BD7" w:rsidRDefault="00DC5BD7">
    <w:pPr>
      <w:pStyle w:val="Header"/>
    </w:pPr>
    <w:r w:rsidRPr="00DA33A1">
      <w:rPr>
        <w:noProof/>
      </w:rPr>
      <w:drawing>
        <wp:anchor distT="0" distB="0" distL="114300" distR="114300" simplePos="0" relativeHeight="251648512" behindDoc="0" locked="0" layoutInCell="1" allowOverlap="1" wp14:anchorId="6B45FD16" wp14:editId="7549BB18">
          <wp:simplePos x="0" y="0"/>
          <wp:positionH relativeFrom="column">
            <wp:posOffset>5975985</wp:posOffset>
          </wp:positionH>
          <wp:positionV relativeFrom="paragraph">
            <wp:posOffset>85725</wp:posOffset>
          </wp:positionV>
          <wp:extent cx="295275" cy="401320"/>
          <wp:effectExtent l="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7FAF02D4" wp14:editId="7FCB8F69">
              <wp:simplePos x="0" y="0"/>
              <wp:positionH relativeFrom="column">
                <wp:posOffset>5534025</wp:posOffset>
              </wp:positionH>
              <wp:positionV relativeFrom="paragraph">
                <wp:posOffset>170815</wp:posOffset>
              </wp:positionV>
              <wp:extent cx="546100" cy="30607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5D234D83" w14:textId="77777777" w:rsidR="00DC5BD7" w:rsidRPr="00D47126" w:rsidRDefault="00DC5BD7"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7FAF02D4" id="_x0000_t202" coordsize="21600,21600" o:spt="202" path="m,l,21600r21600,l21600,xe">
              <v:stroke joinstyle="miter"/>
              <v:path gradientshapeok="t" o:connecttype="rect"/>
            </v:shapetype>
            <v:shape id="Text Box 2" o:spid="_x0000_s1030" type="#_x0000_t202" style="position:absolute;margin-left:435.75pt;margin-top:13.45pt;width:43pt;height:2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" stroked="f">
              <v:textbox>
                <w:txbxContent>
                  <w:p w14:paraId="5D234D83" w14:textId="77777777" w:rsidR="00DC5BD7" w:rsidRPr="00D47126" w:rsidRDefault="00DC5BD7"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Pr>
        <w:noProof/>
      </w:rPr>
      <mc:AlternateContent>
        <mc:Choice Requires="wps">
          <w:drawing>
            <wp:anchor distT="45720" distB="45720" distL="114300" distR="114300" simplePos="0" relativeHeight="251646464" behindDoc="0" locked="0" layoutInCell="1" allowOverlap="1" wp14:anchorId="780C7147" wp14:editId="50B29589">
              <wp:simplePos x="0" y="0"/>
              <wp:positionH relativeFrom="margin">
                <wp:align>center</wp:align>
              </wp:positionH>
              <wp:positionV relativeFrom="paragraph">
                <wp:posOffset>95250</wp:posOffset>
              </wp:positionV>
              <wp:extent cx="2990850" cy="28575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w="9525">
                        <a:noFill/>
                        <a:miter lim="800000"/>
                        <a:headEnd/>
                        <a:tailEnd/>
                      </a:ln>
                    </wps:spPr>
                    <wps:txbx>
                      <w:txbxContent>
                        <w:p w14:paraId="6B15B922" w14:textId="2C6C8FD7" w:rsidR="00DC5BD7" w:rsidRDefault="00DC5BD7"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DC5BD7" w:rsidRDefault="00DC5BD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C7147" id="_x0000_s1031" type="#_x0000_t202" style="position:absolute;margin-left:0;margin-top:7.5pt;width:235.5pt;height:2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" stroked="f">
              <v:textbox>
                <w:txbxContent>
                  <w:p w14:paraId="6B15B922" w14:textId="2C6C8FD7" w:rsidR="00DC5BD7" w:rsidRDefault="00DC5BD7"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DC5BD7" w:rsidRDefault="00DC5BD7"/>
                </w:txbxContent>
              </v:textbox>
              <w10:wrap type="square" anchorx="margin"/>
            </v:shape>
          </w:pict>
        </mc:Fallback>
      </mc:AlternateContent>
    </w:r>
    <w:r>
      <w:rPr>
        <w:noProof/>
      </w:rPr>
      <mc:AlternateContent>
        <mc:Choice Requires="wps">
          <w:drawing>
            <wp:anchor distT="4294967294" distB="4294967294" distL="114300" distR="114300" simplePos="0" relativeHeight="251649536" behindDoc="0" locked="0" layoutInCell="1" allowOverlap="1" wp14:anchorId="1062B126" wp14:editId="5D330175">
              <wp:simplePos x="0" y="0"/>
              <wp:positionH relativeFrom="margin">
                <wp:align>center</wp:align>
              </wp:positionH>
              <wp:positionV relativeFrom="paragraph">
                <wp:posOffset>382904</wp:posOffset>
              </wp:positionV>
              <wp:extent cx="5954395" cy="0"/>
              <wp:effectExtent l="38100" t="38100" r="46355" b="76200"/>
              <wp:wrapNone/>
              <wp:docPr id="2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C9E0B22" id="Straight Connector 13" o:spid="_x0000_s1026" style="position:absolute;z-index:25164953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" strokecolor="#4f81bd" strokeweight="2pt">
              <v:shadow on="t" color="black" opacity="24903f" origin=",.5" offset="0,.55556mm"/>
              <o:lock v:ext="edit" shapetype="f"/>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4458D" w14:textId="4C008618" w:rsidR="00DC5BD7" w:rsidRDefault="00DC5BD7">
    <w:pPr>
      <w:pStyle w:val="Header"/>
    </w:pPr>
    <w:r>
      <w:rPr>
        <w:noProof/>
      </w:rPr>
      <mc:AlternateContent>
        <mc:Choice Requires="wps">
          <w:drawing>
            <wp:anchor distT="0" distB="0" distL="114300" distR="114300" simplePos="0" relativeHeight="251635196" behindDoc="0" locked="0" layoutInCell="1" allowOverlap="1" wp14:anchorId="6E0527E1" wp14:editId="3434C350">
              <wp:simplePos x="0" y="0"/>
              <wp:positionH relativeFrom="column">
                <wp:posOffset>6662420</wp:posOffset>
              </wp:positionH>
              <wp:positionV relativeFrom="paragraph">
                <wp:posOffset>397983</wp:posOffset>
              </wp:positionV>
              <wp:extent cx="546100" cy="306070"/>
              <wp:effectExtent l="0" t="0" r="635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42F71C5" w14:textId="77777777" w:rsidR="00DC5BD7" w:rsidRPr="00D47126" w:rsidRDefault="00DC5BD7"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E0527E1" id="_x0000_t202" coordsize="21600,21600" o:spt="202" path="m,l,21600r21600,l21600,xe">
              <v:stroke joinstyle="miter"/>
              <v:path gradientshapeok="t" o:connecttype="rect"/>
            </v:shapetype>
            <v:shape id="_x0000_s1032" type="#_x0000_t202" style="position:absolute;margin-left:524.6pt;margin-top:31.35pt;width:43pt;height:24.1pt;z-index:251635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" stroked="f">
              <v:textbox>
                <w:txbxContent>
                  <w:p w14:paraId="342F71C5" w14:textId="77777777" w:rsidR="00DC5BD7" w:rsidRPr="00D47126" w:rsidRDefault="00DC5BD7"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7184" behindDoc="0" locked="0" layoutInCell="1" allowOverlap="1" wp14:anchorId="064CF74F" wp14:editId="7AAE5305">
          <wp:simplePos x="0" y="0"/>
          <wp:positionH relativeFrom="column">
            <wp:posOffset>7146290</wp:posOffset>
          </wp:positionH>
          <wp:positionV relativeFrom="paragraph">
            <wp:posOffset>323850</wp:posOffset>
          </wp:positionV>
          <wp:extent cx="295275" cy="40132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36221" behindDoc="0" locked="0" layoutInCell="1" allowOverlap="1" wp14:anchorId="56D7CC76" wp14:editId="77C4A7EE">
              <wp:simplePos x="0" y="0"/>
              <wp:positionH relativeFrom="margin">
                <wp:align>center</wp:align>
              </wp:positionH>
              <wp:positionV relativeFrom="paragraph">
                <wp:posOffset>352425</wp:posOffset>
              </wp:positionV>
              <wp:extent cx="2990850" cy="285750"/>
              <wp:effectExtent l="0" t="0" r="0" b="0"/>
              <wp:wrapSquare wrapText="bothSides"/>
              <wp:docPr id="2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379F6" w14:textId="00EBEB04" w:rsidR="00DC5BD7" w:rsidRDefault="00DC5BD7"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DC5BD7" w:rsidRDefault="00DC5BD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D7CC76" id="Text Box 17" o:spid="_x0000_s1033" type="#_x0000_t202" style="position:absolute;margin-left:0;margin-top:27.75pt;width:235.5pt;height:22.5pt;z-index:2516362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fhAIAABk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" stroked="f">
              <v:textbox>
                <w:txbxContent>
                  <w:p w14:paraId="105379F6" w14:textId="00EBEB04" w:rsidR="00DC5BD7" w:rsidRDefault="00DC5BD7"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DC5BD7" w:rsidRDefault="00DC5BD7"/>
                </w:txbxContent>
              </v:textbox>
              <w10:wrap type="square" anchorx="margin"/>
            </v:shape>
          </w:pict>
        </mc:Fallback>
      </mc:AlternateContent>
    </w:r>
    <w:r>
      <w:rPr>
        <w:noProof/>
      </w:rPr>
      <mc:AlternateContent>
        <mc:Choice Requires="wps">
          <w:drawing>
            <wp:anchor distT="4294967295" distB="4294967295" distL="114300" distR="114300" simplePos="0" relativeHeight="251637246" behindDoc="0" locked="0" layoutInCell="1" allowOverlap="1" wp14:anchorId="2FCBB019" wp14:editId="2D0303D7">
              <wp:simplePos x="0" y="0"/>
              <wp:positionH relativeFrom="margin">
                <wp:align>center</wp:align>
              </wp:positionH>
              <wp:positionV relativeFrom="paragraph">
                <wp:posOffset>619125</wp:posOffset>
              </wp:positionV>
              <wp:extent cx="5954395" cy="0"/>
              <wp:effectExtent l="14605" t="19050" r="12700" b="38100"/>
              <wp:wrapNone/>
              <wp:docPr id="23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3E31A85" id="Straight Connector 13" o:spid="_x0000_s1026" style="position:absolute;z-index:25163724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" strokecolor="#4f81bd" strokeweight="2pt">
              <v:shadow on="t" color="black" opacity="24903f" origin=",.5" offset="0,.55556mm"/>
              <o:lock v:ext="edit" shapetype="f"/>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913E2" w14:textId="4BB4B281" w:rsidR="00DC5BD7" w:rsidRDefault="00DC5BD7">
    <w:pPr>
      <w:pStyle w:val="Header"/>
    </w:pPr>
    <w:r>
      <w:rPr>
        <w:noProof/>
      </w:rPr>
      <mc:AlternateContent>
        <mc:Choice Requires="wps">
          <w:drawing>
            <wp:anchor distT="0" distB="0" distL="114300" distR="114300" simplePos="0" relativeHeight="251668992" behindDoc="0" locked="0" layoutInCell="1" allowOverlap="1" wp14:anchorId="651F4872" wp14:editId="7B2B7882">
              <wp:simplePos x="0" y="0"/>
              <wp:positionH relativeFrom="column">
                <wp:posOffset>5534822</wp:posOffset>
              </wp:positionH>
              <wp:positionV relativeFrom="paragraph">
                <wp:posOffset>391795</wp:posOffset>
              </wp:positionV>
              <wp:extent cx="546100" cy="306070"/>
              <wp:effectExtent l="0" t="0" r="635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C77259B" w14:textId="77777777" w:rsidR="00DC5BD7" w:rsidRPr="00D47126" w:rsidRDefault="00DC5BD7"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51F4872" id="_x0000_t202" coordsize="21600,21600" o:spt="202" path="m,l,21600r21600,l21600,xe">
              <v:stroke joinstyle="miter"/>
              <v:path gradientshapeok="t" o:connecttype="rect"/>
            </v:shapetype>
            <v:shape id="_x0000_s1034" type="#_x0000_t202" style="position:absolute;margin-left:435.8pt;margin-top:30.85pt;width:43pt;height:24.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58IgIAACM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" stroked="f">
              <v:textbox>
                <w:txbxContent>
                  <w:p w14:paraId="3C77259B" w14:textId="77777777" w:rsidR="00DC5BD7" w:rsidRPr="00D47126" w:rsidRDefault="00DC5BD7"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0016" behindDoc="0" locked="0" layoutInCell="1" allowOverlap="1" wp14:anchorId="38ACC9E0" wp14:editId="6E30ED4E">
          <wp:simplePos x="0" y="0"/>
          <wp:positionH relativeFrom="column">
            <wp:posOffset>5984240</wp:posOffset>
          </wp:positionH>
          <wp:positionV relativeFrom="paragraph">
            <wp:posOffset>332105</wp:posOffset>
          </wp:positionV>
          <wp:extent cx="295275" cy="401320"/>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71040" behindDoc="0" locked="0" layoutInCell="1" allowOverlap="1" wp14:anchorId="1DD716E3" wp14:editId="5F95D782">
              <wp:simplePos x="0" y="0"/>
              <wp:positionH relativeFrom="margin">
                <wp:align>center</wp:align>
              </wp:positionH>
              <wp:positionV relativeFrom="paragraph">
                <wp:posOffset>352425</wp:posOffset>
              </wp:positionV>
              <wp:extent cx="2990850" cy="285750"/>
              <wp:effectExtent l="0" t="0" r="0" b="0"/>
              <wp:wrapSquare wrapText="bothSides"/>
              <wp:docPr id="19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B12AA" w14:textId="1DE04B79" w:rsidR="00DC5BD7" w:rsidRDefault="00DC5BD7"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DC5BD7" w:rsidRDefault="00DC5BD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716E3" id="Text Box 30" o:spid="_x0000_s1035" type="#_x0000_t202" style="position:absolute;margin-left:0;margin-top:27.75pt;width:235.5pt;height:22.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bahQIAABk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DL7Rba&#10;hQIAABkFAAAOAAAAAAAAAAAAAAAAAC4CAABkcnMvZTJvRG9jLnhtbFBLAQItABQABgAIAAAAIQCb&#10;0mh32wAAAAcBAAAPAAAAAAAAAAAAAAAAAN8EAABkcnMvZG93bnJldi54bWxQSwUGAAAAAAQABADz&#10;AAAA5wUAAAAA&#10;" stroked="f">
              <v:textbox>
                <w:txbxContent>
                  <w:p w14:paraId="5D2B12AA" w14:textId="1DE04B79" w:rsidR="00DC5BD7" w:rsidRDefault="00DC5BD7"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DC5BD7" w:rsidRDefault="00DC5BD7"/>
                </w:txbxContent>
              </v:textbox>
              <w10:wrap type="square" anchorx="margin"/>
            </v:shape>
          </w:pict>
        </mc:Fallback>
      </mc:AlternateContent>
    </w:r>
    <w:r>
      <w:rPr>
        <w:noProof/>
      </w:rPr>
      <mc:AlternateContent>
        <mc:Choice Requires="wps">
          <w:drawing>
            <wp:anchor distT="4294967295" distB="4294967295" distL="114300" distR="114300" simplePos="0" relativeHeight="251672064" behindDoc="0" locked="0" layoutInCell="1" allowOverlap="1" wp14:anchorId="1279764A" wp14:editId="58BBA31D">
              <wp:simplePos x="0" y="0"/>
              <wp:positionH relativeFrom="margin">
                <wp:align>center</wp:align>
              </wp:positionH>
              <wp:positionV relativeFrom="paragraph">
                <wp:posOffset>619125</wp:posOffset>
              </wp:positionV>
              <wp:extent cx="5954395" cy="0"/>
              <wp:effectExtent l="14605" t="19050" r="12700" b="38100"/>
              <wp:wrapNone/>
              <wp:docPr id="19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F272FF2" id="Straight Connector 13" o:spid="_x0000_s1026" style="position:absolute;z-index:2516720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" strokecolor="#4f81bd" strokeweight="2pt">
              <v:shadow on="t" color="black" opacity="24903f" origin=",.5" offset="0,.55556mm"/>
              <o:lock v:ext="edit" shapetype="f"/>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30C17"/>
    <w:multiLevelType w:val="hybridMultilevel"/>
    <w:tmpl w:val="A92CA65A"/>
    <w:lvl w:ilvl="0" w:tplc="74147C3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82687B"/>
    <w:multiLevelType w:val="hybridMultilevel"/>
    <w:tmpl w:val="0FA2FC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B72869"/>
    <w:multiLevelType w:val="hybridMultilevel"/>
    <w:tmpl w:val="A9B8785E"/>
    <w:lvl w:ilvl="0" w:tplc="0286490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FF7CE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0C1FC2"/>
    <w:multiLevelType w:val="hybridMultilevel"/>
    <w:tmpl w:val="225A17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A64B4C"/>
    <w:multiLevelType w:val="hybridMultilevel"/>
    <w:tmpl w:val="D25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6720CE"/>
    <w:multiLevelType w:val="multilevel"/>
    <w:tmpl w:val="8B6A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A15D9A"/>
    <w:multiLevelType w:val="hybridMultilevel"/>
    <w:tmpl w:val="43B60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F3028B"/>
    <w:multiLevelType w:val="hybridMultilevel"/>
    <w:tmpl w:val="107CC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E96B7E"/>
    <w:multiLevelType w:val="hybridMultilevel"/>
    <w:tmpl w:val="C1A43B30"/>
    <w:lvl w:ilvl="0" w:tplc="105ABD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5931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D166FF5"/>
    <w:multiLevelType w:val="hybridMultilevel"/>
    <w:tmpl w:val="CDC818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5A652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1F476C7"/>
    <w:multiLevelType w:val="hybridMultilevel"/>
    <w:tmpl w:val="381C0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2D7F61"/>
    <w:multiLevelType w:val="multilevel"/>
    <w:tmpl w:val="FE5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1C4DF0"/>
    <w:multiLevelType w:val="hybridMultilevel"/>
    <w:tmpl w:val="77DE0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6FF322C"/>
    <w:multiLevelType w:val="hybridMultilevel"/>
    <w:tmpl w:val="E800FA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5C6E77"/>
    <w:multiLevelType w:val="hybridMultilevel"/>
    <w:tmpl w:val="2414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E64CA5"/>
    <w:multiLevelType w:val="hybridMultilevel"/>
    <w:tmpl w:val="0A3632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0393E79"/>
    <w:multiLevelType w:val="hybridMultilevel"/>
    <w:tmpl w:val="D6865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1C0482"/>
    <w:multiLevelType w:val="hybridMultilevel"/>
    <w:tmpl w:val="8F3C6532"/>
    <w:lvl w:ilvl="0" w:tplc="C48E1B1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970B5B"/>
    <w:multiLevelType w:val="multilevel"/>
    <w:tmpl w:val="965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AC227F"/>
    <w:multiLevelType w:val="hybridMultilevel"/>
    <w:tmpl w:val="473AD342"/>
    <w:lvl w:ilvl="0" w:tplc="BD9C8F8A">
      <w:start w:val="1"/>
      <w:numFmt w:val="decimal"/>
      <w:lvlText w:val="%1."/>
      <w:lvlJc w:val="left"/>
      <w:pPr>
        <w:ind w:left="720" w:hanging="360"/>
      </w:pPr>
      <w:rPr>
        <w:rFonts w:ascii="Questrial" w:hAnsi="Quest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6C3056"/>
    <w:multiLevelType w:val="multilevel"/>
    <w:tmpl w:val="00AC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D7E4809"/>
    <w:multiLevelType w:val="multilevel"/>
    <w:tmpl w:val="8D9A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2833EE"/>
    <w:multiLevelType w:val="multilevel"/>
    <w:tmpl w:val="004E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6718B3"/>
    <w:multiLevelType w:val="hybridMultilevel"/>
    <w:tmpl w:val="EC2874B0"/>
    <w:lvl w:ilvl="0" w:tplc="92963288">
      <w:start w:val="1"/>
      <w:numFmt w:val="lowerLetter"/>
      <w:lvlText w:val="%1.)"/>
      <w:lvlJc w:val="left"/>
      <w:pPr>
        <w:ind w:left="114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7" w15:restartNumberingAfterBreak="0">
    <w:nsid w:val="7E6C4941"/>
    <w:multiLevelType w:val="multilevel"/>
    <w:tmpl w:val="FCBC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1"/>
  </w:num>
  <w:num w:numId="3">
    <w:abstractNumId w:val="27"/>
  </w:num>
  <w:num w:numId="4">
    <w:abstractNumId w:val="7"/>
  </w:num>
  <w:num w:numId="5">
    <w:abstractNumId w:val="22"/>
  </w:num>
  <w:num w:numId="6">
    <w:abstractNumId w:val="24"/>
  </w:num>
  <w:num w:numId="7">
    <w:abstractNumId w:val="21"/>
  </w:num>
  <w:num w:numId="8">
    <w:abstractNumId w:val="14"/>
  </w:num>
  <w:num w:numId="9">
    <w:abstractNumId w:val="6"/>
  </w:num>
  <w:num w:numId="10">
    <w:abstractNumId w:val="25"/>
  </w:num>
  <w:num w:numId="11">
    <w:abstractNumId w:val="5"/>
  </w:num>
  <w:num w:numId="12">
    <w:abstractNumId w:val="17"/>
  </w:num>
  <w:num w:numId="13">
    <w:abstractNumId w:val="20"/>
  </w:num>
  <w:num w:numId="14">
    <w:abstractNumId w:val="9"/>
  </w:num>
  <w:num w:numId="15">
    <w:abstractNumId w:val="19"/>
  </w:num>
  <w:num w:numId="16">
    <w:abstractNumId w:val="26"/>
  </w:num>
  <w:num w:numId="17">
    <w:abstractNumId w:val="10"/>
  </w:num>
  <w:num w:numId="18">
    <w:abstractNumId w:val="12"/>
  </w:num>
  <w:num w:numId="19">
    <w:abstractNumId w:val="13"/>
  </w:num>
  <w:num w:numId="20">
    <w:abstractNumId w:val="4"/>
  </w:num>
  <w:num w:numId="21">
    <w:abstractNumId w:val="3"/>
  </w:num>
  <w:num w:numId="22">
    <w:abstractNumId w:val="0"/>
  </w:num>
  <w:num w:numId="23">
    <w:abstractNumId w:val="2"/>
  </w:num>
  <w:num w:numId="24">
    <w:abstractNumId w:val="16"/>
  </w:num>
  <w:num w:numId="25">
    <w:abstractNumId w:val="15"/>
  </w:num>
  <w:num w:numId="26">
    <w:abstractNumId w:val="11"/>
  </w:num>
  <w:num w:numId="27">
    <w:abstractNumId w:val="18"/>
  </w:num>
  <w:num w:numId="28">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jamin Meyer">
    <w15:presenceInfo w15:providerId="None" w15:userId="Benjamin Meyer"/>
  </w15:person>
  <w15:person w15:author="Apsens, Sarah">
    <w15:presenceInfo w15:providerId="AD" w15:userId="S::sarah.apsens@alaska.gov::3e4ef532-92ed-4492-bbb4-61fbf209ca96"/>
  </w15:person>
  <w15:person w15:author="Eldred, Laura">
    <w15:presenceInfo w15:providerId="AD" w15:userId="S-1-5-21-1984772128-1885951126-709122288-3892"/>
  </w15:person>
  <w15:person w15:author="Maggie Harings">
    <w15:presenceInfo w15:providerId="AD" w15:userId="S-1-5-21-2334092647-4192560639-1434556670-11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paperpile-doc-id" w:val="I184W244S534P245"/>
    <w:docVar w:name="paperpile-doc-name" w:val="2019-2020 Kenai River Bacteria Monitoring_20210225.docx"/>
  </w:docVars>
  <w:rsids>
    <w:rsidRoot w:val="00803BC6"/>
    <w:rsid w:val="00000AB1"/>
    <w:rsid w:val="00001BB6"/>
    <w:rsid w:val="000027A2"/>
    <w:rsid w:val="00003DC4"/>
    <w:rsid w:val="00004BC3"/>
    <w:rsid w:val="00005AF2"/>
    <w:rsid w:val="00006939"/>
    <w:rsid w:val="00010CB5"/>
    <w:rsid w:val="00012C33"/>
    <w:rsid w:val="0001365E"/>
    <w:rsid w:val="00016413"/>
    <w:rsid w:val="00023AF5"/>
    <w:rsid w:val="00024295"/>
    <w:rsid w:val="000300EB"/>
    <w:rsid w:val="0003074A"/>
    <w:rsid w:val="000317E8"/>
    <w:rsid w:val="0003316C"/>
    <w:rsid w:val="00040DF2"/>
    <w:rsid w:val="00042845"/>
    <w:rsid w:val="000436C2"/>
    <w:rsid w:val="000453D5"/>
    <w:rsid w:val="0004792E"/>
    <w:rsid w:val="0005009C"/>
    <w:rsid w:val="00052AEC"/>
    <w:rsid w:val="00052D48"/>
    <w:rsid w:val="000577ED"/>
    <w:rsid w:val="000637B1"/>
    <w:rsid w:val="00063D62"/>
    <w:rsid w:val="00064037"/>
    <w:rsid w:val="00064B33"/>
    <w:rsid w:val="0006566F"/>
    <w:rsid w:val="00065689"/>
    <w:rsid w:val="00066139"/>
    <w:rsid w:val="00074835"/>
    <w:rsid w:val="00075114"/>
    <w:rsid w:val="0008226F"/>
    <w:rsid w:val="0008328D"/>
    <w:rsid w:val="00083394"/>
    <w:rsid w:val="00086978"/>
    <w:rsid w:val="00086B78"/>
    <w:rsid w:val="0008768D"/>
    <w:rsid w:val="000876AF"/>
    <w:rsid w:val="000915B3"/>
    <w:rsid w:val="00093477"/>
    <w:rsid w:val="00093E2E"/>
    <w:rsid w:val="000946FE"/>
    <w:rsid w:val="0009603B"/>
    <w:rsid w:val="00097E73"/>
    <w:rsid w:val="000A405C"/>
    <w:rsid w:val="000A5CEF"/>
    <w:rsid w:val="000A6A4E"/>
    <w:rsid w:val="000A6AEC"/>
    <w:rsid w:val="000A79D4"/>
    <w:rsid w:val="000B3050"/>
    <w:rsid w:val="000C1B06"/>
    <w:rsid w:val="000C253E"/>
    <w:rsid w:val="000C403F"/>
    <w:rsid w:val="000C4CA3"/>
    <w:rsid w:val="000C57AE"/>
    <w:rsid w:val="000C66E2"/>
    <w:rsid w:val="000D176D"/>
    <w:rsid w:val="000D1CC6"/>
    <w:rsid w:val="000D38B5"/>
    <w:rsid w:val="000D6253"/>
    <w:rsid w:val="000E08E2"/>
    <w:rsid w:val="000E4CC3"/>
    <w:rsid w:val="000E69BB"/>
    <w:rsid w:val="000E77E1"/>
    <w:rsid w:val="000F5367"/>
    <w:rsid w:val="000F5526"/>
    <w:rsid w:val="000F6BE4"/>
    <w:rsid w:val="001023EF"/>
    <w:rsid w:val="00102D51"/>
    <w:rsid w:val="00106409"/>
    <w:rsid w:val="0010789E"/>
    <w:rsid w:val="00107B10"/>
    <w:rsid w:val="0011131F"/>
    <w:rsid w:val="00111793"/>
    <w:rsid w:val="00112AD3"/>
    <w:rsid w:val="00113036"/>
    <w:rsid w:val="00115037"/>
    <w:rsid w:val="00122169"/>
    <w:rsid w:val="0012263B"/>
    <w:rsid w:val="00122969"/>
    <w:rsid w:val="00124214"/>
    <w:rsid w:val="00130133"/>
    <w:rsid w:val="00130E76"/>
    <w:rsid w:val="00131BA2"/>
    <w:rsid w:val="001375C0"/>
    <w:rsid w:val="00141DE6"/>
    <w:rsid w:val="00142318"/>
    <w:rsid w:val="00143246"/>
    <w:rsid w:val="001478E5"/>
    <w:rsid w:val="00150E9B"/>
    <w:rsid w:val="00150F7C"/>
    <w:rsid w:val="0015616C"/>
    <w:rsid w:val="0015648B"/>
    <w:rsid w:val="00164C03"/>
    <w:rsid w:val="0016557A"/>
    <w:rsid w:val="00165697"/>
    <w:rsid w:val="00167188"/>
    <w:rsid w:val="001674A1"/>
    <w:rsid w:val="0016780F"/>
    <w:rsid w:val="001703EF"/>
    <w:rsid w:val="001705E8"/>
    <w:rsid w:val="001723D2"/>
    <w:rsid w:val="00173183"/>
    <w:rsid w:val="0017552A"/>
    <w:rsid w:val="001769C6"/>
    <w:rsid w:val="0018141B"/>
    <w:rsid w:val="0018225D"/>
    <w:rsid w:val="00185579"/>
    <w:rsid w:val="00186794"/>
    <w:rsid w:val="001927B3"/>
    <w:rsid w:val="00193325"/>
    <w:rsid w:val="0019713F"/>
    <w:rsid w:val="00197D4D"/>
    <w:rsid w:val="001A3074"/>
    <w:rsid w:val="001A4ACC"/>
    <w:rsid w:val="001A6F2A"/>
    <w:rsid w:val="001B214E"/>
    <w:rsid w:val="001B2EC4"/>
    <w:rsid w:val="001B4CF8"/>
    <w:rsid w:val="001B5393"/>
    <w:rsid w:val="001B6D59"/>
    <w:rsid w:val="001C005A"/>
    <w:rsid w:val="001C06F5"/>
    <w:rsid w:val="001C0818"/>
    <w:rsid w:val="001C0D8C"/>
    <w:rsid w:val="001C0F7F"/>
    <w:rsid w:val="001C1E72"/>
    <w:rsid w:val="001C2991"/>
    <w:rsid w:val="001C5ABB"/>
    <w:rsid w:val="001C60A8"/>
    <w:rsid w:val="001C6399"/>
    <w:rsid w:val="001D5A23"/>
    <w:rsid w:val="001E2A7A"/>
    <w:rsid w:val="001E586A"/>
    <w:rsid w:val="001E763C"/>
    <w:rsid w:val="001F090B"/>
    <w:rsid w:val="001F16C8"/>
    <w:rsid w:val="00200BEC"/>
    <w:rsid w:val="00201019"/>
    <w:rsid w:val="00204355"/>
    <w:rsid w:val="002055F5"/>
    <w:rsid w:val="00223058"/>
    <w:rsid w:val="0022380D"/>
    <w:rsid w:val="002251A8"/>
    <w:rsid w:val="00234B12"/>
    <w:rsid w:val="0023511F"/>
    <w:rsid w:val="00235D2B"/>
    <w:rsid w:val="002404CC"/>
    <w:rsid w:val="00240BD4"/>
    <w:rsid w:val="00243B93"/>
    <w:rsid w:val="002445CE"/>
    <w:rsid w:val="00244B11"/>
    <w:rsid w:val="002455D0"/>
    <w:rsid w:val="00250D04"/>
    <w:rsid w:val="00252E84"/>
    <w:rsid w:val="00255C0E"/>
    <w:rsid w:val="00255FDE"/>
    <w:rsid w:val="00260F5E"/>
    <w:rsid w:val="00261BAB"/>
    <w:rsid w:val="002659E5"/>
    <w:rsid w:val="00265DFF"/>
    <w:rsid w:val="00266281"/>
    <w:rsid w:val="00266E4E"/>
    <w:rsid w:val="00267D5D"/>
    <w:rsid w:val="00270A01"/>
    <w:rsid w:val="002758FA"/>
    <w:rsid w:val="00275A30"/>
    <w:rsid w:val="002806E3"/>
    <w:rsid w:val="002808BC"/>
    <w:rsid w:val="00281D85"/>
    <w:rsid w:val="00281D88"/>
    <w:rsid w:val="00284238"/>
    <w:rsid w:val="00285DBC"/>
    <w:rsid w:val="00286228"/>
    <w:rsid w:val="00287AC2"/>
    <w:rsid w:val="00292B62"/>
    <w:rsid w:val="00292DB8"/>
    <w:rsid w:val="0029532A"/>
    <w:rsid w:val="0029719F"/>
    <w:rsid w:val="002A0F01"/>
    <w:rsid w:val="002A31F2"/>
    <w:rsid w:val="002A33A3"/>
    <w:rsid w:val="002A57B6"/>
    <w:rsid w:val="002A6056"/>
    <w:rsid w:val="002B3B70"/>
    <w:rsid w:val="002B47B9"/>
    <w:rsid w:val="002B7E46"/>
    <w:rsid w:val="002C2B17"/>
    <w:rsid w:val="002C548C"/>
    <w:rsid w:val="002C5E7D"/>
    <w:rsid w:val="002C6A21"/>
    <w:rsid w:val="002D05C7"/>
    <w:rsid w:val="002D0F88"/>
    <w:rsid w:val="002D2C16"/>
    <w:rsid w:val="002D4232"/>
    <w:rsid w:val="002D709E"/>
    <w:rsid w:val="002E1A69"/>
    <w:rsid w:val="002E35F6"/>
    <w:rsid w:val="002E63F9"/>
    <w:rsid w:val="002E6CD0"/>
    <w:rsid w:val="002F03B0"/>
    <w:rsid w:val="002F349F"/>
    <w:rsid w:val="002F370A"/>
    <w:rsid w:val="002F46CF"/>
    <w:rsid w:val="002F4DD0"/>
    <w:rsid w:val="00300571"/>
    <w:rsid w:val="00302D80"/>
    <w:rsid w:val="00303A52"/>
    <w:rsid w:val="003075B6"/>
    <w:rsid w:val="0031041B"/>
    <w:rsid w:val="00315170"/>
    <w:rsid w:val="003152F2"/>
    <w:rsid w:val="003158F9"/>
    <w:rsid w:val="00320D1A"/>
    <w:rsid w:val="00320F59"/>
    <w:rsid w:val="0033034E"/>
    <w:rsid w:val="00330D8D"/>
    <w:rsid w:val="00333997"/>
    <w:rsid w:val="003356E0"/>
    <w:rsid w:val="003369F3"/>
    <w:rsid w:val="00337954"/>
    <w:rsid w:val="00342948"/>
    <w:rsid w:val="00343E27"/>
    <w:rsid w:val="00344F50"/>
    <w:rsid w:val="003458C9"/>
    <w:rsid w:val="00350833"/>
    <w:rsid w:val="0036021F"/>
    <w:rsid w:val="00361C7B"/>
    <w:rsid w:val="00363E33"/>
    <w:rsid w:val="00364DB1"/>
    <w:rsid w:val="00365678"/>
    <w:rsid w:val="00375641"/>
    <w:rsid w:val="00375840"/>
    <w:rsid w:val="003819B2"/>
    <w:rsid w:val="003932AD"/>
    <w:rsid w:val="0039442B"/>
    <w:rsid w:val="00395041"/>
    <w:rsid w:val="003951B1"/>
    <w:rsid w:val="00397D8E"/>
    <w:rsid w:val="003A7E7C"/>
    <w:rsid w:val="003B18E9"/>
    <w:rsid w:val="003B5BA1"/>
    <w:rsid w:val="003B6E0F"/>
    <w:rsid w:val="003C1D46"/>
    <w:rsid w:val="003C44FA"/>
    <w:rsid w:val="003C4B1C"/>
    <w:rsid w:val="003C4F56"/>
    <w:rsid w:val="003C77F7"/>
    <w:rsid w:val="003C792B"/>
    <w:rsid w:val="003D0ED6"/>
    <w:rsid w:val="003D6660"/>
    <w:rsid w:val="003E210F"/>
    <w:rsid w:val="003E585A"/>
    <w:rsid w:val="003E5C01"/>
    <w:rsid w:val="003E687C"/>
    <w:rsid w:val="003F034D"/>
    <w:rsid w:val="003F06AA"/>
    <w:rsid w:val="003F68DE"/>
    <w:rsid w:val="003F74AC"/>
    <w:rsid w:val="003F7591"/>
    <w:rsid w:val="00403A36"/>
    <w:rsid w:val="00407DD2"/>
    <w:rsid w:val="00411FA0"/>
    <w:rsid w:val="00412171"/>
    <w:rsid w:val="00412E26"/>
    <w:rsid w:val="00415FC8"/>
    <w:rsid w:val="00416C1E"/>
    <w:rsid w:val="00420CC5"/>
    <w:rsid w:val="0042265F"/>
    <w:rsid w:val="00422946"/>
    <w:rsid w:val="004239D9"/>
    <w:rsid w:val="00424232"/>
    <w:rsid w:val="004254A1"/>
    <w:rsid w:val="00425999"/>
    <w:rsid w:val="00425CAE"/>
    <w:rsid w:val="00427B4D"/>
    <w:rsid w:val="00443ACD"/>
    <w:rsid w:val="00445755"/>
    <w:rsid w:val="004475F6"/>
    <w:rsid w:val="00452D71"/>
    <w:rsid w:val="00453C34"/>
    <w:rsid w:val="00454912"/>
    <w:rsid w:val="00456F9D"/>
    <w:rsid w:val="00457197"/>
    <w:rsid w:val="00457334"/>
    <w:rsid w:val="00462B6E"/>
    <w:rsid w:val="0046312B"/>
    <w:rsid w:val="00463CF4"/>
    <w:rsid w:val="00464DAF"/>
    <w:rsid w:val="004657CA"/>
    <w:rsid w:val="0046678A"/>
    <w:rsid w:val="00470FD0"/>
    <w:rsid w:val="00472C67"/>
    <w:rsid w:val="004739E3"/>
    <w:rsid w:val="00484780"/>
    <w:rsid w:val="00484BB0"/>
    <w:rsid w:val="00485AEC"/>
    <w:rsid w:val="00491EAB"/>
    <w:rsid w:val="004964EF"/>
    <w:rsid w:val="004A009C"/>
    <w:rsid w:val="004A2DE4"/>
    <w:rsid w:val="004A3C15"/>
    <w:rsid w:val="004A6A92"/>
    <w:rsid w:val="004A6FF7"/>
    <w:rsid w:val="004B0FE9"/>
    <w:rsid w:val="004B29B6"/>
    <w:rsid w:val="004C0996"/>
    <w:rsid w:val="004C0BD2"/>
    <w:rsid w:val="004C607B"/>
    <w:rsid w:val="004C7A79"/>
    <w:rsid w:val="004C7A97"/>
    <w:rsid w:val="004C7C34"/>
    <w:rsid w:val="004D11E1"/>
    <w:rsid w:val="004D601E"/>
    <w:rsid w:val="004D6C76"/>
    <w:rsid w:val="004E08EB"/>
    <w:rsid w:val="004E28C8"/>
    <w:rsid w:val="004E6CF3"/>
    <w:rsid w:val="004F3C04"/>
    <w:rsid w:val="004F4B20"/>
    <w:rsid w:val="004F79FB"/>
    <w:rsid w:val="0050134F"/>
    <w:rsid w:val="0050307A"/>
    <w:rsid w:val="005120A4"/>
    <w:rsid w:val="005161C4"/>
    <w:rsid w:val="00516290"/>
    <w:rsid w:val="00517C61"/>
    <w:rsid w:val="00521BE7"/>
    <w:rsid w:val="005246CC"/>
    <w:rsid w:val="005248E4"/>
    <w:rsid w:val="0052550C"/>
    <w:rsid w:val="0053004C"/>
    <w:rsid w:val="0053623D"/>
    <w:rsid w:val="00536D9A"/>
    <w:rsid w:val="00541D0B"/>
    <w:rsid w:val="005434F2"/>
    <w:rsid w:val="00550411"/>
    <w:rsid w:val="005553E3"/>
    <w:rsid w:val="00563803"/>
    <w:rsid w:val="005649C7"/>
    <w:rsid w:val="005676FF"/>
    <w:rsid w:val="005709CB"/>
    <w:rsid w:val="00572BDC"/>
    <w:rsid w:val="00572C07"/>
    <w:rsid w:val="00574144"/>
    <w:rsid w:val="0057499D"/>
    <w:rsid w:val="005751C3"/>
    <w:rsid w:val="00577AF3"/>
    <w:rsid w:val="00577DB6"/>
    <w:rsid w:val="00580141"/>
    <w:rsid w:val="0058236F"/>
    <w:rsid w:val="00586B97"/>
    <w:rsid w:val="00591FDD"/>
    <w:rsid w:val="00596669"/>
    <w:rsid w:val="00596729"/>
    <w:rsid w:val="005A02A8"/>
    <w:rsid w:val="005A3978"/>
    <w:rsid w:val="005A3E28"/>
    <w:rsid w:val="005A589C"/>
    <w:rsid w:val="005A693E"/>
    <w:rsid w:val="005B1386"/>
    <w:rsid w:val="005B1835"/>
    <w:rsid w:val="005B188D"/>
    <w:rsid w:val="005B4786"/>
    <w:rsid w:val="005B546C"/>
    <w:rsid w:val="005C1B06"/>
    <w:rsid w:val="005C2FF5"/>
    <w:rsid w:val="005C4727"/>
    <w:rsid w:val="005C5931"/>
    <w:rsid w:val="005D089F"/>
    <w:rsid w:val="005D0A9B"/>
    <w:rsid w:val="005D1C06"/>
    <w:rsid w:val="005D1E49"/>
    <w:rsid w:val="005D2B60"/>
    <w:rsid w:val="005D4C36"/>
    <w:rsid w:val="005D5184"/>
    <w:rsid w:val="005D5E62"/>
    <w:rsid w:val="005D79DC"/>
    <w:rsid w:val="005D7A67"/>
    <w:rsid w:val="005E2489"/>
    <w:rsid w:val="005E2E6F"/>
    <w:rsid w:val="005E3838"/>
    <w:rsid w:val="005E50AC"/>
    <w:rsid w:val="005E578A"/>
    <w:rsid w:val="005E62CC"/>
    <w:rsid w:val="005E6B13"/>
    <w:rsid w:val="005F203C"/>
    <w:rsid w:val="005F4D76"/>
    <w:rsid w:val="005F4E39"/>
    <w:rsid w:val="005F52F9"/>
    <w:rsid w:val="005F7D16"/>
    <w:rsid w:val="0060104A"/>
    <w:rsid w:val="006010F7"/>
    <w:rsid w:val="00603F95"/>
    <w:rsid w:val="006106BB"/>
    <w:rsid w:val="00611296"/>
    <w:rsid w:val="00614400"/>
    <w:rsid w:val="00615137"/>
    <w:rsid w:val="006170D6"/>
    <w:rsid w:val="0062141E"/>
    <w:rsid w:val="00622D64"/>
    <w:rsid w:val="006233E6"/>
    <w:rsid w:val="006239E1"/>
    <w:rsid w:val="0063019B"/>
    <w:rsid w:val="0063048D"/>
    <w:rsid w:val="00631388"/>
    <w:rsid w:val="0063285C"/>
    <w:rsid w:val="00632EC9"/>
    <w:rsid w:val="00633039"/>
    <w:rsid w:val="0063577A"/>
    <w:rsid w:val="00635C01"/>
    <w:rsid w:val="00640125"/>
    <w:rsid w:val="0064191A"/>
    <w:rsid w:val="00646859"/>
    <w:rsid w:val="006471A1"/>
    <w:rsid w:val="00650852"/>
    <w:rsid w:val="006516C2"/>
    <w:rsid w:val="0065389D"/>
    <w:rsid w:val="00653C31"/>
    <w:rsid w:val="006548F0"/>
    <w:rsid w:val="00655229"/>
    <w:rsid w:val="00656361"/>
    <w:rsid w:val="00662798"/>
    <w:rsid w:val="00664FFC"/>
    <w:rsid w:val="00665522"/>
    <w:rsid w:val="00665C79"/>
    <w:rsid w:val="00670822"/>
    <w:rsid w:val="006841DD"/>
    <w:rsid w:val="0068632A"/>
    <w:rsid w:val="006901BE"/>
    <w:rsid w:val="00692018"/>
    <w:rsid w:val="0069324C"/>
    <w:rsid w:val="00693AE5"/>
    <w:rsid w:val="00695CD3"/>
    <w:rsid w:val="006A5E26"/>
    <w:rsid w:val="006A71DA"/>
    <w:rsid w:val="006A7667"/>
    <w:rsid w:val="006B350F"/>
    <w:rsid w:val="006B46A9"/>
    <w:rsid w:val="006B560A"/>
    <w:rsid w:val="006C0EE3"/>
    <w:rsid w:val="006C14E8"/>
    <w:rsid w:val="006C4B41"/>
    <w:rsid w:val="006D4204"/>
    <w:rsid w:val="006D6FC6"/>
    <w:rsid w:val="006D7D17"/>
    <w:rsid w:val="006E03E4"/>
    <w:rsid w:val="006E0845"/>
    <w:rsid w:val="006E427C"/>
    <w:rsid w:val="006E74F2"/>
    <w:rsid w:val="006F09B3"/>
    <w:rsid w:val="006F0F99"/>
    <w:rsid w:val="006F1958"/>
    <w:rsid w:val="006F61A7"/>
    <w:rsid w:val="007000C0"/>
    <w:rsid w:val="0070176B"/>
    <w:rsid w:val="00701D3E"/>
    <w:rsid w:val="007042B8"/>
    <w:rsid w:val="007057FE"/>
    <w:rsid w:val="00705DF4"/>
    <w:rsid w:val="00705FF3"/>
    <w:rsid w:val="00706FF6"/>
    <w:rsid w:val="00707464"/>
    <w:rsid w:val="00710057"/>
    <w:rsid w:val="00710892"/>
    <w:rsid w:val="00715052"/>
    <w:rsid w:val="00715E36"/>
    <w:rsid w:val="007160DB"/>
    <w:rsid w:val="00717F06"/>
    <w:rsid w:val="00721BEE"/>
    <w:rsid w:val="00722028"/>
    <w:rsid w:val="007266AC"/>
    <w:rsid w:val="00730E47"/>
    <w:rsid w:val="00731367"/>
    <w:rsid w:val="00733571"/>
    <w:rsid w:val="00733FE1"/>
    <w:rsid w:val="00740E71"/>
    <w:rsid w:val="0074179F"/>
    <w:rsid w:val="0074245D"/>
    <w:rsid w:val="00745B9B"/>
    <w:rsid w:val="0075014F"/>
    <w:rsid w:val="0075114A"/>
    <w:rsid w:val="007543C7"/>
    <w:rsid w:val="00761566"/>
    <w:rsid w:val="0076787C"/>
    <w:rsid w:val="007735BD"/>
    <w:rsid w:val="00773FCE"/>
    <w:rsid w:val="007754B1"/>
    <w:rsid w:val="007772FD"/>
    <w:rsid w:val="00777524"/>
    <w:rsid w:val="0077767E"/>
    <w:rsid w:val="00785F00"/>
    <w:rsid w:val="00786805"/>
    <w:rsid w:val="00787D42"/>
    <w:rsid w:val="00790691"/>
    <w:rsid w:val="007916BE"/>
    <w:rsid w:val="007950E8"/>
    <w:rsid w:val="0079542E"/>
    <w:rsid w:val="007A0765"/>
    <w:rsid w:val="007A1DF9"/>
    <w:rsid w:val="007A5B69"/>
    <w:rsid w:val="007A71B9"/>
    <w:rsid w:val="007B0398"/>
    <w:rsid w:val="007B1396"/>
    <w:rsid w:val="007B5247"/>
    <w:rsid w:val="007B6D53"/>
    <w:rsid w:val="007C27DB"/>
    <w:rsid w:val="007C48DE"/>
    <w:rsid w:val="007C7988"/>
    <w:rsid w:val="007C7BE5"/>
    <w:rsid w:val="007D0338"/>
    <w:rsid w:val="007D3F7A"/>
    <w:rsid w:val="007D6481"/>
    <w:rsid w:val="007E2888"/>
    <w:rsid w:val="007E3C50"/>
    <w:rsid w:val="007E3FA8"/>
    <w:rsid w:val="007E4934"/>
    <w:rsid w:val="007E4DBC"/>
    <w:rsid w:val="007E5CEA"/>
    <w:rsid w:val="007E6382"/>
    <w:rsid w:val="007E640C"/>
    <w:rsid w:val="007F0A40"/>
    <w:rsid w:val="007F1A34"/>
    <w:rsid w:val="007F51B0"/>
    <w:rsid w:val="007F73B5"/>
    <w:rsid w:val="00801B85"/>
    <w:rsid w:val="00802B55"/>
    <w:rsid w:val="00803BC6"/>
    <w:rsid w:val="008064D9"/>
    <w:rsid w:val="00812164"/>
    <w:rsid w:val="008123B8"/>
    <w:rsid w:val="00821E54"/>
    <w:rsid w:val="008240BB"/>
    <w:rsid w:val="00824416"/>
    <w:rsid w:val="008268F5"/>
    <w:rsid w:val="00827F14"/>
    <w:rsid w:val="0083134C"/>
    <w:rsid w:val="00834327"/>
    <w:rsid w:val="0083762B"/>
    <w:rsid w:val="00840E8F"/>
    <w:rsid w:val="0084166E"/>
    <w:rsid w:val="0084354B"/>
    <w:rsid w:val="00845367"/>
    <w:rsid w:val="0084640E"/>
    <w:rsid w:val="008467A8"/>
    <w:rsid w:val="00850D05"/>
    <w:rsid w:val="008512F1"/>
    <w:rsid w:val="0085409F"/>
    <w:rsid w:val="00856BE9"/>
    <w:rsid w:val="00857DD6"/>
    <w:rsid w:val="00863902"/>
    <w:rsid w:val="00866494"/>
    <w:rsid w:val="00874FAB"/>
    <w:rsid w:val="008846F5"/>
    <w:rsid w:val="008865C5"/>
    <w:rsid w:val="00890BF4"/>
    <w:rsid w:val="00891050"/>
    <w:rsid w:val="008923A5"/>
    <w:rsid w:val="00892922"/>
    <w:rsid w:val="008947AF"/>
    <w:rsid w:val="00895BA2"/>
    <w:rsid w:val="008A3093"/>
    <w:rsid w:val="008A34B8"/>
    <w:rsid w:val="008A3A59"/>
    <w:rsid w:val="008A5BF1"/>
    <w:rsid w:val="008A6237"/>
    <w:rsid w:val="008A6DE8"/>
    <w:rsid w:val="008A7180"/>
    <w:rsid w:val="008A7865"/>
    <w:rsid w:val="008B4162"/>
    <w:rsid w:val="008B5591"/>
    <w:rsid w:val="008C1449"/>
    <w:rsid w:val="008C2D8E"/>
    <w:rsid w:val="008C3157"/>
    <w:rsid w:val="008C3244"/>
    <w:rsid w:val="008C381B"/>
    <w:rsid w:val="008C49A4"/>
    <w:rsid w:val="008D0C0C"/>
    <w:rsid w:val="008D2595"/>
    <w:rsid w:val="008D34D1"/>
    <w:rsid w:val="008D4094"/>
    <w:rsid w:val="008D7957"/>
    <w:rsid w:val="008E064C"/>
    <w:rsid w:val="008E0C0F"/>
    <w:rsid w:val="008E527D"/>
    <w:rsid w:val="008F70DE"/>
    <w:rsid w:val="008F7DDC"/>
    <w:rsid w:val="00902281"/>
    <w:rsid w:val="00902A09"/>
    <w:rsid w:val="00903573"/>
    <w:rsid w:val="009063FB"/>
    <w:rsid w:val="0090648A"/>
    <w:rsid w:val="00910D8E"/>
    <w:rsid w:val="009115FB"/>
    <w:rsid w:val="00914300"/>
    <w:rsid w:val="00914F18"/>
    <w:rsid w:val="0091751F"/>
    <w:rsid w:val="0092074E"/>
    <w:rsid w:val="009210B8"/>
    <w:rsid w:val="009213D2"/>
    <w:rsid w:val="0092273F"/>
    <w:rsid w:val="00923C49"/>
    <w:rsid w:val="00927D48"/>
    <w:rsid w:val="00930203"/>
    <w:rsid w:val="00934B5D"/>
    <w:rsid w:val="009400CA"/>
    <w:rsid w:val="00940F4A"/>
    <w:rsid w:val="009426ED"/>
    <w:rsid w:val="00943FBA"/>
    <w:rsid w:val="00952B32"/>
    <w:rsid w:val="00952C7B"/>
    <w:rsid w:val="00953430"/>
    <w:rsid w:val="009546E8"/>
    <w:rsid w:val="00960837"/>
    <w:rsid w:val="009626A1"/>
    <w:rsid w:val="00962761"/>
    <w:rsid w:val="00966473"/>
    <w:rsid w:val="00970035"/>
    <w:rsid w:val="00971030"/>
    <w:rsid w:val="009711E9"/>
    <w:rsid w:val="009730F4"/>
    <w:rsid w:val="00983DDF"/>
    <w:rsid w:val="00984AE3"/>
    <w:rsid w:val="00985352"/>
    <w:rsid w:val="00987536"/>
    <w:rsid w:val="00990CD7"/>
    <w:rsid w:val="00993A99"/>
    <w:rsid w:val="00997D2D"/>
    <w:rsid w:val="009A1FF3"/>
    <w:rsid w:val="009A2A02"/>
    <w:rsid w:val="009A31C2"/>
    <w:rsid w:val="009A6F45"/>
    <w:rsid w:val="009B0BD6"/>
    <w:rsid w:val="009B2301"/>
    <w:rsid w:val="009B4711"/>
    <w:rsid w:val="009B5879"/>
    <w:rsid w:val="009B6FB8"/>
    <w:rsid w:val="009C059D"/>
    <w:rsid w:val="009C2567"/>
    <w:rsid w:val="009C54C1"/>
    <w:rsid w:val="009D05F6"/>
    <w:rsid w:val="009D2521"/>
    <w:rsid w:val="009D2DFF"/>
    <w:rsid w:val="009D3BD9"/>
    <w:rsid w:val="009D76CD"/>
    <w:rsid w:val="009D7EB1"/>
    <w:rsid w:val="009E206F"/>
    <w:rsid w:val="009F0A64"/>
    <w:rsid w:val="009F6579"/>
    <w:rsid w:val="009F6C11"/>
    <w:rsid w:val="009F7F6E"/>
    <w:rsid w:val="00A04C34"/>
    <w:rsid w:val="00A05FAA"/>
    <w:rsid w:val="00A06B32"/>
    <w:rsid w:val="00A11807"/>
    <w:rsid w:val="00A1458F"/>
    <w:rsid w:val="00A14CB0"/>
    <w:rsid w:val="00A16272"/>
    <w:rsid w:val="00A2010D"/>
    <w:rsid w:val="00A21DE7"/>
    <w:rsid w:val="00A26B6E"/>
    <w:rsid w:val="00A26D6B"/>
    <w:rsid w:val="00A2775B"/>
    <w:rsid w:val="00A30924"/>
    <w:rsid w:val="00A328EA"/>
    <w:rsid w:val="00A331E6"/>
    <w:rsid w:val="00A37BC7"/>
    <w:rsid w:val="00A37F71"/>
    <w:rsid w:val="00A40779"/>
    <w:rsid w:val="00A41DC2"/>
    <w:rsid w:val="00A420D0"/>
    <w:rsid w:val="00A4238A"/>
    <w:rsid w:val="00A4288D"/>
    <w:rsid w:val="00A444D7"/>
    <w:rsid w:val="00A47243"/>
    <w:rsid w:val="00A47E28"/>
    <w:rsid w:val="00A55AB7"/>
    <w:rsid w:val="00A56539"/>
    <w:rsid w:val="00A627E1"/>
    <w:rsid w:val="00A669D9"/>
    <w:rsid w:val="00A67B48"/>
    <w:rsid w:val="00A67F7B"/>
    <w:rsid w:val="00A708F8"/>
    <w:rsid w:val="00A726DC"/>
    <w:rsid w:val="00A75B76"/>
    <w:rsid w:val="00A82909"/>
    <w:rsid w:val="00A84CC3"/>
    <w:rsid w:val="00A857F7"/>
    <w:rsid w:val="00A8595E"/>
    <w:rsid w:val="00A872BC"/>
    <w:rsid w:val="00A918E9"/>
    <w:rsid w:val="00A92923"/>
    <w:rsid w:val="00A9372D"/>
    <w:rsid w:val="00A96BAE"/>
    <w:rsid w:val="00A96CE3"/>
    <w:rsid w:val="00AA2D9E"/>
    <w:rsid w:val="00AA4452"/>
    <w:rsid w:val="00AA46E8"/>
    <w:rsid w:val="00AA4C41"/>
    <w:rsid w:val="00AA658F"/>
    <w:rsid w:val="00AA674A"/>
    <w:rsid w:val="00AA6C68"/>
    <w:rsid w:val="00AA6FE5"/>
    <w:rsid w:val="00AB22E1"/>
    <w:rsid w:val="00AC04D7"/>
    <w:rsid w:val="00AC1751"/>
    <w:rsid w:val="00AC1AF2"/>
    <w:rsid w:val="00AC25DB"/>
    <w:rsid w:val="00AC30FE"/>
    <w:rsid w:val="00AC5C47"/>
    <w:rsid w:val="00AC63A5"/>
    <w:rsid w:val="00AD046D"/>
    <w:rsid w:val="00AD45B2"/>
    <w:rsid w:val="00AD5170"/>
    <w:rsid w:val="00AD5A0C"/>
    <w:rsid w:val="00AD5D0B"/>
    <w:rsid w:val="00AD685F"/>
    <w:rsid w:val="00AD7882"/>
    <w:rsid w:val="00AE1166"/>
    <w:rsid w:val="00AE4265"/>
    <w:rsid w:val="00AE58F9"/>
    <w:rsid w:val="00AE6E12"/>
    <w:rsid w:val="00AF26E5"/>
    <w:rsid w:val="00B005D7"/>
    <w:rsid w:val="00B02243"/>
    <w:rsid w:val="00B03FBE"/>
    <w:rsid w:val="00B043BC"/>
    <w:rsid w:val="00B07D95"/>
    <w:rsid w:val="00B118CB"/>
    <w:rsid w:val="00B12AA9"/>
    <w:rsid w:val="00B17977"/>
    <w:rsid w:val="00B21A38"/>
    <w:rsid w:val="00B21D44"/>
    <w:rsid w:val="00B21E72"/>
    <w:rsid w:val="00B230CB"/>
    <w:rsid w:val="00B231A7"/>
    <w:rsid w:val="00B25182"/>
    <w:rsid w:val="00B26BEF"/>
    <w:rsid w:val="00B33AC7"/>
    <w:rsid w:val="00B35FA9"/>
    <w:rsid w:val="00B425BD"/>
    <w:rsid w:val="00B46052"/>
    <w:rsid w:val="00B50F6C"/>
    <w:rsid w:val="00B54656"/>
    <w:rsid w:val="00B562FD"/>
    <w:rsid w:val="00B60D86"/>
    <w:rsid w:val="00B64BBA"/>
    <w:rsid w:val="00B660BB"/>
    <w:rsid w:val="00B664BD"/>
    <w:rsid w:val="00B721E6"/>
    <w:rsid w:val="00B7626D"/>
    <w:rsid w:val="00B7749B"/>
    <w:rsid w:val="00B817AE"/>
    <w:rsid w:val="00B81AA0"/>
    <w:rsid w:val="00B81F2C"/>
    <w:rsid w:val="00B82791"/>
    <w:rsid w:val="00B853E9"/>
    <w:rsid w:val="00B8615B"/>
    <w:rsid w:val="00B92140"/>
    <w:rsid w:val="00B92E86"/>
    <w:rsid w:val="00B93822"/>
    <w:rsid w:val="00B94CA1"/>
    <w:rsid w:val="00BA2347"/>
    <w:rsid w:val="00BA288D"/>
    <w:rsid w:val="00BA2A41"/>
    <w:rsid w:val="00BA35A8"/>
    <w:rsid w:val="00BA377E"/>
    <w:rsid w:val="00BA4840"/>
    <w:rsid w:val="00BA494D"/>
    <w:rsid w:val="00BA784D"/>
    <w:rsid w:val="00BB082A"/>
    <w:rsid w:val="00BB0B58"/>
    <w:rsid w:val="00BB2AD5"/>
    <w:rsid w:val="00BB2C98"/>
    <w:rsid w:val="00BB3C49"/>
    <w:rsid w:val="00BB4222"/>
    <w:rsid w:val="00BB53EA"/>
    <w:rsid w:val="00BB6A5C"/>
    <w:rsid w:val="00BB7530"/>
    <w:rsid w:val="00BC05B8"/>
    <w:rsid w:val="00BC10D5"/>
    <w:rsid w:val="00BC1C10"/>
    <w:rsid w:val="00BC323D"/>
    <w:rsid w:val="00BC3B71"/>
    <w:rsid w:val="00BC4A3E"/>
    <w:rsid w:val="00BC57DC"/>
    <w:rsid w:val="00BC57DE"/>
    <w:rsid w:val="00BC6226"/>
    <w:rsid w:val="00BD066F"/>
    <w:rsid w:val="00BD321D"/>
    <w:rsid w:val="00BE1A85"/>
    <w:rsid w:val="00BE57F3"/>
    <w:rsid w:val="00BF1654"/>
    <w:rsid w:val="00BF2F1F"/>
    <w:rsid w:val="00BF35E4"/>
    <w:rsid w:val="00BF67D9"/>
    <w:rsid w:val="00C02E52"/>
    <w:rsid w:val="00C03B3B"/>
    <w:rsid w:val="00C104B4"/>
    <w:rsid w:val="00C117D2"/>
    <w:rsid w:val="00C11ABF"/>
    <w:rsid w:val="00C1250F"/>
    <w:rsid w:val="00C1266B"/>
    <w:rsid w:val="00C13247"/>
    <w:rsid w:val="00C14FCA"/>
    <w:rsid w:val="00C211A5"/>
    <w:rsid w:val="00C214C6"/>
    <w:rsid w:val="00C21A80"/>
    <w:rsid w:val="00C241B1"/>
    <w:rsid w:val="00C247E3"/>
    <w:rsid w:val="00C30337"/>
    <w:rsid w:val="00C32EF9"/>
    <w:rsid w:val="00C33167"/>
    <w:rsid w:val="00C33CEA"/>
    <w:rsid w:val="00C35D9A"/>
    <w:rsid w:val="00C3670F"/>
    <w:rsid w:val="00C36A1F"/>
    <w:rsid w:val="00C41F58"/>
    <w:rsid w:val="00C459C8"/>
    <w:rsid w:val="00C47B5E"/>
    <w:rsid w:val="00C50DF1"/>
    <w:rsid w:val="00C51683"/>
    <w:rsid w:val="00C5251A"/>
    <w:rsid w:val="00C537CB"/>
    <w:rsid w:val="00C571D3"/>
    <w:rsid w:val="00C60319"/>
    <w:rsid w:val="00C60365"/>
    <w:rsid w:val="00C6056A"/>
    <w:rsid w:val="00C65B03"/>
    <w:rsid w:val="00C665D5"/>
    <w:rsid w:val="00C708EE"/>
    <w:rsid w:val="00C71667"/>
    <w:rsid w:val="00C719EC"/>
    <w:rsid w:val="00C722E1"/>
    <w:rsid w:val="00C726B0"/>
    <w:rsid w:val="00C7354D"/>
    <w:rsid w:val="00C73BEF"/>
    <w:rsid w:val="00C7634D"/>
    <w:rsid w:val="00C7729F"/>
    <w:rsid w:val="00C80DF3"/>
    <w:rsid w:val="00C81AE3"/>
    <w:rsid w:val="00C82C59"/>
    <w:rsid w:val="00C873D4"/>
    <w:rsid w:val="00C87442"/>
    <w:rsid w:val="00C876FE"/>
    <w:rsid w:val="00C87AE6"/>
    <w:rsid w:val="00C907EC"/>
    <w:rsid w:val="00C94A62"/>
    <w:rsid w:val="00C94F5B"/>
    <w:rsid w:val="00C95CA2"/>
    <w:rsid w:val="00C9667C"/>
    <w:rsid w:val="00CA0F3F"/>
    <w:rsid w:val="00CA2DA2"/>
    <w:rsid w:val="00CA6B96"/>
    <w:rsid w:val="00CA7E80"/>
    <w:rsid w:val="00CB63F8"/>
    <w:rsid w:val="00CB7A96"/>
    <w:rsid w:val="00CC0AEA"/>
    <w:rsid w:val="00CC26BE"/>
    <w:rsid w:val="00CC5BCD"/>
    <w:rsid w:val="00CD0A87"/>
    <w:rsid w:val="00CD47A3"/>
    <w:rsid w:val="00CD63E0"/>
    <w:rsid w:val="00CD691E"/>
    <w:rsid w:val="00CD7579"/>
    <w:rsid w:val="00CE0193"/>
    <w:rsid w:val="00CE3874"/>
    <w:rsid w:val="00CE5AE4"/>
    <w:rsid w:val="00CF6068"/>
    <w:rsid w:val="00CF6E85"/>
    <w:rsid w:val="00D00484"/>
    <w:rsid w:val="00D017F4"/>
    <w:rsid w:val="00D02BEE"/>
    <w:rsid w:val="00D03A9D"/>
    <w:rsid w:val="00D05040"/>
    <w:rsid w:val="00D103DE"/>
    <w:rsid w:val="00D17D48"/>
    <w:rsid w:val="00D210BA"/>
    <w:rsid w:val="00D25568"/>
    <w:rsid w:val="00D2583B"/>
    <w:rsid w:val="00D2789B"/>
    <w:rsid w:val="00D30AA3"/>
    <w:rsid w:val="00D343FB"/>
    <w:rsid w:val="00D36CF0"/>
    <w:rsid w:val="00D37E5F"/>
    <w:rsid w:val="00D401C6"/>
    <w:rsid w:val="00D40A65"/>
    <w:rsid w:val="00D41FFE"/>
    <w:rsid w:val="00D42EF6"/>
    <w:rsid w:val="00D439F1"/>
    <w:rsid w:val="00D47126"/>
    <w:rsid w:val="00D51588"/>
    <w:rsid w:val="00D52E12"/>
    <w:rsid w:val="00D53C6B"/>
    <w:rsid w:val="00D545B3"/>
    <w:rsid w:val="00D55157"/>
    <w:rsid w:val="00D57CDA"/>
    <w:rsid w:val="00D60B9C"/>
    <w:rsid w:val="00D61377"/>
    <w:rsid w:val="00D62D6B"/>
    <w:rsid w:val="00D71E9A"/>
    <w:rsid w:val="00D73CE6"/>
    <w:rsid w:val="00D803E2"/>
    <w:rsid w:val="00D80E26"/>
    <w:rsid w:val="00D80EE1"/>
    <w:rsid w:val="00D8261F"/>
    <w:rsid w:val="00D83E72"/>
    <w:rsid w:val="00D840CA"/>
    <w:rsid w:val="00D872ED"/>
    <w:rsid w:val="00D8754B"/>
    <w:rsid w:val="00D91C2A"/>
    <w:rsid w:val="00D91DFE"/>
    <w:rsid w:val="00D92BAE"/>
    <w:rsid w:val="00D92BF2"/>
    <w:rsid w:val="00D95653"/>
    <w:rsid w:val="00DA3026"/>
    <w:rsid w:val="00DA33A1"/>
    <w:rsid w:val="00DA3F96"/>
    <w:rsid w:val="00DA43D3"/>
    <w:rsid w:val="00DA55A6"/>
    <w:rsid w:val="00DA7B01"/>
    <w:rsid w:val="00DA7C04"/>
    <w:rsid w:val="00DB0801"/>
    <w:rsid w:val="00DB1C6E"/>
    <w:rsid w:val="00DB2C91"/>
    <w:rsid w:val="00DB2FD6"/>
    <w:rsid w:val="00DB5E14"/>
    <w:rsid w:val="00DB6777"/>
    <w:rsid w:val="00DB6A83"/>
    <w:rsid w:val="00DC2A08"/>
    <w:rsid w:val="00DC5A54"/>
    <w:rsid w:val="00DC5BD7"/>
    <w:rsid w:val="00DD0209"/>
    <w:rsid w:val="00DD179B"/>
    <w:rsid w:val="00DD234E"/>
    <w:rsid w:val="00DD4185"/>
    <w:rsid w:val="00DD5B28"/>
    <w:rsid w:val="00DE26F7"/>
    <w:rsid w:val="00DE3C2F"/>
    <w:rsid w:val="00DF07B7"/>
    <w:rsid w:val="00DF14F9"/>
    <w:rsid w:val="00DF2ED1"/>
    <w:rsid w:val="00DF4D60"/>
    <w:rsid w:val="00DF5729"/>
    <w:rsid w:val="00DF6E7E"/>
    <w:rsid w:val="00DF6FEF"/>
    <w:rsid w:val="00E03670"/>
    <w:rsid w:val="00E07082"/>
    <w:rsid w:val="00E17050"/>
    <w:rsid w:val="00E206FF"/>
    <w:rsid w:val="00E24B1A"/>
    <w:rsid w:val="00E25C45"/>
    <w:rsid w:val="00E25E03"/>
    <w:rsid w:val="00E27300"/>
    <w:rsid w:val="00E30724"/>
    <w:rsid w:val="00E30CCD"/>
    <w:rsid w:val="00E32BFD"/>
    <w:rsid w:val="00E359A7"/>
    <w:rsid w:val="00E36D43"/>
    <w:rsid w:val="00E415E3"/>
    <w:rsid w:val="00E431CD"/>
    <w:rsid w:val="00E43388"/>
    <w:rsid w:val="00E44EB1"/>
    <w:rsid w:val="00E46723"/>
    <w:rsid w:val="00E46D68"/>
    <w:rsid w:val="00E47759"/>
    <w:rsid w:val="00E5265A"/>
    <w:rsid w:val="00E56BBC"/>
    <w:rsid w:val="00E6037C"/>
    <w:rsid w:val="00E6223A"/>
    <w:rsid w:val="00E628D4"/>
    <w:rsid w:val="00E63586"/>
    <w:rsid w:val="00E63BDD"/>
    <w:rsid w:val="00E6569B"/>
    <w:rsid w:val="00E67321"/>
    <w:rsid w:val="00E705B9"/>
    <w:rsid w:val="00E70AB7"/>
    <w:rsid w:val="00E71201"/>
    <w:rsid w:val="00E73AAB"/>
    <w:rsid w:val="00E73BCF"/>
    <w:rsid w:val="00E7723D"/>
    <w:rsid w:val="00E85593"/>
    <w:rsid w:val="00E85972"/>
    <w:rsid w:val="00EA2035"/>
    <w:rsid w:val="00EA281F"/>
    <w:rsid w:val="00EB158E"/>
    <w:rsid w:val="00EB3C2E"/>
    <w:rsid w:val="00EB49C8"/>
    <w:rsid w:val="00EB50F8"/>
    <w:rsid w:val="00EB574C"/>
    <w:rsid w:val="00EB664A"/>
    <w:rsid w:val="00EC412F"/>
    <w:rsid w:val="00EC57A7"/>
    <w:rsid w:val="00ED0E07"/>
    <w:rsid w:val="00ED463A"/>
    <w:rsid w:val="00ED5ABA"/>
    <w:rsid w:val="00ED5C2B"/>
    <w:rsid w:val="00ED5F5A"/>
    <w:rsid w:val="00ED61A1"/>
    <w:rsid w:val="00ED6CBE"/>
    <w:rsid w:val="00ED74F9"/>
    <w:rsid w:val="00EE171E"/>
    <w:rsid w:val="00EE1969"/>
    <w:rsid w:val="00EE28A0"/>
    <w:rsid w:val="00EE41AF"/>
    <w:rsid w:val="00EE5DDA"/>
    <w:rsid w:val="00EF002D"/>
    <w:rsid w:val="00EF0212"/>
    <w:rsid w:val="00EF0283"/>
    <w:rsid w:val="00EF0B49"/>
    <w:rsid w:val="00EF48FA"/>
    <w:rsid w:val="00EF56AF"/>
    <w:rsid w:val="00EF6663"/>
    <w:rsid w:val="00EF704B"/>
    <w:rsid w:val="00F0008E"/>
    <w:rsid w:val="00F011BC"/>
    <w:rsid w:val="00F03F54"/>
    <w:rsid w:val="00F05629"/>
    <w:rsid w:val="00F114A6"/>
    <w:rsid w:val="00F12A12"/>
    <w:rsid w:val="00F13365"/>
    <w:rsid w:val="00F139E3"/>
    <w:rsid w:val="00F174C9"/>
    <w:rsid w:val="00F20161"/>
    <w:rsid w:val="00F225A2"/>
    <w:rsid w:val="00F249B7"/>
    <w:rsid w:val="00F24AF2"/>
    <w:rsid w:val="00F3018C"/>
    <w:rsid w:val="00F3033B"/>
    <w:rsid w:val="00F30C02"/>
    <w:rsid w:val="00F3296E"/>
    <w:rsid w:val="00F3507D"/>
    <w:rsid w:val="00F35D2C"/>
    <w:rsid w:val="00F35F09"/>
    <w:rsid w:val="00F362DE"/>
    <w:rsid w:val="00F40DD9"/>
    <w:rsid w:val="00F41F65"/>
    <w:rsid w:val="00F43743"/>
    <w:rsid w:val="00F473B7"/>
    <w:rsid w:val="00F47E5A"/>
    <w:rsid w:val="00F53CBB"/>
    <w:rsid w:val="00F542CB"/>
    <w:rsid w:val="00F560E3"/>
    <w:rsid w:val="00F56766"/>
    <w:rsid w:val="00F57EEE"/>
    <w:rsid w:val="00F609C7"/>
    <w:rsid w:val="00F6389D"/>
    <w:rsid w:val="00F63E30"/>
    <w:rsid w:val="00F6494B"/>
    <w:rsid w:val="00F650AC"/>
    <w:rsid w:val="00F650C8"/>
    <w:rsid w:val="00F66C8A"/>
    <w:rsid w:val="00F67CDF"/>
    <w:rsid w:val="00F67F03"/>
    <w:rsid w:val="00F71CDF"/>
    <w:rsid w:val="00F74DAB"/>
    <w:rsid w:val="00F76FEB"/>
    <w:rsid w:val="00F777F8"/>
    <w:rsid w:val="00F77DBE"/>
    <w:rsid w:val="00F8021C"/>
    <w:rsid w:val="00F84C2C"/>
    <w:rsid w:val="00F878D3"/>
    <w:rsid w:val="00F94D8E"/>
    <w:rsid w:val="00F96217"/>
    <w:rsid w:val="00F97856"/>
    <w:rsid w:val="00FA0B9F"/>
    <w:rsid w:val="00FA0D97"/>
    <w:rsid w:val="00FA19DC"/>
    <w:rsid w:val="00FA3CEC"/>
    <w:rsid w:val="00FB2497"/>
    <w:rsid w:val="00FB27BC"/>
    <w:rsid w:val="00FB2C04"/>
    <w:rsid w:val="00FB2D44"/>
    <w:rsid w:val="00FB673E"/>
    <w:rsid w:val="00FC1AB1"/>
    <w:rsid w:val="00FC2FEA"/>
    <w:rsid w:val="00FC5393"/>
    <w:rsid w:val="00FC5D13"/>
    <w:rsid w:val="00FD109E"/>
    <w:rsid w:val="00FD2A6E"/>
    <w:rsid w:val="00FD6F0D"/>
    <w:rsid w:val="00FD7BF4"/>
    <w:rsid w:val="00FD7EC8"/>
    <w:rsid w:val="00FE46A6"/>
    <w:rsid w:val="00FE5E48"/>
    <w:rsid w:val="00FE73F5"/>
    <w:rsid w:val="00FF279B"/>
    <w:rsid w:val="00FF2A6B"/>
    <w:rsid w:val="00FF4C5A"/>
    <w:rsid w:val="00FF4D66"/>
    <w:rsid w:val="00FF6F9F"/>
    <w:rsid w:val="00FF7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DF886"/>
  <w15:docId w15:val="{5DC93616-A820-417B-BB9A-6B6C4048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595"/>
    <w:pPr>
      <w:spacing w:line="276" w:lineRule="auto"/>
      <w:contextualSpacing/>
    </w:pPr>
    <w:rPr>
      <w:sz w:val="22"/>
      <w:szCs w:val="22"/>
    </w:rPr>
  </w:style>
  <w:style w:type="paragraph" w:styleId="Heading1">
    <w:name w:val="heading 1"/>
    <w:basedOn w:val="Normal"/>
    <w:next w:val="Normal"/>
    <w:uiPriority w:val="9"/>
    <w:qFormat/>
    <w:rsid w:val="00275A30"/>
    <w:pPr>
      <w:keepNext/>
      <w:keepLines/>
      <w:spacing w:before="400" w:after="120"/>
      <w:outlineLvl w:val="0"/>
    </w:pPr>
    <w:rPr>
      <w:sz w:val="40"/>
      <w:szCs w:val="40"/>
    </w:rPr>
  </w:style>
  <w:style w:type="paragraph" w:styleId="Heading2">
    <w:name w:val="heading 2"/>
    <w:basedOn w:val="Normal"/>
    <w:next w:val="Normal"/>
    <w:uiPriority w:val="9"/>
    <w:unhideWhenUsed/>
    <w:qFormat/>
    <w:rsid w:val="00275A3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75A30"/>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275A30"/>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275A30"/>
    <w:pPr>
      <w:keepNext/>
      <w:keepLines/>
      <w:spacing w:before="240" w:after="80"/>
      <w:outlineLvl w:val="4"/>
    </w:pPr>
    <w:rPr>
      <w:color w:val="666666"/>
    </w:rPr>
  </w:style>
  <w:style w:type="paragraph" w:styleId="Heading6">
    <w:name w:val="heading 6"/>
    <w:basedOn w:val="Normal"/>
    <w:next w:val="Normal"/>
    <w:uiPriority w:val="9"/>
    <w:semiHidden/>
    <w:unhideWhenUsed/>
    <w:qFormat/>
    <w:rsid w:val="00275A3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D7BF4"/>
    <w:rPr>
      <w:color w:val="434343"/>
      <w:sz w:val="28"/>
      <w:szCs w:val="28"/>
    </w:rPr>
  </w:style>
  <w:style w:type="paragraph" w:styleId="Title">
    <w:name w:val="Title"/>
    <w:basedOn w:val="Normal"/>
    <w:next w:val="Normal"/>
    <w:uiPriority w:val="10"/>
    <w:qFormat/>
    <w:rsid w:val="00275A30"/>
    <w:pPr>
      <w:keepNext/>
      <w:keepLines/>
      <w:spacing w:after="60"/>
    </w:pPr>
    <w:rPr>
      <w:sz w:val="52"/>
      <w:szCs w:val="52"/>
    </w:rPr>
  </w:style>
  <w:style w:type="paragraph" w:styleId="Subtitle">
    <w:name w:val="Subtitle"/>
    <w:basedOn w:val="Normal"/>
    <w:next w:val="Normal"/>
    <w:uiPriority w:val="11"/>
    <w:qFormat/>
    <w:rsid w:val="00275A30"/>
    <w:pPr>
      <w:keepNext/>
      <w:keepLines/>
      <w:spacing w:after="320"/>
    </w:pPr>
    <w:rPr>
      <w:color w:val="666666"/>
      <w:sz w:val="30"/>
      <w:szCs w:val="30"/>
    </w:rPr>
  </w:style>
  <w:style w:type="paragraph" w:styleId="CommentText">
    <w:name w:val="annotation text"/>
    <w:basedOn w:val="Normal"/>
    <w:link w:val="CommentTextChar"/>
    <w:uiPriority w:val="99"/>
    <w:unhideWhenUsed/>
    <w:rsid w:val="00275A30"/>
    <w:pPr>
      <w:spacing w:line="240" w:lineRule="auto"/>
    </w:pPr>
    <w:rPr>
      <w:sz w:val="20"/>
      <w:szCs w:val="20"/>
    </w:rPr>
  </w:style>
  <w:style w:type="character" w:customStyle="1" w:styleId="CommentTextChar">
    <w:name w:val="Comment Text Char"/>
    <w:link w:val="CommentText"/>
    <w:uiPriority w:val="99"/>
    <w:rsid w:val="00275A30"/>
    <w:rPr>
      <w:sz w:val="20"/>
      <w:szCs w:val="20"/>
    </w:rPr>
  </w:style>
  <w:style w:type="character" w:styleId="CommentReference">
    <w:name w:val="annotation reference"/>
    <w:uiPriority w:val="99"/>
    <w:semiHidden/>
    <w:unhideWhenUsed/>
    <w:rsid w:val="00275A30"/>
    <w:rPr>
      <w:sz w:val="16"/>
      <w:szCs w:val="16"/>
    </w:rPr>
  </w:style>
  <w:style w:type="paragraph" w:styleId="BalloonText">
    <w:name w:val="Balloon Text"/>
    <w:basedOn w:val="Normal"/>
    <w:link w:val="BalloonTextChar"/>
    <w:uiPriority w:val="99"/>
    <w:semiHidden/>
    <w:unhideWhenUsed/>
    <w:rsid w:val="00223058"/>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223058"/>
    <w:rPr>
      <w:rFonts w:ascii="Segoe UI" w:hAnsi="Segoe UI" w:cs="Segoe UI"/>
      <w:sz w:val="18"/>
      <w:szCs w:val="18"/>
    </w:rPr>
  </w:style>
  <w:style w:type="paragraph" w:styleId="Header">
    <w:name w:val="header"/>
    <w:basedOn w:val="Normal"/>
    <w:link w:val="HeaderChar"/>
    <w:uiPriority w:val="99"/>
    <w:unhideWhenUsed/>
    <w:rsid w:val="008123B8"/>
    <w:pPr>
      <w:tabs>
        <w:tab w:val="center" w:pos="4680"/>
        <w:tab w:val="right" w:pos="9360"/>
      </w:tabs>
      <w:spacing w:line="240" w:lineRule="auto"/>
    </w:pPr>
  </w:style>
  <w:style w:type="character" w:customStyle="1" w:styleId="HeaderChar">
    <w:name w:val="Header Char"/>
    <w:basedOn w:val="DefaultParagraphFont"/>
    <w:link w:val="Header"/>
    <w:uiPriority w:val="99"/>
    <w:rsid w:val="008123B8"/>
  </w:style>
  <w:style w:type="paragraph" w:styleId="Footer">
    <w:name w:val="footer"/>
    <w:basedOn w:val="Normal"/>
    <w:link w:val="FooterChar"/>
    <w:uiPriority w:val="99"/>
    <w:unhideWhenUsed/>
    <w:rsid w:val="008123B8"/>
    <w:pPr>
      <w:tabs>
        <w:tab w:val="center" w:pos="4680"/>
        <w:tab w:val="right" w:pos="9360"/>
      </w:tabs>
      <w:spacing w:line="240" w:lineRule="auto"/>
    </w:pPr>
  </w:style>
  <w:style w:type="character" w:customStyle="1" w:styleId="FooterChar">
    <w:name w:val="Footer Char"/>
    <w:basedOn w:val="DefaultParagraphFont"/>
    <w:link w:val="Footer"/>
    <w:uiPriority w:val="99"/>
    <w:rsid w:val="008123B8"/>
  </w:style>
  <w:style w:type="paragraph" w:styleId="CommentSubject">
    <w:name w:val="annotation subject"/>
    <w:basedOn w:val="CommentText"/>
    <w:next w:val="CommentText"/>
    <w:link w:val="CommentSubjectChar"/>
    <w:uiPriority w:val="99"/>
    <w:semiHidden/>
    <w:unhideWhenUsed/>
    <w:rsid w:val="0010789E"/>
    <w:rPr>
      <w:b/>
      <w:bCs/>
    </w:rPr>
  </w:style>
  <w:style w:type="character" w:customStyle="1" w:styleId="CommentSubjectChar">
    <w:name w:val="Comment Subject Char"/>
    <w:link w:val="CommentSubject"/>
    <w:uiPriority w:val="99"/>
    <w:semiHidden/>
    <w:rsid w:val="0010789E"/>
    <w:rPr>
      <w:b/>
      <w:bCs/>
      <w:sz w:val="20"/>
      <w:szCs w:val="20"/>
    </w:rPr>
  </w:style>
  <w:style w:type="paragraph" w:styleId="TOCHeading">
    <w:name w:val="TOC Heading"/>
    <w:basedOn w:val="Heading1"/>
    <w:next w:val="Normal"/>
    <w:uiPriority w:val="39"/>
    <w:unhideWhenUsed/>
    <w:qFormat/>
    <w:rsid w:val="007E3C50"/>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3C50"/>
    <w:pPr>
      <w:ind w:left="720"/>
    </w:pPr>
  </w:style>
  <w:style w:type="character" w:styleId="IntenseReference">
    <w:name w:val="Intense Reference"/>
    <w:basedOn w:val="DefaultParagraphFont"/>
    <w:uiPriority w:val="32"/>
    <w:qFormat/>
    <w:rsid w:val="00AF26E5"/>
    <w:rPr>
      <w:b/>
      <w:bCs/>
      <w:smallCaps/>
      <w:color w:val="5B9BD5" w:themeColor="accent1"/>
      <w:spacing w:val="5"/>
    </w:rPr>
  </w:style>
  <w:style w:type="paragraph" w:styleId="TOC1">
    <w:name w:val="toc 1"/>
    <w:basedOn w:val="Normal"/>
    <w:next w:val="Normal"/>
    <w:autoRedefine/>
    <w:uiPriority w:val="39"/>
    <w:unhideWhenUsed/>
    <w:rsid w:val="007E5CEA"/>
    <w:pPr>
      <w:tabs>
        <w:tab w:val="right" w:leader="dot" w:pos="9350"/>
      </w:tabs>
      <w:spacing w:after="100"/>
    </w:pPr>
  </w:style>
  <w:style w:type="paragraph" w:styleId="TOC2">
    <w:name w:val="toc 2"/>
    <w:basedOn w:val="Normal"/>
    <w:next w:val="Normal"/>
    <w:autoRedefine/>
    <w:uiPriority w:val="39"/>
    <w:unhideWhenUsed/>
    <w:rsid w:val="007E5CEA"/>
    <w:pPr>
      <w:tabs>
        <w:tab w:val="right" w:leader="dot" w:pos="9350"/>
      </w:tabs>
      <w:spacing w:after="100"/>
      <w:ind w:left="220"/>
    </w:pPr>
  </w:style>
  <w:style w:type="character" w:styleId="Hyperlink">
    <w:name w:val="Hyperlink"/>
    <w:basedOn w:val="DefaultParagraphFont"/>
    <w:uiPriority w:val="99"/>
    <w:unhideWhenUsed/>
    <w:rsid w:val="00C104B4"/>
    <w:rPr>
      <w:color w:val="0563C1" w:themeColor="hyperlink"/>
      <w:u w:val="single"/>
    </w:rPr>
  </w:style>
  <w:style w:type="character" w:customStyle="1" w:styleId="UnresolvedMention1">
    <w:name w:val="Unresolved Mention1"/>
    <w:basedOn w:val="DefaultParagraphFont"/>
    <w:uiPriority w:val="99"/>
    <w:semiHidden/>
    <w:unhideWhenUsed/>
    <w:rsid w:val="001C6399"/>
    <w:rPr>
      <w:color w:val="605E5C"/>
      <w:shd w:val="clear" w:color="auto" w:fill="E1DFDD"/>
    </w:rPr>
  </w:style>
  <w:style w:type="paragraph" w:styleId="Caption">
    <w:name w:val="caption"/>
    <w:basedOn w:val="Normal"/>
    <w:next w:val="Normal"/>
    <w:uiPriority w:val="35"/>
    <w:unhideWhenUsed/>
    <w:qFormat/>
    <w:rsid w:val="00BA2A4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A33A1"/>
    <w:pPr>
      <w:spacing w:after="100"/>
      <w:ind w:left="440"/>
    </w:pPr>
  </w:style>
  <w:style w:type="paragraph" w:styleId="TableofFigures">
    <w:name w:val="table of figures"/>
    <w:basedOn w:val="Normal"/>
    <w:next w:val="Normal"/>
    <w:uiPriority w:val="99"/>
    <w:unhideWhenUsed/>
    <w:rsid w:val="00A918E9"/>
  </w:style>
  <w:style w:type="paragraph" w:styleId="NormalWeb">
    <w:name w:val="Normal (Web)"/>
    <w:basedOn w:val="Normal"/>
    <w:uiPriority w:val="99"/>
    <w:unhideWhenUsed/>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caps">
    <w:name w:val="caps"/>
    <w:basedOn w:val="DefaultParagraphFont"/>
    <w:rsid w:val="00845367"/>
  </w:style>
  <w:style w:type="paragraph" w:customStyle="1" w:styleId="no-bottom-margin">
    <w:name w:val="no-bottom-margin"/>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customStyle="1" w:styleId="large-text">
    <w:name w:val="large-text"/>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styleId="Emphasis">
    <w:name w:val="Emphasis"/>
    <w:basedOn w:val="DefaultParagraphFont"/>
    <w:uiPriority w:val="20"/>
    <w:qFormat/>
    <w:rsid w:val="00845367"/>
    <w:rPr>
      <w:i/>
      <w:iCs/>
    </w:rPr>
  </w:style>
  <w:style w:type="paragraph" w:customStyle="1" w:styleId="Default">
    <w:name w:val="Default"/>
    <w:rsid w:val="00845367"/>
    <w:pPr>
      <w:autoSpaceDE w:val="0"/>
      <w:autoSpaceDN w:val="0"/>
      <w:adjustRightInd w:val="0"/>
    </w:pPr>
    <w:rPr>
      <w:rFonts w:ascii="Verdana" w:eastAsiaTheme="minorHAnsi" w:hAnsi="Verdana" w:cs="Verdana"/>
      <w:color w:val="000000"/>
      <w:sz w:val="24"/>
      <w:szCs w:val="24"/>
    </w:rPr>
  </w:style>
  <w:style w:type="character" w:styleId="Strong">
    <w:name w:val="Strong"/>
    <w:basedOn w:val="DefaultParagraphFont"/>
    <w:uiPriority w:val="22"/>
    <w:qFormat/>
    <w:rsid w:val="0031041B"/>
    <w:rPr>
      <w:b/>
      <w:bCs/>
    </w:rPr>
  </w:style>
  <w:style w:type="character" w:styleId="FollowedHyperlink">
    <w:name w:val="FollowedHyperlink"/>
    <w:basedOn w:val="DefaultParagraphFont"/>
    <w:uiPriority w:val="99"/>
    <w:semiHidden/>
    <w:unhideWhenUsed/>
    <w:rsid w:val="0006566F"/>
    <w:rPr>
      <w:color w:val="954F72" w:themeColor="followedHyperlink"/>
      <w:u w:val="single"/>
    </w:rPr>
  </w:style>
  <w:style w:type="character" w:customStyle="1" w:styleId="UnresolvedMention2">
    <w:name w:val="Unresolved Mention2"/>
    <w:basedOn w:val="DefaultParagraphFont"/>
    <w:uiPriority w:val="99"/>
    <w:semiHidden/>
    <w:unhideWhenUsed/>
    <w:rsid w:val="0006566F"/>
    <w:rPr>
      <w:color w:val="605E5C"/>
      <w:shd w:val="clear" w:color="auto" w:fill="E1DFDD"/>
    </w:rPr>
  </w:style>
  <w:style w:type="character" w:customStyle="1" w:styleId="UnresolvedMention3">
    <w:name w:val="Unresolved Mention3"/>
    <w:basedOn w:val="DefaultParagraphFont"/>
    <w:uiPriority w:val="99"/>
    <w:semiHidden/>
    <w:unhideWhenUsed/>
    <w:rsid w:val="009711E9"/>
    <w:rPr>
      <w:color w:val="605E5C"/>
      <w:shd w:val="clear" w:color="auto" w:fill="E1DFDD"/>
    </w:rPr>
  </w:style>
  <w:style w:type="character" w:customStyle="1" w:styleId="label">
    <w:name w:val="label"/>
    <w:basedOn w:val="DefaultParagraphFont"/>
    <w:rsid w:val="004A6FF7"/>
  </w:style>
  <w:style w:type="character" w:customStyle="1" w:styleId="inlineblock">
    <w:name w:val="inlineblock"/>
    <w:basedOn w:val="DefaultParagraphFont"/>
    <w:rsid w:val="004A6FF7"/>
  </w:style>
  <w:style w:type="character" w:customStyle="1" w:styleId="sciprofiles-linkname">
    <w:name w:val="sciprofiles-link__name"/>
    <w:basedOn w:val="DefaultParagraphFont"/>
    <w:rsid w:val="004A6FF7"/>
  </w:style>
  <w:style w:type="character" w:customStyle="1" w:styleId="authors">
    <w:name w:val="authors"/>
    <w:basedOn w:val="DefaultParagraphFont"/>
    <w:rsid w:val="008C2D8E"/>
  </w:style>
  <w:style w:type="character" w:customStyle="1" w:styleId="Date1">
    <w:name w:val="Date1"/>
    <w:basedOn w:val="DefaultParagraphFont"/>
    <w:rsid w:val="008C2D8E"/>
  </w:style>
  <w:style w:type="character" w:customStyle="1" w:styleId="arttitle">
    <w:name w:val="art_title"/>
    <w:basedOn w:val="DefaultParagraphFont"/>
    <w:rsid w:val="008C2D8E"/>
  </w:style>
  <w:style w:type="character" w:customStyle="1" w:styleId="serialtitle">
    <w:name w:val="serial_title"/>
    <w:basedOn w:val="DefaultParagraphFont"/>
    <w:rsid w:val="008C2D8E"/>
  </w:style>
  <w:style w:type="character" w:customStyle="1" w:styleId="volumeissue">
    <w:name w:val="volume_issue"/>
    <w:basedOn w:val="DefaultParagraphFont"/>
    <w:rsid w:val="008C2D8E"/>
  </w:style>
  <w:style w:type="character" w:customStyle="1" w:styleId="pagerange">
    <w:name w:val="page_range"/>
    <w:basedOn w:val="DefaultParagraphFont"/>
    <w:rsid w:val="008C2D8E"/>
  </w:style>
  <w:style w:type="character" w:customStyle="1" w:styleId="doilink">
    <w:name w:val="doi_link"/>
    <w:basedOn w:val="DefaultParagraphFont"/>
    <w:rsid w:val="008C2D8E"/>
  </w:style>
  <w:style w:type="character" w:customStyle="1" w:styleId="UnresolvedMention4">
    <w:name w:val="Unresolved Mention4"/>
    <w:basedOn w:val="DefaultParagraphFont"/>
    <w:uiPriority w:val="99"/>
    <w:semiHidden/>
    <w:unhideWhenUsed/>
    <w:rsid w:val="001E2A7A"/>
    <w:rPr>
      <w:color w:val="605E5C"/>
      <w:shd w:val="clear" w:color="auto" w:fill="E1DFDD"/>
    </w:rPr>
  </w:style>
  <w:style w:type="table" w:styleId="GridTable5Dark-Accent3">
    <w:name w:val="Grid Table 5 Dark Accent 3"/>
    <w:basedOn w:val="TableNormal"/>
    <w:uiPriority w:val="50"/>
    <w:rsid w:val="001242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UnresolvedMention">
    <w:name w:val="Unresolved Mention"/>
    <w:basedOn w:val="DefaultParagraphFont"/>
    <w:uiPriority w:val="99"/>
    <w:semiHidden/>
    <w:unhideWhenUsed/>
    <w:rsid w:val="00267D5D"/>
    <w:rPr>
      <w:color w:val="605E5C"/>
      <w:shd w:val="clear" w:color="auto" w:fill="E1DFDD"/>
    </w:rPr>
  </w:style>
  <w:style w:type="paragraph" w:styleId="Revision">
    <w:name w:val="Revision"/>
    <w:hidden/>
    <w:uiPriority w:val="99"/>
    <w:semiHidden/>
    <w:rsid w:val="00164C03"/>
    <w:rPr>
      <w:sz w:val="22"/>
      <w:szCs w:val="22"/>
    </w:rPr>
  </w:style>
  <w:style w:type="character" w:customStyle="1" w:styleId="h1subheader">
    <w:name w:val="h1subheader"/>
    <w:basedOn w:val="DefaultParagraphFont"/>
    <w:rsid w:val="001655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3480">
      <w:bodyDiv w:val="1"/>
      <w:marLeft w:val="0"/>
      <w:marRight w:val="0"/>
      <w:marTop w:val="0"/>
      <w:marBottom w:val="0"/>
      <w:divBdr>
        <w:top w:val="none" w:sz="0" w:space="0" w:color="auto"/>
        <w:left w:val="none" w:sz="0" w:space="0" w:color="auto"/>
        <w:bottom w:val="none" w:sz="0" w:space="0" w:color="auto"/>
        <w:right w:val="none" w:sz="0" w:space="0" w:color="auto"/>
      </w:divBdr>
    </w:div>
    <w:div w:id="17237867">
      <w:bodyDiv w:val="1"/>
      <w:marLeft w:val="0"/>
      <w:marRight w:val="0"/>
      <w:marTop w:val="0"/>
      <w:marBottom w:val="0"/>
      <w:divBdr>
        <w:top w:val="none" w:sz="0" w:space="0" w:color="auto"/>
        <w:left w:val="none" w:sz="0" w:space="0" w:color="auto"/>
        <w:bottom w:val="none" w:sz="0" w:space="0" w:color="auto"/>
        <w:right w:val="none" w:sz="0" w:space="0" w:color="auto"/>
      </w:divBdr>
    </w:div>
    <w:div w:id="24410656">
      <w:bodyDiv w:val="1"/>
      <w:marLeft w:val="0"/>
      <w:marRight w:val="0"/>
      <w:marTop w:val="0"/>
      <w:marBottom w:val="0"/>
      <w:divBdr>
        <w:top w:val="none" w:sz="0" w:space="0" w:color="auto"/>
        <w:left w:val="none" w:sz="0" w:space="0" w:color="auto"/>
        <w:bottom w:val="none" w:sz="0" w:space="0" w:color="auto"/>
        <w:right w:val="none" w:sz="0" w:space="0" w:color="auto"/>
      </w:divBdr>
    </w:div>
    <w:div w:id="41173006">
      <w:bodyDiv w:val="1"/>
      <w:marLeft w:val="0"/>
      <w:marRight w:val="0"/>
      <w:marTop w:val="0"/>
      <w:marBottom w:val="0"/>
      <w:divBdr>
        <w:top w:val="none" w:sz="0" w:space="0" w:color="auto"/>
        <w:left w:val="none" w:sz="0" w:space="0" w:color="auto"/>
        <w:bottom w:val="none" w:sz="0" w:space="0" w:color="auto"/>
        <w:right w:val="none" w:sz="0" w:space="0" w:color="auto"/>
      </w:divBdr>
    </w:div>
    <w:div w:id="46491804">
      <w:bodyDiv w:val="1"/>
      <w:marLeft w:val="0"/>
      <w:marRight w:val="0"/>
      <w:marTop w:val="0"/>
      <w:marBottom w:val="0"/>
      <w:divBdr>
        <w:top w:val="none" w:sz="0" w:space="0" w:color="auto"/>
        <w:left w:val="none" w:sz="0" w:space="0" w:color="auto"/>
        <w:bottom w:val="none" w:sz="0" w:space="0" w:color="auto"/>
        <w:right w:val="none" w:sz="0" w:space="0" w:color="auto"/>
      </w:divBdr>
    </w:div>
    <w:div w:id="90399638">
      <w:bodyDiv w:val="1"/>
      <w:marLeft w:val="0"/>
      <w:marRight w:val="0"/>
      <w:marTop w:val="0"/>
      <w:marBottom w:val="0"/>
      <w:divBdr>
        <w:top w:val="none" w:sz="0" w:space="0" w:color="auto"/>
        <w:left w:val="none" w:sz="0" w:space="0" w:color="auto"/>
        <w:bottom w:val="none" w:sz="0" w:space="0" w:color="auto"/>
        <w:right w:val="none" w:sz="0" w:space="0" w:color="auto"/>
      </w:divBdr>
    </w:div>
    <w:div w:id="117646406">
      <w:bodyDiv w:val="1"/>
      <w:marLeft w:val="0"/>
      <w:marRight w:val="0"/>
      <w:marTop w:val="0"/>
      <w:marBottom w:val="0"/>
      <w:divBdr>
        <w:top w:val="none" w:sz="0" w:space="0" w:color="auto"/>
        <w:left w:val="none" w:sz="0" w:space="0" w:color="auto"/>
        <w:bottom w:val="none" w:sz="0" w:space="0" w:color="auto"/>
        <w:right w:val="none" w:sz="0" w:space="0" w:color="auto"/>
      </w:divBdr>
    </w:div>
    <w:div w:id="122819473">
      <w:bodyDiv w:val="1"/>
      <w:marLeft w:val="0"/>
      <w:marRight w:val="0"/>
      <w:marTop w:val="0"/>
      <w:marBottom w:val="0"/>
      <w:divBdr>
        <w:top w:val="none" w:sz="0" w:space="0" w:color="auto"/>
        <w:left w:val="none" w:sz="0" w:space="0" w:color="auto"/>
        <w:bottom w:val="none" w:sz="0" w:space="0" w:color="auto"/>
        <w:right w:val="none" w:sz="0" w:space="0" w:color="auto"/>
      </w:divBdr>
    </w:div>
    <w:div w:id="165874489">
      <w:bodyDiv w:val="1"/>
      <w:marLeft w:val="0"/>
      <w:marRight w:val="0"/>
      <w:marTop w:val="0"/>
      <w:marBottom w:val="0"/>
      <w:divBdr>
        <w:top w:val="none" w:sz="0" w:space="0" w:color="auto"/>
        <w:left w:val="none" w:sz="0" w:space="0" w:color="auto"/>
        <w:bottom w:val="none" w:sz="0" w:space="0" w:color="auto"/>
        <w:right w:val="none" w:sz="0" w:space="0" w:color="auto"/>
      </w:divBdr>
    </w:div>
    <w:div w:id="168449212">
      <w:bodyDiv w:val="1"/>
      <w:marLeft w:val="0"/>
      <w:marRight w:val="0"/>
      <w:marTop w:val="0"/>
      <w:marBottom w:val="0"/>
      <w:divBdr>
        <w:top w:val="none" w:sz="0" w:space="0" w:color="auto"/>
        <w:left w:val="none" w:sz="0" w:space="0" w:color="auto"/>
        <w:bottom w:val="none" w:sz="0" w:space="0" w:color="auto"/>
        <w:right w:val="none" w:sz="0" w:space="0" w:color="auto"/>
      </w:divBdr>
    </w:div>
    <w:div w:id="239338629">
      <w:bodyDiv w:val="1"/>
      <w:marLeft w:val="0"/>
      <w:marRight w:val="0"/>
      <w:marTop w:val="0"/>
      <w:marBottom w:val="0"/>
      <w:divBdr>
        <w:top w:val="none" w:sz="0" w:space="0" w:color="auto"/>
        <w:left w:val="none" w:sz="0" w:space="0" w:color="auto"/>
        <w:bottom w:val="none" w:sz="0" w:space="0" w:color="auto"/>
        <w:right w:val="none" w:sz="0" w:space="0" w:color="auto"/>
      </w:divBdr>
    </w:div>
    <w:div w:id="239485423">
      <w:bodyDiv w:val="1"/>
      <w:marLeft w:val="0"/>
      <w:marRight w:val="0"/>
      <w:marTop w:val="0"/>
      <w:marBottom w:val="0"/>
      <w:divBdr>
        <w:top w:val="none" w:sz="0" w:space="0" w:color="auto"/>
        <w:left w:val="none" w:sz="0" w:space="0" w:color="auto"/>
        <w:bottom w:val="none" w:sz="0" w:space="0" w:color="auto"/>
        <w:right w:val="none" w:sz="0" w:space="0" w:color="auto"/>
      </w:divBdr>
    </w:div>
    <w:div w:id="259871339">
      <w:bodyDiv w:val="1"/>
      <w:marLeft w:val="0"/>
      <w:marRight w:val="0"/>
      <w:marTop w:val="0"/>
      <w:marBottom w:val="0"/>
      <w:divBdr>
        <w:top w:val="none" w:sz="0" w:space="0" w:color="auto"/>
        <w:left w:val="none" w:sz="0" w:space="0" w:color="auto"/>
        <w:bottom w:val="none" w:sz="0" w:space="0" w:color="auto"/>
        <w:right w:val="none" w:sz="0" w:space="0" w:color="auto"/>
      </w:divBdr>
    </w:div>
    <w:div w:id="261569819">
      <w:bodyDiv w:val="1"/>
      <w:marLeft w:val="0"/>
      <w:marRight w:val="0"/>
      <w:marTop w:val="0"/>
      <w:marBottom w:val="0"/>
      <w:divBdr>
        <w:top w:val="none" w:sz="0" w:space="0" w:color="auto"/>
        <w:left w:val="none" w:sz="0" w:space="0" w:color="auto"/>
        <w:bottom w:val="none" w:sz="0" w:space="0" w:color="auto"/>
        <w:right w:val="none" w:sz="0" w:space="0" w:color="auto"/>
      </w:divBdr>
    </w:div>
    <w:div w:id="270673610">
      <w:bodyDiv w:val="1"/>
      <w:marLeft w:val="0"/>
      <w:marRight w:val="0"/>
      <w:marTop w:val="0"/>
      <w:marBottom w:val="0"/>
      <w:divBdr>
        <w:top w:val="none" w:sz="0" w:space="0" w:color="auto"/>
        <w:left w:val="none" w:sz="0" w:space="0" w:color="auto"/>
        <w:bottom w:val="none" w:sz="0" w:space="0" w:color="auto"/>
        <w:right w:val="none" w:sz="0" w:space="0" w:color="auto"/>
      </w:divBdr>
    </w:div>
    <w:div w:id="277572169">
      <w:bodyDiv w:val="1"/>
      <w:marLeft w:val="0"/>
      <w:marRight w:val="0"/>
      <w:marTop w:val="0"/>
      <w:marBottom w:val="0"/>
      <w:divBdr>
        <w:top w:val="none" w:sz="0" w:space="0" w:color="auto"/>
        <w:left w:val="none" w:sz="0" w:space="0" w:color="auto"/>
        <w:bottom w:val="none" w:sz="0" w:space="0" w:color="auto"/>
        <w:right w:val="none" w:sz="0" w:space="0" w:color="auto"/>
      </w:divBdr>
    </w:div>
    <w:div w:id="325211190">
      <w:bodyDiv w:val="1"/>
      <w:marLeft w:val="0"/>
      <w:marRight w:val="0"/>
      <w:marTop w:val="0"/>
      <w:marBottom w:val="0"/>
      <w:divBdr>
        <w:top w:val="none" w:sz="0" w:space="0" w:color="auto"/>
        <w:left w:val="none" w:sz="0" w:space="0" w:color="auto"/>
        <w:bottom w:val="none" w:sz="0" w:space="0" w:color="auto"/>
        <w:right w:val="none" w:sz="0" w:space="0" w:color="auto"/>
      </w:divBdr>
    </w:div>
    <w:div w:id="334693310">
      <w:bodyDiv w:val="1"/>
      <w:marLeft w:val="0"/>
      <w:marRight w:val="0"/>
      <w:marTop w:val="0"/>
      <w:marBottom w:val="0"/>
      <w:divBdr>
        <w:top w:val="none" w:sz="0" w:space="0" w:color="auto"/>
        <w:left w:val="none" w:sz="0" w:space="0" w:color="auto"/>
        <w:bottom w:val="none" w:sz="0" w:space="0" w:color="auto"/>
        <w:right w:val="none" w:sz="0" w:space="0" w:color="auto"/>
      </w:divBdr>
    </w:div>
    <w:div w:id="336537425">
      <w:bodyDiv w:val="1"/>
      <w:marLeft w:val="0"/>
      <w:marRight w:val="0"/>
      <w:marTop w:val="0"/>
      <w:marBottom w:val="0"/>
      <w:divBdr>
        <w:top w:val="none" w:sz="0" w:space="0" w:color="auto"/>
        <w:left w:val="none" w:sz="0" w:space="0" w:color="auto"/>
        <w:bottom w:val="none" w:sz="0" w:space="0" w:color="auto"/>
        <w:right w:val="none" w:sz="0" w:space="0" w:color="auto"/>
      </w:divBdr>
    </w:div>
    <w:div w:id="341903140">
      <w:bodyDiv w:val="1"/>
      <w:marLeft w:val="0"/>
      <w:marRight w:val="0"/>
      <w:marTop w:val="0"/>
      <w:marBottom w:val="0"/>
      <w:divBdr>
        <w:top w:val="none" w:sz="0" w:space="0" w:color="auto"/>
        <w:left w:val="none" w:sz="0" w:space="0" w:color="auto"/>
        <w:bottom w:val="none" w:sz="0" w:space="0" w:color="auto"/>
        <w:right w:val="none" w:sz="0" w:space="0" w:color="auto"/>
      </w:divBdr>
    </w:div>
    <w:div w:id="344207307">
      <w:bodyDiv w:val="1"/>
      <w:marLeft w:val="0"/>
      <w:marRight w:val="0"/>
      <w:marTop w:val="0"/>
      <w:marBottom w:val="0"/>
      <w:divBdr>
        <w:top w:val="none" w:sz="0" w:space="0" w:color="auto"/>
        <w:left w:val="none" w:sz="0" w:space="0" w:color="auto"/>
        <w:bottom w:val="none" w:sz="0" w:space="0" w:color="auto"/>
        <w:right w:val="none" w:sz="0" w:space="0" w:color="auto"/>
      </w:divBdr>
    </w:div>
    <w:div w:id="361251269">
      <w:bodyDiv w:val="1"/>
      <w:marLeft w:val="0"/>
      <w:marRight w:val="0"/>
      <w:marTop w:val="0"/>
      <w:marBottom w:val="0"/>
      <w:divBdr>
        <w:top w:val="none" w:sz="0" w:space="0" w:color="auto"/>
        <w:left w:val="none" w:sz="0" w:space="0" w:color="auto"/>
        <w:bottom w:val="none" w:sz="0" w:space="0" w:color="auto"/>
        <w:right w:val="none" w:sz="0" w:space="0" w:color="auto"/>
      </w:divBdr>
    </w:div>
    <w:div w:id="370884420">
      <w:bodyDiv w:val="1"/>
      <w:marLeft w:val="0"/>
      <w:marRight w:val="0"/>
      <w:marTop w:val="0"/>
      <w:marBottom w:val="0"/>
      <w:divBdr>
        <w:top w:val="none" w:sz="0" w:space="0" w:color="auto"/>
        <w:left w:val="none" w:sz="0" w:space="0" w:color="auto"/>
        <w:bottom w:val="none" w:sz="0" w:space="0" w:color="auto"/>
        <w:right w:val="none" w:sz="0" w:space="0" w:color="auto"/>
      </w:divBdr>
    </w:div>
    <w:div w:id="371157761">
      <w:bodyDiv w:val="1"/>
      <w:marLeft w:val="0"/>
      <w:marRight w:val="0"/>
      <w:marTop w:val="0"/>
      <w:marBottom w:val="0"/>
      <w:divBdr>
        <w:top w:val="none" w:sz="0" w:space="0" w:color="auto"/>
        <w:left w:val="none" w:sz="0" w:space="0" w:color="auto"/>
        <w:bottom w:val="none" w:sz="0" w:space="0" w:color="auto"/>
        <w:right w:val="none" w:sz="0" w:space="0" w:color="auto"/>
      </w:divBdr>
    </w:div>
    <w:div w:id="385300221">
      <w:bodyDiv w:val="1"/>
      <w:marLeft w:val="0"/>
      <w:marRight w:val="0"/>
      <w:marTop w:val="0"/>
      <w:marBottom w:val="0"/>
      <w:divBdr>
        <w:top w:val="none" w:sz="0" w:space="0" w:color="auto"/>
        <w:left w:val="none" w:sz="0" w:space="0" w:color="auto"/>
        <w:bottom w:val="none" w:sz="0" w:space="0" w:color="auto"/>
        <w:right w:val="none" w:sz="0" w:space="0" w:color="auto"/>
      </w:divBdr>
    </w:div>
    <w:div w:id="385421072">
      <w:bodyDiv w:val="1"/>
      <w:marLeft w:val="0"/>
      <w:marRight w:val="0"/>
      <w:marTop w:val="0"/>
      <w:marBottom w:val="0"/>
      <w:divBdr>
        <w:top w:val="none" w:sz="0" w:space="0" w:color="auto"/>
        <w:left w:val="none" w:sz="0" w:space="0" w:color="auto"/>
        <w:bottom w:val="none" w:sz="0" w:space="0" w:color="auto"/>
        <w:right w:val="none" w:sz="0" w:space="0" w:color="auto"/>
      </w:divBdr>
    </w:div>
    <w:div w:id="397559649">
      <w:bodyDiv w:val="1"/>
      <w:marLeft w:val="0"/>
      <w:marRight w:val="0"/>
      <w:marTop w:val="0"/>
      <w:marBottom w:val="0"/>
      <w:divBdr>
        <w:top w:val="none" w:sz="0" w:space="0" w:color="auto"/>
        <w:left w:val="none" w:sz="0" w:space="0" w:color="auto"/>
        <w:bottom w:val="none" w:sz="0" w:space="0" w:color="auto"/>
        <w:right w:val="none" w:sz="0" w:space="0" w:color="auto"/>
      </w:divBdr>
    </w:div>
    <w:div w:id="397678120">
      <w:bodyDiv w:val="1"/>
      <w:marLeft w:val="0"/>
      <w:marRight w:val="0"/>
      <w:marTop w:val="0"/>
      <w:marBottom w:val="0"/>
      <w:divBdr>
        <w:top w:val="none" w:sz="0" w:space="0" w:color="auto"/>
        <w:left w:val="none" w:sz="0" w:space="0" w:color="auto"/>
        <w:bottom w:val="none" w:sz="0" w:space="0" w:color="auto"/>
        <w:right w:val="none" w:sz="0" w:space="0" w:color="auto"/>
      </w:divBdr>
    </w:div>
    <w:div w:id="462118326">
      <w:bodyDiv w:val="1"/>
      <w:marLeft w:val="0"/>
      <w:marRight w:val="0"/>
      <w:marTop w:val="0"/>
      <w:marBottom w:val="0"/>
      <w:divBdr>
        <w:top w:val="none" w:sz="0" w:space="0" w:color="auto"/>
        <w:left w:val="none" w:sz="0" w:space="0" w:color="auto"/>
        <w:bottom w:val="none" w:sz="0" w:space="0" w:color="auto"/>
        <w:right w:val="none" w:sz="0" w:space="0" w:color="auto"/>
      </w:divBdr>
    </w:div>
    <w:div w:id="486360458">
      <w:bodyDiv w:val="1"/>
      <w:marLeft w:val="0"/>
      <w:marRight w:val="0"/>
      <w:marTop w:val="0"/>
      <w:marBottom w:val="0"/>
      <w:divBdr>
        <w:top w:val="none" w:sz="0" w:space="0" w:color="auto"/>
        <w:left w:val="none" w:sz="0" w:space="0" w:color="auto"/>
        <w:bottom w:val="none" w:sz="0" w:space="0" w:color="auto"/>
        <w:right w:val="none" w:sz="0" w:space="0" w:color="auto"/>
      </w:divBdr>
    </w:div>
    <w:div w:id="497304608">
      <w:bodyDiv w:val="1"/>
      <w:marLeft w:val="0"/>
      <w:marRight w:val="0"/>
      <w:marTop w:val="0"/>
      <w:marBottom w:val="0"/>
      <w:divBdr>
        <w:top w:val="none" w:sz="0" w:space="0" w:color="auto"/>
        <w:left w:val="none" w:sz="0" w:space="0" w:color="auto"/>
        <w:bottom w:val="none" w:sz="0" w:space="0" w:color="auto"/>
        <w:right w:val="none" w:sz="0" w:space="0" w:color="auto"/>
      </w:divBdr>
    </w:div>
    <w:div w:id="513693438">
      <w:bodyDiv w:val="1"/>
      <w:marLeft w:val="0"/>
      <w:marRight w:val="0"/>
      <w:marTop w:val="0"/>
      <w:marBottom w:val="0"/>
      <w:divBdr>
        <w:top w:val="none" w:sz="0" w:space="0" w:color="auto"/>
        <w:left w:val="none" w:sz="0" w:space="0" w:color="auto"/>
        <w:bottom w:val="none" w:sz="0" w:space="0" w:color="auto"/>
        <w:right w:val="none" w:sz="0" w:space="0" w:color="auto"/>
      </w:divBdr>
    </w:div>
    <w:div w:id="515774085">
      <w:bodyDiv w:val="1"/>
      <w:marLeft w:val="0"/>
      <w:marRight w:val="0"/>
      <w:marTop w:val="0"/>
      <w:marBottom w:val="0"/>
      <w:divBdr>
        <w:top w:val="none" w:sz="0" w:space="0" w:color="auto"/>
        <w:left w:val="none" w:sz="0" w:space="0" w:color="auto"/>
        <w:bottom w:val="none" w:sz="0" w:space="0" w:color="auto"/>
        <w:right w:val="none" w:sz="0" w:space="0" w:color="auto"/>
      </w:divBdr>
    </w:div>
    <w:div w:id="541330493">
      <w:bodyDiv w:val="1"/>
      <w:marLeft w:val="0"/>
      <w:marRight w:val="0"/>
      <w:marTop w:val="0"/>
      <w:marBottom w:val="0"/>
      <w:divBdr>
        <w:top w:val="none" w:sz="0" w:space="0" w:color="auto"/>
        <w:left w:val="none" w:sz="0" w:space="0" w:color="auto"/>
        <w:bottom w:val="none" w:sz="0" w:space="0" w:color="auto"/>
        <w:right w:val="none" w:sz="0" w:space="0" w:color="auto"/>
      </w:divBdr>
    </w:div>
    <w:div w:id="542448434">
      <w:bodyDiv w:val="1"/>
      <w:marLeft w:val="0"/>
      <w:marRight w:val="0"/>
      <w:marTop w:val="0"/>
      <w:marBottom w:val="0"/>
      <w:divBdr>
        <w:top w:val="none" w:sz="0" w:space="0" w:color="auto"/>
        <w:left w:val="none" w:sz="0" w:space="0" w:color="auto"/>
        <w:bottom w:val="none" w:sz="0" w:space="0" w:color="auto"/>
        <w:right w:val="none" w:sz="0" w:space="0" w:color="auto"/>
      </w:divBdr>
    </w:div>
    <w:div w:id="552157849">
      <w:bodyDiv w:val="1"/>
      <w:marLeft w:val="0"/>
      <w:marRight w:val="0"/>
      <w:marTop w:val="0"/>
      <w:marBottom w:val="0"/>
      <w:divBdr>
        <w:top w:val="none" w:sz="0" w:space="0" w:color="auto"/>
        <w:left w:val="none" w:sz="0" w:space="0" w:color="auto"/>
        <w:bottom w:val="none" w:sz="0" w:space="0" w:color="auto"/>
        <w:right w:val="none" w:sz="0" w:space="0" w:color="auto"/>
      </w:divBdr>
      <w:divsChild>
        <w:div w:id="66003838">
          <w:marLeft w:val="0"/>
          <w:marRight w:val="0"/>
          <w:marTop w:val="0"/>
          <w:marBottom w:val="0"/>
          <w:divBdr>
            <w:top w:val="none" w:sz="0" w:space="0" w:color="auto"/>
            <w:left w:val="none" w:sz="0" w:space="0" w:color="auto"/>
            <w:bottom w:val="none" w:sz="0" w:space="0" w:color="auto"/>
            <w:right w:val="none" w:sz="0" w:space="0" w:color="auto"/>
          </w:divBdr>
          <w:divsChild>
            <w:div w:id="1248153155">
              <w:marLeft w:val="0"/>
              <w:marRight w:val="0"/>
              <w:marTop w:val="0"/>
              <w:marBottom w:val="0"/>
              <w:divBdr>
                <w:top w:val="none" w:sz="0" w:space="0" w:color="auto"/>
                <w:left w:val="none" w:sz="0" w:space="0" w:color="auto"/>
                <w:bottom w:val="none" w:sz="0" w:space="0" w:color="auto"/>
                <w:right w:val="none" w:sz="0" w:space="0" w:color="auto"/>
              </w:divBdr>
              <w:divsChild>
                <w:div w:id="1194078056">
                  <w:marLeft w:val="0"/>
                  <w:marRight w:val="0"/>
                  <w:marTop w:val="0"/>
                  <w:marBottom w:val="0"/>
                  <w:divBdr>
                    <w:top w:val="none" w:sz="0" w:space="0" w:color="auto"/>
                    <w:left w:val="none" w:sz="0" w:space="0" w:color="auto"/>
                    <w:bottom w:val="none" w:sz="0" w:space="0" w:color="auto"/>
                    <w:right w:val="none" w:sz="0" w:space="0" w:color="auto"/>
                  </w:divBdr>
                </w:div>
                <w:div w:id="19977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30188">
          <w:marLeft w:val="0"/>
          <w:marRight w:val="0"/>
          <w:marTop w:val="0"/>
          <w:marBottom w:val="0"/>
          <w:divBdr>
            <w:top w:val="none" w:sz="0" w:space="0" w:color="auto"/>
            <w:left w:val="none" w:sz="0" w:space="0" w:color="auto"/>
            <w:bottom w:val="none" w:sz="0" w:space="0" w:color="auto"/>
            <w:right w:val="none" w:sz="0" w:space="0" w:color="auto"/>
          </w:divBdr>
          <w:divsChild>
            <w:div w:id="1584606739">
              <w:marLeft w:val="0"/>
              <w:marRight w:val="0"/>
              <w:marTop w:val="0"/>
              <w:marBottom w:val="0"/>
              <w:divBdr>
                <w:top w:val="none" w:sz="0" w:space="0" w:color="auto"/>
                <w:left w:val="none" w:sz="0" w:space="0" w:color="auto"/>
                <w:bottom w:val="none" w:sz="0" w:space="0" w:color="auto"/>
                <w:right w:val="none" w:sz="0" w:space="0" w:color="auto"/>
              </w:divBdr>
              <w:divsChild>
                <w:div w:id="1410347874">
                  <w:marLeft w:val="0"/>
                  <w:marRight w:val="0"/>
                  <w:marTop w:val="0"/>
                  <w:marBottom w:val="0"/>
                  <w:divBdr>
                    <w:top w:val="none" w:sz="0" w:space="0" w:color="auto"/>
                    <w:left w:val="none" w:sz="0" w:space="0" w:color="auto"/>
                    <w:bottom w:val="none" w:sz="0" w:space="0" w:color="auto"/>
                    <w:right w:val="none" w:sz="0" w:space="0" w:color="auto"/>
                  </w:divBdr>
                  <w:divsChild>
                    <w:div w:id="559708606">
                      <w:marLeft w:val="0"/>
                      <w:marRight w:val="0"/>
                      <w:marTop w:val="0"/>
                      <w:marBottom w:val="0"/>
                      <w:divBdr>
                        <w:top w:val="none" w:sz="0" w:space="0" w:color="auto"/>
                        <w:left w:val="none" w:sz="0" w:space="0" w:color="auto"/>
                        <w:bottom w:val="none" w:sz="0" w:space="0" w:color="auto"/>
                        <w:right w:val="none" w:sz="0" w:space="0" w:color="auto"/>
                      </w:divBdr>
                    </w:div>
                    <w:div w:id="1828090314">
                      <w:marLeft w:val="0"/>
                      <w:marRight w:val="0"/>
                      <w:marTop w:val="75"/>
                      <w:marBottom w:val="225"/>
                      <w:divBdr>
                        <w:top w:val="none" w:sz="0" w:space="0" w:color="auto"/>
                        <w:left w:val="none" w:sz="0" w:space="0" w:color="auto"/>
                        <w:bottom w:val="none" w:sz="0" w:space="0" w:color="auto"/>
                        <w:right w:val="none" w:sz="0" w:space="0" w:color="auto"/>
                      </w:divBdr>
                      <w:divsChild>
                        <w:div w:id="841627298">
                          <w:marLeft w:val="0"/>
                          <w:marRight w:val="0"/>
                          <w:marTop w:val="0"/>
                          <w:marBottom w:val="0"/>
                          <w:divBdr>
                            <w:top w:val="none" w:sz="0" w:space="0" w:color="auto"/>
                            <w:left w:val="none" w:sz="0" w:space="0" w:color="auto"/>
                            <w:bottom w:val="none" w:sz="0" w:space="0" w:color="auto"/>
                            <w:right w:val="none" w:sz="0" w:space="0" w:color="auto"/>
                          </w:divBdr>
                          <w:divsChild>
                            <w:div w:id="335688921">
                              <w:marLeft w:val="0"/>
                              <w:marRight w:val="0"/>
                              <w:marTop w:val="0"/>
                              <w:marBottom w:val="0"/>
                              <w:divBdr>
                                <w:top w:val="none" w:sz="0" w:space="0" w:color="auto"/>
                                <w:left w:val="none" w:sz="0" w:space="0" w:color="auto"/>
                                <w:bottom w:val="none" w:sz="0" w:space="0" w:color="auto"/>
                                <w:right w:val="none" w:sz="0" w:space="0" w:color="auto"/>
                              </w:divBdr>
                              <w:divsChild>
                                <w:div w:id="295180377">
                                  <w:marLeft w:val="0"/>
                                  <w:marRight w:val="0"/>
                                  <w:marTop w:val="0"/>
                                  <w:marBottom w:val="0"/>
                                  <w:divBdr>
                                    <w:top w:val="none" w:sz="0" w:space="0" w:color="auto"/>
                                    <w:left w:val="none" w:sz="0" w:space="0" w:color="auto"/>
                                    <w:bottom w:val="none" w:sz="0" w:space="0" w:color="auto"/>
                                    <w:right w:val="none" w:sz="0" w:space="0" w:color="auto"/>
                                  </w:divBdr>
                                </w:div>
                                <w:div w:id="1211382738">
                                  <w:marLeft w:val="0"/>
                                  <w:marRight w:val="0"/>
                                  <w:marTop w:val="0"/>
                                  <w:marBottom w:val="0"/>
                                  <w:divBdr>
                                    <w:top w:val="none" w:sz="0" w:space="0" w:color="auto"/>
                                    <w:left w:val="none" w:sz="0" w:space="0" w:color="auto"/>
                                    <w:bottom w:val="none" w:sz="0" w:space="0" w:color="auto"/>
                                    <w:right w:val="none" w:sz="0" w:space="0" w:color="auto"/>
                                  </w:divBdr>
                                </w:div>
                              </w:divsChild>
                            </w:div>
                            <w:div w:id="916983024">
                              <w:marLeft w:val="0"/>
                              <w:marRight w:val="0"/>
                              <w:marTop w:val="0"/>
                              <w:marBottom w:val="0"/>
                              <w:divBdr>
                                <w:top w:val="none" w:sz="0" w:space="0" w:color="auto"/>
                                <w:left w:val="none" w:sz="0" w:space="0" w:color="auto"/>
                                <w:bottom w:val="none" w:sz="0" w:space="0" w:color="auto"/>
                                <w:right w:val="none" w:sz="0" w:space="0" w:color="auto"/>
                              </w:divBdr>
                              <w:divsChild>
                                <w:div w:id="1608924572">
                                  <w:marLeft w:val="0"/>
                                  <w:marRight w:val="0"/>
                                  <w:marTop w:val="0"/>
                                  <w:marBottom w:val="0"/>
                                  <w:divBdr>
                                    <w:top w:val="none" w:sz="0" w:space="0" w:color="auto"/>
                                    <w:left w:val="none" w:sz="0" w:space="0" w:color="auto"/>
                                    <w:bottom w:val="none" w:sz="0" w:space="0" w:color="auto"/>
                                    <w:right w:val="none" w:sz="0" w:space="0" w:color="auto"/>
                                  </w:divBdr>
                                </w:div>
                                <w:div w:id="2070764289">
                                  <w:marLeft w:val="0"/>
                                  <w:marRight w:val="0"/>
                                  <w:marTop w:val="0"/>
                                  <w:marBottom w:val="0"/>
                                  <w:divBdr>
                                    <w:top w:val="none" w:sz="0" w:space="0" w:color="auto"/>
                                    <w:left w:val="none" w:sz="0" w:space="0" w:color="auto"/>
                                    <w:bottom w:val="none" w:sz="0" w:space="0" w:color="auto"/>
                                    <w:right w:val="none" w:sz="0" w:space="0" w:color="auto"/>
                                  </w:divBdr>
                                </w:div>
                              </w:divsChild>
                            </w:div>
                            <w:div w:id="1900169562">
                              <w:marLeft w:val="0"/>
                              <w:marRight w:val="0"/>
                              <w:marTop w:val="0"/>
                              <w:marBottom w:val="0"/>
                              <w:divBdr>
                                <w:top w:val="none" w:sz="0" w:space="0" w:color="auto"/>
                                <w:left w:val="none" w:sz="0" w:space="0" w:color="auto"/>
                                <w:bottom w:val="none" w:sz="0" w:space="0" w:color="auto"/>
                                <w:right w:val="none" w:sz="0" w:space="0" w:color="auto"/>
                              </w:divBdr>
                              <w:divsChild>
                                <w:div w:id="1782020895">
                                  <w:marLeft w:val="0"/>
                                  <w:marRight w:val="0"/>
                                  <w:marTop w:val="0"/>
                                  <w:marBottom w:val="0"/>
                                  <w:divBdr>
                                    <w:top w:val="none" w:sz="0" w:space="0" w:color="auto"/>
                                    <w:left w:val="none" w:sz="0" w:space="0" w:color="auto"/>
                                    <w:bottom w:val="none" w:sz="0" w:space="0" w:color="auto"/>
                                    <w:right w:val="none" w:sz="0" w:space="0" w:color="auto"/>
                                  </w:divBdr>
                                </w:div>
                                <w:div w:id="1894651828">
                                  <w:marLeft w:val="0"/>
                                  <w:marRight w:val="0"/>
                                  <w:marTop w:val="0"/>
                                  <w:marBottom w:val="0"/>
                                  <w:divBdr>
                                    <w:top w:val="none" w:sz="0" w:space="0" w:color="auto"/>
                                    <w:left w:val="none" w:sz="0" w:space="0" w:color="auto"/>
                                    <w:bottom w:val="none" w:sz="0" w:space="0" w:color="auto"/>
                                    <w:right w:val="none" w:sz="0" w:space="0" w:color="auto"/>
                                  </w:divBdr>
                                </w:div>
                              </w:divsChild>
                            </w:div>
                            <w:div w:id="2109620889">
                              <w:marLeft w:val="0"/>
                              <w:marRight w:val="0"/>
                              <w:marTop w:val="0"/>
                              <w:marBottom w:val="0"/>
                              <w:divBdr>
                                <w:top w:val="none" w:sz="0" w:space="0" w:color="auto"/>
                                <w:left w:val="none" w:sz="0" w:space="0" w:color="auto"/>
                                <w:bottom w:val="none" w:sz="0" w:space="0" w:color="auto"/>
                                <w:right w:val="none" w:sz="0" w:space="0" w:color="auto"/>
                              </w:divBdr>
                              <w:divsChild>
                                <w:div w:id="229006512">
                                  <w:marLeft w:val="0"/>
                                  <w:marRight w:val="0"/>
                                  <w:marTop w:val="0"/>
                                  <w:marBottom w:val="0"/>
                                  <w:divBdr>
                                    <w:top w:val="none" w:sz="0" w:space="0" w:color="auto"/>
                                    <w:left w:val="none" w:sz="0" w:space="0" w:color="auto"/>
                                    <w:bottom w:val="none" w:sz="0" w:space="0" w:color="auto"/>
                                    <w:right w:val="none" w:sz="0" w:space="0" w:color="auto"/>
                                  </w:divBdr>
                                </w:div>
                                <w:div w:id="211675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46471">
                      <w:marLeft w:val="0"/>
                      <w:marRight w:val="0"/>
                      <w:marTop w:val="0"/>
                      <w:marBottom w:val="150"/>
                      <w:divBdr>
                        <w:top w:val="none" w:sz="0" w:space="0" w:color="auto"/>
                        <w:left w:val="none" w:sz="0" w:space="0" w:color="auto"/>
                        <w:bottom w:val="none" w:sz="0" w:space="0" w:color="auto"/>
                        <w:right w:val="none" w:sz="0" w:space="0" w:color="auto"/>
                      </w:divBdr>
                    </w:div>
                    <w:div w:id="1988242767">
                      <w:marLeft w:val="0"/>
                      <w:marRight w:val="0"/>
                      <w:marTop w:val="0"/>
                      <w:marBottom w:val="0"/>
                      <w:divBdr>
                        <w:top w:val="none" w:sz="0" w:space="0" w:color="auto"/>
                        <w:left w:val="none" w:sz="0" w:space="0" w:color="auto"/>
                        <w:bottom w:val="none" w:sz="0" w:space="0" w:color="auto"/>
                        <w:right w:val="none" w:sz="0" w:space="0" w:color="auto"/>
                      </w:divBdr>
                      <w:divsChild>
                        <w:div w:id="265386714">
                          <w:marLeft w:val="0"/>
                          <w:marRight w:val="0"/>
                          <w:marTop w:val="0"/>
                          <w:marBottom w:val="0"/>
                          <w:divBdr>
                            <w:top w:val="none" w:sz="0" w:space="0" w:color="auto"/>
                            <w:left w:val="none" w:sz="0" w:space="0" w:color="auto"/>
                            <w:bottom w:val="none" w:sz="0" w:space="0" w:color="auto"/>
                            <w:right w:val="none" w:sz="0" w:space="0" w:color="auto"/>
                          </w:divBdr>
                        </w:div>
                        <w:div w:id="296381624">
                          <w:marLeft w:val="0"/>
                          <w:marRight w:val="0"/>
                          <w:marTop w:val="0"/>
                          <w:marBottom w:val="0"/>
                          <w:divBdr>
                            <w:top w:val="none" w:sz="0" w:space="0" w:color="auto"/>
                            <w:left w:val="none" w:sz="0" w:space="0" w:color="auto"/>
                            <w:bottom w:val="none" w:sz="0" w:space="0" w:color="auto"/>
                            <w:right w:val="none" w:sz="0" w:space="0" w:color="auto"/>
                          </w:divBdr>
                        </w:div>
                        <w:div w:id="303314785">
                          <w:marLeft w:val="0"/>
                          <w:marRight w:val="0"/>
                          <w:marTop w:val="0"/>
                          <w:marBottom w:val="0"/>
                          <w:divBdr>
                            <w:top w:val="none" w:sz="0" w:space="0" w:color="auto"/>
                            <w:left w:val="none" w:sz="0" w:space="0" w:color="auto"/>
                            <w:bottom w:val="none" w:sz="0" w:space="0" w:color="auto"/>
                            <w:right w:val="none" w:sz="0" w:space="0" w:color="auto"/>
                          </w:divBdr>
                        </w:div>
                        <w:div w:id="3819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460440">
      <w:bodyDiv w:val="1"/>
      <w:marLeft w:val="0"/>
      <w:marRight w:val="0"/>
      <w:marTop w:val="0"/>
      <w:marBottom w:val="0"/>
      <w:divBdr>
        <w:top w:val="none" w:sz="0" w:space="0" w:color="auto"/>
        <w:left w:val="none" w:sz="0" w:space="0" w:color="auto"/>
        <w:bottom w:val="none" w:sz="0" w:space="0" w:color="auto"/>
        <w:right w:val="none" w:sz="0" w:space="0" w:color="auto"/>
      </w:divBdr>
    </w:div>
    <w:div w:id="605430223">
      <w:bodyDiv w:val="1"/>
      <w:marLeft w:val="0"/>
      <w:marRight w:val="0"/>
      <w:marTop w:val="0"/>
      <w:marBottom w:val="0"/>
      <w:divBdr>
        <w:top w:val="none" w:sz="0" w:space="0" w:color="auto"/>
        <w:left w:val="none" w:sz="0" w:space="0" w:color="auto"/>
        <w:bottom w:val="none" w:sz="0" w:space="0" w:color="auto"/>
        <w:right w:val="none" w:sz="0" w:space="0" w:color="auto"/>
      </w:divBdr>
    </w:div>
    <w:div w:id="630940384">
      <w:bodyDiv w:val="1"/>
      <w:marLeft w:val="0"/>
      <w:marRight w:val="0"/>
      <w:marTop w:val="0"/>
      <w:marBottom w:val="0"/>
      <w:divBdr>
        <w:top w:val="none" w:sz="0" w:space="0" w:color="auto"/>
        <w:left w:val="none" w:sz="0" w:space="0" w:color="auto"/>
        <w:bottom w:val="none" w:sz="0" w:space="0" w:color="auto"/>
        <w:right w:val="none" w:sz="0" w:space="0" w:color="auto"/>
      </w:divBdr>
    </w:div>
    <w:div w:id="638534278">
      <w:bodyDiv w:val="1"/>
      <w:marLeft w:val="0"/>
      <w:marRight w:val="0"/>
      <w:marTop w:val="0"/>
      <w:marBottom w:val="0"/>
      <w:divBdr>
        <w:top w:val="none" w:sz="0" w:space="0" w:color="auto"/>
        <w:left w:val="none" w:sz="0" w:space="0" w:color="auto"/>
        <w:bottom w:val="none" w:sz="0" w:space="0" w:color="auto"/>
        <w:right w:val="none" w:sz="0" w:space="0" w:color="auto"/>
      </w:divBdr>
    </w:div>
    <w:div w:id="643394034">
      <w:bodyDiv w:val="1"/>
      <w:marLeft w:val="0"/>
      <w:marRight w:val="0"/>
      <w:marTop w:val="0"/>
      <w:marBottom w:val="0"/>
      <w:divBdr>
        <w:top w:val="none" w:sz="0" w:space="0" w:color="auto"/>
        <w:left w:val="none" w:sz="0" w:space="0" w:color="auto"/>
        <w:bottom w:val="none" w:sz="0" w:space="0" w:color="auto"/>
        <w:right w:val="none" w:sz="0" w:space="0" w:color="auto"/>
      </w:divBdr>
    </w:div>
    <w:div w:id="644355112">
      <w:bodyDiv w:val="1"/>
      <w:marLeft w:val="0"/>
      <w:marRight w:val="0"/>
      <w:marTop w:val="0"/>
      <w:marBottom w:val="0"/>
      <w:divBdr>
        <w:top w:val="none" w:sz="0" w:space="0" w:color="auto"/>
        <w:left w:val="none" w:sz="0" w:space="0" w:color="auto"/>
        <w:bottom w:val="none" w:sz="0" w:space="0" w:color="auto"/>
        <w:right w:val="none" w:sz="0" w:space="0" w:color="auto"/>
      </w:divBdr>
    </w:div>
    <w:div w:id="650326089">
      <w:bodyDiv w:val="1"/>
      <w:marLeft w:val="0"/>
      <w:marRight w:val="0"/>
      <w:marTop w:val="0"/>
      <w:marBottom w:val="0"/>
      <w:divBdr>
        <w:top w:val="none" w:sz="0" w:space="0" w:color="auto"/>
        <w:left w:val="none" w:sz="0" w:space="0" w:color="auto"/>
        <w:bottom w:val="none" w:sz="0" w:space="0" w:color="auto"/>
        <w:right w:val="none" w:sz="0" w:space="0" w:color="auto"/>
      </w:divBdr>
    </w:div>
    <w:div w:id="670643868">
      <w:bodyDiv w:val="1"/>
      <w:marLeft w:val="0"/>
      <w:marRight w:val="0"/>
      <w:marTop w:val="0"/>
      <w:marBottom w:val="0"/>
      <w:divBdr>
        <w:top w:val="none" w:sz="0" w:space="0" w:color="auto"/>
        <w:left w:val="none" w:sz="0" w:space="0" w:color="auto"/>
        <w:bottom w:val="none" w:sz="0" w:space="0" w:color="auto"/>
        <w:right w:val="none" w:sz="0" w:space="0" w:color="auto"/>
      </w:divBdr>
    </w:div>
    <w:div w:id="681784450">
      <w:bodyDiv w:val="1"/>
      <w:marLeft w:val="0"/>
      <w:marRight w:val="0"/>
      <w:marTop w:val="0"/>
      <w:marBottom w:val="0"/>
      <w:divBdr>
        <w:top w:val="none" w:sz="0" w:space="0" w:color="auto"/>
        <w:left w:val="none" w:sz="0" w:space="0" w:color="auto"/>
        <w:bottom w:val="none" w:sz="0" w:space="0" w:color="auto"/>
        <w:right w:val="none" w:sz="0" w:space="0" w:color="auto"/>
      </w:divBdr>
    </w:div>
    <w:div w:id="712970340">
      <w:bodyDiv w:val="1"/>
      <w:marLeft w:val="0"/>
      <w:marRight w:val="0"/>
      <w:marTop w:val="0"/>
      <w:marBottom w:val="0"/>
      <w:divBdr>
        <w:top w:val="none" w:sz="0" w:space="0" w:color="auto"/>
        <w:left w:val="none" w:sz="0" w:space="0" w:color="auto"/>
        <w:bottom w:val="none" w:sz="0" w:space="0" w:color="auto"/>
        <w:right w:val="none" w:sz="0" w:space="0" w:color="auto"/>
      </w:divBdr>
    </w:div>
    <w:div w:id="717127024">
      <w:bodyDiv w:val="1"/>
      <w:marLeft w:val="0"/>
      <w:marRight w:val="0"/>
      <w:marTop w:val="0"/>
      <w:marBottom w:val="0"/>
      <w:divBdr>
        <w:top w:val="none" w:sz="0" w:space="0" w:color="auto"/>
        <w:left w:val="none" w:sz="0" w:space="0" w:color="auto"/>
        <w:bottom w:val="none" w:sz="0" w:space="0" w:color="auto"/>
        <w:right w:val="none" w:sz="0" w:space="0" w:color="auto"/>
      </w:divBdr>
    </w:div>
    <w:div w:id="741870091">
      <w:bodyDiv w:val="1"/>
      <w:marLeft w:val="0"/>
      <w:marRight w:val="0"/>
      <w:marTop w:val="0"/>
      <w:marBottom w:val="0"/>
      <w:divBdr>
        <w:top w:val="none" w:sz="0" w:space="0" w:color="auto"/>
        <w:left w:val="none" w:sz="0" w:space="0" w:color="auto"/>
        <w:bottom w:val="none" w:sz="0" w:space="0" w:color="auto"/>
        <w:right w:val="none" w:sz="0" w:space="0" w:color="auto"/>
      </w:divBdr>
    </w:div>
    <w:div w:id="761150400">
      <w:bodyDiv w:val="1"/>
      <w:marLeft w:val="0"/>
      <w:marRight w:val="0"/>
      <w:marTop w:val="0"/>
      <w:marBottom w:val="0"/>
      <w:divBdr>
        <w:top w:val="none" w:sz="0" w:space="0" w:color="auto"/>
        <w:left w:val="none" w:sz="0" w:space="0" w:color="auto"/>
        <w:bottom w:val="none" w:sz="0" w:space="0" w:color="auto"/>
        <w:right w:val="none" w:sz="0" w:space="0" w:color="auto"/>
      </w:divBdr>
    </w:div>
    <w:div w:id="809054955">
      <w:bodyDiv w:val="1"/>
      <w:marLeft w:val="0"/>
      <w:marRight w:val="0"/>
      <w:marTop w:val="0"/>
      <w:marBottom w:val="0"/>
      <w:divBdr>
        <w:top w:val="none" w:sz="0" w:space="0" w:color="auto"/>
        <w:left w:val="none" w:sz="0" w:space="0" w:color="auto"/>
        <w:bottom w:val="none" w:sz="0" w:space="0" w:color="auto"/>
        <w:right w:val="none" w:sz="0" w:space="0" w:color="auto"/>
      </w:divBdr>
    </w:div>
    <w:div w:id="810947949">
      <w:bodyDiv w:val="1"/>
      <w:marLeft w:val="0"/>
      <w:marRight w:val="0"/>
      <w:marTop w:val="0"/>
      <w:marBottom w:val="0"/>
      <w:divBdr>
        <w:top w:val="none" w:sz="0" w:space="0" w:color="auto"/>
        <w:left w:val="none" w:sz="0" w:space="0" w:color="auto"/>
        <w:bottom w:val="none" w:sz="0" w:space="0" w:color="auto"/>
        <w:right w:val="none" w:sz="0" w:space="0" w:color="auto"/>
      </w:divBdr>
    </w:div>
    <w:div w:id="818230787">
      <w:bodyDiv w:val="1"/>
      <w:marLeft w:val="0"/>
      <w:marRight w:val="0"/>
      <w:marTop w:val="0"/>
      <w:marBottom w:val="0"/>
      <w:divBdr>
        <w:top w:val="none" w:sz="0" w:space="0" w:color="auto"/>
        <w:left w:val="none" w:sz="0" w:space="0" w:color="auto"/>
        <w:bottom w:val="none" w:sz="0" w:space="0" w:color="auto"/>
        <w:right w:val="none" w:sz="0" w:space="0" w:color="auto"/>
      </w:divBdr>
    </w:div>
    <w:div w:id="827671944">
      <w:bodyDiv w:val="1"/>
      <w:marLeft w:val="0"/>
      <w:marRight w:val="0"/>
      <w:marTop w:val="0"/>
      <w:marBottom w:val="0"/>
      <w:divBdr>
        <w:top w:val="none" w:sz="0" w:space="0" w:color="auto"/>
        <w:left w:val="none" w:sz="0" w:space="0" w:color="auto"/>
        <w:bottom w:val="none" w:sz="0" w:space="0" w:color="auto"/>
        <w:right w:val="none" w:sz="0" w:space="0" w:color="auto"/>
      </w:divBdr>
    </w:div>
    <w:div w:id="829641030">
      <w:bodyDiv w:val="1"/>
      <w:marLeft w:val="0"/>
      <w:marRight w:val="0"/>
      <w:marTop w:val="0"/>
      <w:marBottom w:val="0"/>
      <w:divBdr>
        <w:top w:val="none" w:sz="0" w:space="0" w:color="auto"/>
        <w:left w:val="none" w:sz="0" w:space="0" w:color="auto"/>
        <w:bottom w:val="none" w:sz="0" w:space="0" w:color="auto"/>
        <w:right w:val="none" w:sz="0" w:space="0" w:color="auto"/>
      </w:divBdr>
    </w:div>
    <w:div w:id="832839651">
      <w:bodyDiv w:val="1"/>
      <w:marLeft w:val="0"/>
      <w:marRight w:val="0"/>
      <w:marTop w:val="0"/>
      <w:marBottom w:val="0"/>
      <w:divBdr>
        <w:top w:val="none" w:sz="0" w:space="0" w:color="auto"/>
        <w:left w:val="none" w:sz="0" w:space="0" w:color="auto"/>
        <w:bottom w:val="none" w:sz="0" w:space="0" w:color="auto"/>
        <w:right w:val="none" w:sz="0" w:space="0" w:color="auto"/>
      </w:divBdr>
    </w:div>
    <w:div w:id="837962816">
      <w:bodyDiv w:val="1"/>
      <w:marLeft w:val="0"/>
      <w:marRight w:val="0"/>
      <w:marTop w:val="0"/>
      <w:marBottom w:val="0"/>
      <w:divBdr>
        <w:top w:val="none" w:sz="0" w:space="0" w:color="auto"/>
        <w:left w:val="none" w:sz="0" w:space="0" w:color="auto"/>
        <w:bottom w:val="none" w:sz="0" w:space="0" w:color="auto"/>
        <w:right w:val="none" w:sz="0" w:space="0" w:color="auto"/>
      </w:divBdr>
    </w:div>
    <w:div w:id="856502002">
      <w:bodyDiv w:val="1"/>
      <w:marLeft w:val="0"/>
      <w:marRight w:val="0"/>
      <w:marTop w:val="0"/>
      <w:marBottom w:val="0"/>
      <w:divBdr>
        <w:top w:val="none" w:sz="0" w:space="0" w:color="auto"/>
        <w:left w:val="none" w:sz="0" w:space="0" w:color="auto"/>
        <w:bottom w:val="none" w:sz="0" w:space="0" w:color="auto"/>
        <w:right w:val="none" w:sz="0" w:space="0" w:color="auto"/>
      </w:divBdr>
    </w:div>
    <w:div w:id="871841211">
      <w:bodyDiv w:val="1"/>
      <w:marLeft w:val="0"/>
      <w:marRight w:val="0"/>
      <w:marTop w:val="0"/>
      <w:marBottom w:val="0"/>
      <w:divBdr>
        <w:top w:val="none" w:sz="0" w:space="0" w:color="auto"/>
        <w:left w:val="none" w:sz="0" w:space="0" w:color="auto"/>
        <w:bottom w:val="none" w:sz="0" w:space="0" w:color="auto"/>
        <w:right w:val="none" w:sz="0" w:space="0" w:color="auto"/>
      </w:divBdr>
    </w:div>
    <w:div w:id="897281597">
      <w:bodyDiv w:val="1"/>
      <w:marLeft w:val="0"/>
      <w:marRight w:val="0"/>
      <w:marTop w:val="0"/>
      <w:marBottom w:val="0"/>
      <w:divBdr>
        <w:top w:val="none" w:sz="0" w:space="0" w:color="auto"/>
        <w:left w:val="none" w:sz="0" w:space="0" w:color="auto"/>
        <w:bottom w:val="none" w:sz="0" w:space="0" w:color="auto"/>
        <w:right w:val="none" w:sz="0" w:space="0" w:color="auto"/>
      </w:divBdr>
    </w:div>
    <w:div w:id="904217748">
      <w:bodyDiv w:val="1"/>
      <w:marLeft w:val="0"/>
      <w:marRight w:val="0"/>
      <w:marTop w:val="0"/>
      <w:marBottom w:val="0"/>
      <w:divBdr>
        <w:top w:val="none" w:sz="0" w:space="0" w:color="auto"/>
        <w:left w:val="none" w:sz="0" w:space="0" w:color="auto"/>
        <w:bottom w:val="none" w:sz="0" w:space="0" w:color="auto"/>
        <w:right w:val="none" w:sz="0" w:space="0" w:color="auto"/>
      </w:divBdr>
    </w:div>
    <w:div w:id="932008689">
      <w:bodyDiv w:val="1"/>
      <w:marLeft w:val="0"/>
      <w:marRight w:val="0"/>
      <w:marTop w:val="0"/>
      <w:marBottom w:val="0"/>
      <w:divBdr>
        <w:top w:val="none" w:sz="0" w:space="0" w:color="auto"/>
        <w:left w:val="none" w:sz="0" w:space="0" w:color="auto"/>
        <w:bottom w:val="none" w:sz="0" w:space="0" w:color="auto"/>
        <w:right w:val="none" w:sz="0" w:space="0" w:color="auto"/>
      </w:divBdr>
    </w:div>
    <w:div w:id="933320257">
      <w:bodyDiv w:val="1"/>
      <w:marLeft w:val="0"/>
      <w:marRight w:val="0"/>
      <w:marTop w:val="0"/>
      <w:marBottom w:val="0"/>
      <w:divBdr>
        <w:top w:val="none" w:sz="0" w:space="0" w:color="auto"/>
        <w:left w:val="none" w:sz="0" w:space="0" w:color="auto"/>
        <w:bottom w:val="none" w:sz="0" w:space="0" w:color="auto"/>
        <w:right w:val="none" w:sz="0" w:space="0" w:color="auto"/>
      </w:divBdr>
    </w:div>
    <w:div w:id="943079474">
      <w:bodyDiv w:val="1"/>
      <w:marLeft w:val="0"/>
      <w:marRight w:val="0"/>
      <w:marTop w:val="0"/>
      <w:marBottom w:val="0"/>
      <w:divBdr>
        <w:top w:val="none" w:sz="0" w:space="0" w:color="auto"/>
        <w:left w:val="none" w:sz="0" w:space="0" w:color="auto"/>
        <w:bottom w:val="none" w:sz="0" w:space="0" w:color="auto"/>
        <w:right w:val="none" w:sz="0" w:space="0" w:color="auto"/>
      </w:divBdr>
    </w:div>
    <w:div w:id="948394261">
      <w:bodyDiv w:val="1"/>
      <w:marLeft w:val="0"/>
      <w:marRight w:val="0"/>
      <w:marTop w:val="0"/>
      <w:marBottom w:val="0"/>
      <w:divBdr>
        <w:top w:val="none" w:sz="0" w:space="0" w:color="auto"/>
        <w:left w:val="none" w:sz="0" w:space="0" w:color="auto"/>
        <w:bottom w:val="none" w:sz="0" w:space="0" w:color="auto"/>
        <w:right w:val="none" w:sz="0" w:space="0" w:color="auto"/>
      </w:divBdr>
    </w:div>
    <w:div w:id="951790104">
      <w:bodyDiv w:val="1"/>
      <w:marLeft w:val="0"/>
      <w:marRight w:val="0"/>
      <w:marTop w:val="0"/>
      <w:marBottom w:val="0"/>
      <w:divBdr>
        <w:top w:val="none" w:sz="0" w:space="0" w:color="auto"/>
        <w:left w:val="none" w:sz="0" w:space="0" w:color="auto"/>
        <w:bottom w:val="none" w:sz="0" w:space="0" w:color="auto"/>
        <w:right w:val="none" w:sz="0" w:space="0" w:color="auto"/>
      </w:divBdr>
    </w:div>
    <w:div w:id="969019494">
      <w:bodyDiv w:val="1"/>
      <w:marLeft w:val="0"/>
      <w:marRight w:val="0"/>
      <w:marTop w:val="0"/>
      <w:marBottom w:val="0"/>
      <w:divBdr>
        <w:top w:val="none" w:sz="0" w:space="0" w:color="auto"/>
        <w:left w:val="none" w:sz="0" w:space="0" w:color="auto"/>
        <w:bottom w:val="none" w:sz="0" w:space="0" w:color="auto"/>
        <w:right w:val="none" w:sz="0" w:space="0" w:color="auto"/>
      </w:divBdr>
    </w:div>
    <w:div w:id="988247462">
      <w:bodyDiv w:val="1"/>
      <w:marLeft w:val="0"/>
      <w:marRight w:val="0"/>
      <w:marTop w:val="0"/>
      <w:marBottom w:val="0"/>
      <w:divBdr>
        <w:top w:val="none" w:sz="0" w:space="0" w:color="auto"/>
        <w:left w:val="none" w:sz="0" w:space="0" w:color="auto"/>
        <w:bottom w:val="none" w:sz="0" w:space="0" w:color="auto"/>
        <w:right w:val="none" w:sz="0" w:space="0" w:color="auto"/>
      </w:divBdr>
    </w:div>
    <w:div w:id="1019088211">
      <w:bodyDiv w:val="1"/>
      <w:marLeft w:val="0"/>
      <w:marRight w:val="0"/>
      <w:marTop w:val="0"/>
      <w:marBottom w:val="0"/>
      <w:divBdr>
        <w:top w:val="none" w:sz="0" w:space="0" w:color="auto"/>
        <w:left w:val="none" w:sz="0" w:space="0" w:color="auto"/>
        <w:bottom w:val="none" w:sz="0" w:space="0" w:color="auto"/>
        <w:right w:val="none" w:sz="0" w:space="0" w:color="auto"/>
      </w:divBdr>
    </w:div>
    <w:div w:id="1040470347">
      <w:bodyDiv w:val="1"/>
      <w:marLeft w:val="0"/>
      <w:marRight w:val="0"/>
      <w:marTop w:val="0"/>
      <w:marBottom w:val="0"/>
      <w:divBdr>
        <w:top w:val="none" w:sz="0" w:space="0" w:color="auto"/>
        <w:left w:val="none" w:sz="0" w:space="0" w:color="auto"/>
        <w:bottom w:val="none" w:sz="0" w:space="0" w:color="auto"/>
        <w:right w:val="none" w:sz="0" w:space="0" w:color="auto"/>
      </w:divBdr>
    </w:div>
    <w:div w:id="1073240143">
      <w:bodyDiv w:val="1"/>
      <w:marLeft w:val="0"/>
      <w:marRight w:val="0"/>
      <w:marTop w:val="0"/>
      <w:marBottom w:val="0"/>
      <w:divBdr>
        <w:top w:val="none" w:sz="0" w:space="0" w:color="auto"/>
        <w:left w:val="none" w:sz="0" w:space="0" w:color="auto"/>
        <w:bottom w:val="none" w:sz="0" w:space="0" w:color="auto"/>
        <w:right w:val="none" w:sz="0" w:space="0" w:color="auto"/>
      </w:divBdr>
    </w:div>
    <w:div w:id="1100178987">
      <w:bodyDiv w:val="1"/>
      <w:marLeft w:val="0"/>
      <w:marRight w:val="0"/>
      <w:marTop w:val="0"/>
      <w:marBottom w:val="0"/>
      <w:divBdr>
        <w:top w:val="none" w:sz="0" w:space="0" w:color="auto"/>
        <w:left w:val="none" w:sz="0" w:space="0" w:color="auto"/>
        <w:bottom w:val="none" w:sz="0" w:space="0" w:color="auto"/>
        <w:right w:val="none" w:sz="0" w:space="0" w:color="auto"/>
      </w:divBdr>
    </w:div>
    <w:div w:id="1114135488">
      <w:bodyDiv w:val="1"/>
      <w:marLeft w:val="0"/>
      <w:marRight w:val="0"/>
      <w:marTop w:val="0"/>
      <w:marBottom w:val="0"/>
      <w:divBdr>
        <w:top w:val="none" w:sz="0" w:space="0" w:color="auto"/>
        <w:left w:val="none" w:sz="0" w:space="0" w:color="auto"/>
        <w:bottom w:val="none" w:sz="0" w:space="0" w:color="auto"/>
        <w:right w:val="none" w:sz="0" w:space="0" w:color="auto"/>
      </w:divBdr>
    </w:div>
    <w:div w:id="1117454567">
      <w:bodyDiv w:val="1"/>
      <w:marLeft w:val="0"/>
      <w:marRight w:val="0"/>
      <w:marTop w:val="0"/>
      <w:marBottom w:val="0"/>
      <w:divBdr>
        <w:top w:val="none" w:sz="0" w:space="0" w:color="auto"/>
        <w:left w:val="none" w:sz="0" w:space="0" w:color="auto"/>
        <w:bottom w:val="none" w:sz="0" w:space="0" w:color="auto"/>
        <w:right w:val="none" w:sz="0" w:space="0" w:color="auto"/>
      </w:divBdr>
    </w:div>
    <w:div w:id="1149132502">
      <w:bodyDiv w:val="1"/>
      <w:marLeft w:val="0"/>
      <w:marRight w:val="0"/>
      <w:marTop w:val="0"/>
      <w:marBottom w:val="0"/>
      <w:divBdr>
        <w:top w:val="none" w:sz="0" w:space="0" w:color="auto"/>
        <w:left w:val="none" w:sz="0" w:space="0" w:color="auto"/>
        <w:bottom w:val="none" w:sz="0" w:space="0" w:color="auto"/>
        <w:right w:val="none" w:sz="0" w:space="0" w:color="auto"/>
      </w:divBdr>
    </w:div>
    <w:div w:id="1151867771">
      <w:bodyDiv w:val="1"/>
      <w:marLeft w:val="0"/>
      <w:marRight w:val="0"/>
      <w:marTop w:val="0"/>
      <w:marBottom w:val="0"/>
      <w:divBdr>
        <w:top w:val="none" w:sz="0" w:space="0" w:color="auto"/>
        <w:left w:val="none" w:sz="0" w:space="0" w:color="auto"/>
        <w:bottom w:val="none" w:sz="0" w:space="0" w:color="auto"/>
        <w:right w:val="none" w:sz="0" w:space="0" w:color="auto"/>
      </w:divBdr>
    </w:div>
    <w:div w:id="1183398508">
      <w:bodyDiv w:val="1"/>
      <w:marLeft w:val="0"/>
      <w:marRight w:val="0"/>
      <w:marTop w:val="0"/>
      <w:marBottom w:val="0"/>
      <w:divBdr>
        <w:top w:val="none" w:sz="0" w:space="0" w:color="auto"/>
        <w:left w:val="none" w:sz="0" w:space="0" w:color="auto"/>
        <w:bottom w:val="none" w:sz="0" w:space="0" w:color="auto"/>
        <w:right w:val="none" w:sz="0" w:space="0" w:color="auto"/>
      </w:divBdr>
    </w:div>
    <w:div w:id="1193688146">
      <w:bodyDiv w:val="1"/>
      <w:marLeft w:val="0"/>
      <w:marRight w:val="0"/>
      <w:marTop w:val="0"/>
      <w:marBottom w:val="0"/>
      <w:divBdr>
        <w:top w:val="none" w:sz="0" w:space="0" w:color="auto"/>
        <w:left w:val="none" w:sz="0" w:space="0" w:color="auto"/>
        <w:bottom w:val="none" w:sz="0" w:space="0" w:color="auto"/>
        <w:right w:val="none" w:sz="0" w:space="0" w:color="auto"/>
      </w:divBdr>
    </w:div>
    <w:div w:id="1202089860">
      <w:bodyDiv w:val="1"/>
      <w:marLeft w:val="0"/>
      <w:marRight w:val="0"/>
      <w:marTop w:val="0"/>
      <w:marBottom w:val="0"/>
      <w:divBdr>
        <w:top w:val="none" w:sz="0" w:space="0" w:color="auto"/>
        <w:left w:val="none" w:sz="0" w:space="0" w:color="auto"/>
        <w:bottom w:val="none" w:sz="0" w:space="0" w:color="auto"/>
        <w:right w:val="none" w:sz="0" w:space="0" w:color="auto"/>
      </w:divBdr>
    </w:div>
    <w:div w:id="1205871696">
      <w:bodyDiv w:val="1"/>
      <w:marLeft w:val="0"/>
      <w:marRight w:val="0"/>
      <w:marTop w:val="0"/>
      <w:marBottom w:val="0"/>
      <w:divBdr>
        <w:top w:val="none" w:sz="0" w:space="0" w:color="auto"/>
        <w:left w:val="none" w:sz="0" w:space="0" w:color="auto"/>
        <w:bottom w:val="none" w:sz="0" w:space="0" w:color="auto"/>
        <w:right w:val="none" w:sz="0" w:space="0" w:color="auto"/>
      </w:divBdr>
    </w:div>
    <w:div w:id="1219248936">
      <w:bodyDiv w:val="1"/>
      <w:marLeft w:val="0"/>
      <w:marRight w:val="0"/>
      <w:marTop w:val="0"/>
      <w:marBottom w:val="0"/>
      <w:divBdr>
        <w:top w:val="none" w:sz="0" w:space="0" w:color="auto"/>
        <w:left w:val="none" w:sz="0" w:space="0" w:color="auto"/>
        <w:bottom w:val="none" w:sz="0" w:space="0" w:color="auto"/>
        <w:right w:val="none" w:sz="0" w:space="0" w:color="auto"/>
      </w:divBdr>
    </w:div>
    <w:div w:id="1223636763">
      <w:bodyDiv w:val="1"/>
      <w:marLeft w:val="0"/>
      <w:marRight w:val="0"/>
      <w:marTop w:val="0"/>
      <w:marBottom w:val="0"/>
      <w:divBdr>
        <w:top w:val="none" w:sz="0" w:space="0" w:color="auto"/>
        <w:left w:val="none" w:sz="0" w:space="0" w:color="auto"/>
        <w:bottom w:val="none" w:sz="0" w:space="0" w:color="auto"/>
        <w:right w:val="none" w:sz="0" w:space="0" w:color="auto"/>
      </w:divBdr>
    </w:div>
    <w:div w:id="1241252607">
      <w:bodyDiv w:val="1"/>
      <w:marLeft w:val="0"/>
      <w:marRight w:val="0"/>
      <w:marTop w:val="0"/>
      <w:marBottom w:val="0"/>
      <w:divBdr>
        <w:top w:val="none" w:sz="0" w:space="0" w:color="auto"/>
        <w:left w:val="none" w:sz="0" w:space="0" w:color="auto"/>
        <w:bottom w:val="none" w:sz="0" w:space="0" w:color="auto"/>
        <w:right w:val="none" w:sz="0" w:space="0" w:color="auto"/>
      </w:divBdr>
    </w:div>
    <w:div w:id="1248537649">
      <w:bodyDiv w:val="1"/>
      <w:marLeft w:val="0"/>
      <w:marRight w:val="0"/>
      <w:marTop w:val="0"/>
      <w:marBottom w:val="0"/>
      <w:divBdr>
        <w:top w:val="none" w:sz="0" w:space="0" w:color="auto"/>
        <w:left w:val="none" w:sz="0" w:space="0" w:color="auto"/>
        <w:bottom w:val="none" w:sz="0" w:space="0" w:color="auto"/>
        <w:right w:val="none" w:sz="0" w:space="0" w:color="auto"/>
      </w:divBdr>
    </w:div>
    <w:div w:id="1301498814">
      <w:bodyDiv w:val="1"/>
      <w:marLeft w:val="0"/>
      <w:marRight w:val="0"/>
      <w:marTop w:val="0"/>
      <w:marBottom w:val="0"/>
      <w:divBdr>
        <w:top w:val="none" w:sz="0" w:space="0" w:color="auto"/>
        <w:left w:val="none" w:sz="0" w:space="0" w:color="auto"/>
        <w:bottom w:val="none" w:sz="0" w:space="0" w:color="auto"/>
        <w:right w:val="none" w:sz="0" w:space="0" w:color="auto"/>
      </w:divBdr>
    </w:div>
    <w:div w:id="1314094546">
      <w:bodyDiv w:val="1"/>
      <w:marLeft w:val="0"/>
      <w:marRight w:val="0"/>
      <w:marTop w:val="0"/>
      <w:marBottom w:val="0"/>
      <w:divBdr>
        <w:top w:val="none" w:sz="0" w:space="0" w:color="auto"/>
        <w:left w:val="none" w:sz="0" w:space="0" w:color="auto"/>
        <w:bottom w:val="none" w:sz="0" w:space="0" w:color="auto"/>
        <w:right w:val="none" w:sz="0" w:space="0" w:color="auto"/>
      </w:divBdr>
    </w:div>
    <w:div w:id="1365132629">
      <w:bodyDiv w:val="1"/>
      <w:marLeft w:val="0"/>
      <w:marRight w:val="0"/>
      <w:marTop w:val="0"/>
      <w:marBottom w:val="0"/>
      <w:divBdr>
        <w:top w:val="none" w:sz="0" w:space="0" w:color="auto"/>
        <w:left w:val="none" w:sz="0" w:space="0" w:color="auto"/>
        <w:bottom w:val="none" w:sz="0" w:space="0" w:color="auto"/>
        <w:right w:val="none" w:sz="0" w:space="0" w:color="auto"/>
      </w:divBdr>
    </w:div>
    <w:div w:id="1374305240">
      <w:bodyDiv w:val="1"/>
      <w:marLeft w:val="0"/>
      <w:marRight w:val="0"/>
      <w:marTop w:val="0"/>
      <w:marBottom w:val="0"/>
      <w:divBdr>
        <w:top w:val="none" w:sz="0" w:space="0" w:color="auto"/>
        <w:left w:val="none" w:sz="0" w:space="0" w:color="auto"/>
        <w:bottom w:val="none" w:sz="0" w:space="0" w:color="auto"/>
        <w:right w:val="none" w:sz="0" w:space="0" w:color="auto"/>
      </w:divBdr>
    </w:div>
    <w:div w:id="1469132098">
      <w:bodyDiv w:val="1"/>
      <w:marLeft w:val="0"/>
      <w:marRight w:val="0"/>
      <w:marTop w:val="0"/>
      <w:marBottom w:val="0"/>
      <w:divBdr>
        <w:top w:val="none" w:sz="0" w:space="0" w:color="auto"/>
        <w:left w:val="none" w:sz="0" w:space="0" w:color="auto"/>
        <w:bottom w:val="none" w:sz="0" w:space="0" w:color="auto"/>
        <w:right w:val="none" w:sz="0" w:space="0" w:color="auto"/>
      </w:divBdr>
    </w:div>
    <w:div w:id="1492018309">
      <w:bodyDiv w:val="1"/>
      <w:marLeft w:val="0"/>
      <w:marRight w:val="0"/>
      <w:marTop w:val="0"/>
      <w:marBottom w:val="0"/>
      <w:divBdr>
        <w:top w:val="none" w:sz="0" w:space="0" w:color="auto"/>
        <w:left w:val="none" w:sz="0" w:space="0" w:color="auto"/>
        <w:bottom w:val="none" w:sz="0" w:space="0" w:color="auto"/>
        <w:right w:val="none" w:sz="0" w:space="0" w:color="auto"/>
      </w:divBdr>
    </w:div>
    <w:div w:id="1501969049">
      <w:bodyDiv w:val="1"/>
      <w:marLeft w:val="0"/>
      <w:marRight w:val="0"/>
      <w:marTop w:val="0"/>
      <w:marBottom w:val="0"/>
      <w:divBdr>
        <w:top w:val="none" w:sz="0" w:space="0" w:color="auto"/>
        <w:left w:val="none" w:sz="0" w:space="0" w:color="auto"/>
        <w:bottom w:val="none" w:sz="0" w:space="0" w:color="auto"/>
        <w:right w:val="none" w:sz="0" w:space="0" w:color="auto"/>
      </w:divBdr>
    </w:div>
    <w:div w:id="1535652558">
      <w:bodyDiv w:val="1"/>
      <w:marLeft w:val="0"/>
      <w:marRight w:val="0"/>
      <w:marTop w:val="0"/>
      <w:marBottom w:val="0"/>
      <w:divBdr>
        <w:top w:val="none" w:sz="0" w:space="0" w:color="auto"/>
        <w:left w:val="none" w:sz="0" w:space="0" w:color="auto"/>
        <w:bottom w:val="none" w:sz="0" w:space="0" w:color="auto"/>
        <w:right w:val="none" w:sz="0" w:space="0" w:color="auto"/>
      </w:divBdr>
    </w:div>
    <w:div w:id="1618096874">
      <w:bodyDiv w:val="1"/>
      <w:marLeft w:val="0"/>
      <w:marRight w:val="0"/>
      <w:marTop w:val="0"/>
      <w:marBottom w:val="0"/>
      <w:divBdr>
        <w:top w:val="none" w:sz="0" w:space="0" w:color="auto"/>
        <w:left w:val="none" w:sz="0" w:space="0" w:color="auto"/>
        <w:bottom w:val="none" w:sz="0" w:space="0" w:color="auto"/>
        <w:right w:val="none" w:sz="0" w:space="0" w:color="auto"/>
      </w:divBdr>
    </w:div>
    <w:div w:id="1642036553">
      <w:bodyDiv w:val="1"/>
      <w:marLeft w:val="0"/>
      <w:marRight w:val="0"/>
      <w:marTop w:val="0"/>
      <w:marBottom w:val="0"/>
      <w:divBdr>
        <w:top w:val="none" w:sz="0" w:space="0" w:color="auto"/>
        <w:left w:val="none" w:sz="0" w:space="0" w:color="auto"/>
        <w:bottom w:val="none" w:sz="0" w:space="0" w:color="auto"/>
        <w:right w:val="none" w:sz="0" w:space="0" w:color="auto"/>
      </w:divBdr>
    </w:div>
    <w:div w:id="1680812691">
      <w:bodyDiv w:val="1"/>
      <w:marLeft w:val="0"/>
      <w:marRight w:val="0"/>
      <w:marTop w:val="0"/>
      <w:marBottom w:val="0"/>
      <w:divBdr>
        <w:top w:val="none" w:sz="0" w:space="0" w:color="auto"/>
        <w:left w:val="none" w:sz="0" w:space="0" w:color="auto"/>
        <w:bottom w:val="none" w:sz="0" w:space="0" w:color="auto"/>
        <w:right w:val="none" w:sz="0" w:space="0" w:color="auto"/>
      </w:divBdr>
    </w:div>
    <w:div w:id="1682009644">
      <w:bodyDiv w:val="1"/>
      <w:marLeft w:val="0"/>
      <w:marRight w:val="0"/>
      <w:marTop w:val="0"/>
      <w:marBottom w:val="0"/>
      <w:divBdr>
        <w:top w:val="none" w:sz="0" w:space="0" w:color="auto"/>
        <w:left w:val="none" w:sz="0" w:space="0" w:color="auto"/>
        <w:bottom w:val="none" w:sz="0" w:space="0" w:color="auto"/>
        <w:right w:val="none" w:sz="0" w:space="0" w:color="auto"/>
      </w:divBdr>
    </w:div>
    <w:div w:id="1696153543">
      <w:bodyDiv w:val="1"/>
      <w:marLeft w:val="0"/>
      <w:marRight w:val="0"/>
      <w:marTop w:val="0"/>
      <w:marBottom w:val="0"/>
      <w:divBdr>
        <w:top w:val="none" w:sz="0" w:space="0" w:color="auto"/>
        <w:left w:val="none" w:sz="0" w:space="0" w:color="auto"/>
        <w:bottom w:val="none" w:sz="0" w:space="0" w:color="auto"/>
        <w:right w:val="none" w:sz="0" w:space="0" w:color="auto"/>
      </w:divBdr>
    </w:div>
    <w:div w:id="1714502480">
      <w:bodyDiv w:val="1"/>
      <w:marLeft w:val="0"/>
      <w:marRight w:val="0"/>
      <w:marTop w:val="0"/>
      <w:marBottom w:val="0"/>
      <w:divBdr>
        <w:top w:val="none" w:sz="0" w:space="0" w:color="auto"/>
        <w:left w:val="none" w:sz="0" w:space="0" w:color="auto"/>
        <w:bottom w:val="none" w:sz="0" w:space="0" w:color="auto"/>
        <w:right w:val="none" w:sz="0" w:space="0" w:color="auto"/>
      </w:divBdr>
      <w:divsChild>
        <w:div w:id="1117990077">
          <w:marLeft w:val="0"/>
          <w:marRight w:val="0"/>
          <w:marTop w:val="0"/>
          <w:marBottom w:val="0"/>
          <w:divBdr>
            <w:top w:val="none" w:sz="0" w:space="0" w:color="auto"/>
            <w:left w:val="none" w:sz="0" w:space="0" w:color="auto"/>
            <w:bottom w:val="none" w:sz="0" w:space="0" w:color="auto"/>
            <w:right w:val="none" w:sz="0" w:space="0" w:color="auto"/>
          </w:divBdr>
        </w:div>
      </w:divsChild>
    </w:div>
    <w:div w:id="1731466178">
      <w:bodyDiv w:val="1"/>
      <w:marLeft w:val="0"/>
      <w:marRight w:val="0"/>
      <w:marTop w:val="0"/>
      <w:marBottom w:val="0"/>
      <w:divBdr>
        <w:top w:val="none" w:sz="0" w:space="0" w:color="auto"/>
        <w:left w:val="none" w:sz="0" w:space="0" w:color="auto"/>
        <w:bottom w:val="none" w:sz="0" w:space="0" w:color="auto"/>
        <w:right w:val="none" w:sz="0" w:space="0" w:color="auto"/>
      </w:divBdr>
    </w:div>
    <w:div w:id="1732655010">
      <w:bodyDiv w:val="1"/>
      <w:marLeft w:val="0"/>
      <w:marRight w:val="0"/>
      <w:marTop w:val="0"/>
      <w:marBottom w:val="0"/>
      <w:divBdr>
        <w:top w:val="none" w:sz="0" w:space="0" w:color="auto"/>
        <w:left w:val="none" w:sz="0" w:space="0" w:color="auto"/>
        <w:bottom w:val="none" w:sz="0" w:space="0" w:color="auto"/>
        <w:right w:val="none" w:sz="0" w:space="0" w:color="auto"/>
      </w:divBdr>
    </w:div>
    <w:div w:id="1748960178">
      <w:bodyDiv w:val="1"/>
      <w:marLeft w:val="0"/>
      <w:marRight w:val="0"/>
      <w:marTop w:val="0"/>
      <w:marBottom w:val="0"/>
      <w:divBdr>
        <w:top w:val="none" w:sz="0" w:space="0" w:color="auto"/>
        <w:left w:val="none" w:sz="0" w:space="0" w:color="auto"/>
        <w:bottom w:val="none" w:sz="0" w:space="0" w:color="auto"/>
        <w:right w:val="none" w:sz="0" w:space="0" w:color="auto"/>
      </w:divBdr>
    </w:div>
    <w:div w:id="1754928878">
      <w:bodyDiv w:val="1"/>
      <w:marLeft w:val="0"/>
      <w:marRight w:val="0"/>
      <w:marTop w:val="0"/>
      <w:marBottom w:val="0"/>
      <w:divBdr>
        <w:top w:val="none" w:sz="0" w:space="0" w:color="auto"/>
        <w:left w:val="none" w:sz="0" w:space="0" w:color="auto"/>
        <w:bottom w:val="none" w:sz="0" w:space="0" w:color="auto"/>
        <w:right w:val="none" w:sz="0" w:space="0" w:color="auto"/>
      </w:divBdr>
    </w:div>
    <w:div w:id="1773089867">
      <w:bodyDiv w:val="1"/>
      <w:marLeft w:val="0"/>
      <w:marRight w:val="0"/>
      <w:marTop w:val="0"/>
      <w:marBottom w:val="0"/>
      <w:divBdr>
        <w:top w:val="none" w:sz="0" w:space="0" w:color="auto"/>
        <w:left w:val="none" w:sz="0" w:space="0" w:color="auto"/>
        <w:bottom w:val="none" w:sz="0" w:space="0" w:color="auto"/>
        <w:right w:val="none" w:sz="0" w:space="0" w:color="auto"/>
      </w:divBdr>
    </w:div>
    <w:div w:id="1794863583">
      <w:bodyDiv w:val="1"/>
      <w:marLeft w:val="0"/>
      <w:marRight w:val="0"/>
      <w:marTop w:val="0"/>
      <w:marBottom w:val="0"/>
      <w:divBdr>
        <w:top w:val="none" w:sz="0" w:space="0" w:color="auto"/>
        <w:left w:val="none" w:sz="0" w:space="0" w:color="auto"/>
        <w:bottom w:val="none" w:sz="0" w:space="0" w:color="auto"/>
        <w:right w:val="none" w:sz="0" w:space="0" w:color="auto"/>
      </w:divBdr>
    </w:div>
    <w:div w:id="1828983111">
      <w:bodyDiv w:val="1"/>
      <w:marLeft w:val="0"/>
      <w:marRight w:val="0"/>
      <w:marTop w:val="0"/>
      <w:marBottom w:val="0"/>
      <w:divBdr>
        <w:top w:val="none" w:sz="0" w:space="0" w:color="auto"/>
        <w:left w:val="none" w:sz="0" w:space="0" w:color="auto"/>
        <w:bottom w:val="none" w:sz="0" w:space="0" w:color="auto"/>
        <w:right w:val="none" w:sz="0" w:space="0" w:color="auto"/>
      </w:divBdr>
    </w:div>
    <w:div w:id="1836023565">
      <w:bodyDiv w:val="1"/>
      <w:marLeft w:val="0"/>
      <w:marRight w:val="0"/>
      <w:marTop w:val="0"/>
      <w:marBottom w:val="0"/>
      <w:divBdr>
        <w:top w:val="none" w:sz="0" w:space="0" w:color="auto"/>
        <w:left w:val="none" w:sz="0" w:space="0" w:color="auto"/>
        <w:bottom w:val="none" w:sz="0" w:space="0" w:color="auto"/>
        <w:right w:val="none" w:sz="0" w:space="0" w:color="auto"/>
      </w:divBdr>
    </w:div>
    <w:div w:id="1879314040">
      <w:bodyDiv w:val="1"/>
      <w:marLeft w:val="0"/>
      <w:marRight w:val="0"/>
      <w:marTop w:val="0"/>
      <w:marBottom w:val="0"/>
      <w:divBdr>
        <w:top w:val="none" w:sz="0" w:space="0" w:color="auto"/>
        <w:left w:val="none" w:sz="0" w:space="0" w:color="auto"/>
        <w:bottom w:val="none" w:sz="0" w:space="0" w:color="auto"/>
        <w:right w:val="none" w:sz="0" w:space="0" w:color="auto"/>
      </w:divBdr>
    </w:div>
    <w:div w:id="1945990350">
      <w:bodyDiv w:val="1"/>
      <w:marLeft w:val="0"/>
      <w:marRight w:val="0"/>
      <w:marTop w:val="0"/>
      <w:marBottom w:val="0"/>
      <w:divBdr>
        <w:top w:val="none" w:sz="0" w:space="0" w:color="auto"/>
        <w:left w:val="none" w:sz="0" w:space="0" w:color="auto"/>
        <w:bottom w:val="none" w:sz="0" w:space="0" w:color="auto"/>
        <w:right w:val="none" w:sz="0" w:space="0" w:color="auto"/>
      </w:divBdr>
    </w:div>
    <w:div w:id="2018077406">
      <w:bodyDiv w:val="1"/>
      <w:marLeft w:val="0"/>
      <w:marRight w:val="0"/>
      <w:marTop w:val="0"/>
      <w:marBottom w:val="0"/>
      <w:divBdr>
        <w:top w:val="none" w:sz="0" w:space="0" w:color="auto"/>
        <w:left w:val="none" w:sz="0" w:space="0" w:color="auto"/>
        <w:bottom w:val="none" w:sz="0" w:space="0" w:color="auto"/>
        <w:right w:val="none" w:sz="0" w:space="0" w:color="auto"/>
      </w:divBdr>
    </w:div>
    <w:div w:id="2020815170">
      <w:bodyDiv w:val="1"/>
      <w:marLeft w:val="0"/>
      <w:marRight w:val="0"/>
      <w:marTop w:val="0"/>
      <w:marBottom w:val="0"/>
      <w:divBdr>
        <w:top w:val="none" w:sz="0" w:space="0" w:color="auto"/>
        <w:left w:val="none" w:sz="0" w:space="0" w:color="auto"/>
        <w:bottom w:val="none" w:sz="0" w:space="0" w:color="auto"/>
        <w:right w:val="none" w:sz="0" w:space="0" w:color="auto"/>
      </w:divBdr>
    </w:div>
    <w:div w:id="2054113228">
      <w:bodyDiv w:val="1"/>
      <w:marLeft w:val="0"/>
      <w:marRight w:val="0"/>
      <w:marTop w:val="0"/>
      <w:marBottom w:val="0"/>
      <w:divBdr>
        <w:top w:val="none" w:sz="0" w:space="0" w:color="auto"/>
        <w:left w:val="none" w:sz="0" w:space="0" w:color="auto"/>
        <w:bottom w:val="none" w:sz="0" w:space="0" w:color="auto"/>
        <w:right w:val="none" w:sz="0" w:space="0" w:color="auto"/>
      </w:divBdr>
    </w:div>
    <w:div w:id="2059620103">
      <w:bodyDiv w:val="1"/>
      <w:marLeft w:val="0"/>
      <w:marRight w:val="0"/>
      <w:marTop w:val="0"/>
      <w:marBottom w:val="0"/>
      <w:divBdr>
        <w:top w:val="none" w:sz="0" w:space="0" w:color="auto"/>
        <w:left w:val="none" w:sz="0" w:space="0" w:color="auto"/>
        <w:bottom w:val="none" w:sz="0" w:space="0" w:color="auto"/>
        <w:right w:val="none" w:sz="0" w:space="0" w:color="auto"/>
      </w:divBdr>
    </w:div>
    <w:div w:id="2089646234">
      <w:bodyDiv w:val="1"/>
      <w:marLeft w:val="0"/>
      <w:marRight w:val="0"/>
      <w:marTop w:val="0"/>
      <w:marBottom w:val="0"/>
      <w:divBdr>
        <w:top w:val="none" w:sz="0" w:space="0" w:color="auto"/>
        <w:left w:val="none" w:sz="0" w:space="0" w:color="auto"/>
        <w:bottom w:val="none" w:sz="0" w:space="0" w:color="auto"/>
        <w:right w:val="none" w:sz="0" w:space="0" w:color="auto"/>
      </w:divBdr>
    </w:div>
    <w:div w:id="2110392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Kenai-Watershed-Forum/KWF_Beach_Sampling_2019_2020/blob/main/documents/dispersal%20of%20antimicrobial%20resistant%20bacteria%20by%20AK%20gulls.pdf" TargetMode="External"/><Relationship Id="rId2" Type="http://schemas.openxmlformats.org/officeDocument/2006/relationships/hyperlink" Target="https://elifesciences.org/articles/60080" TargetMode="External"/><Relationship Id="rId1" Type="http://schemas.openxmlformats.org/officeDocument/2006/relationships/hyperlink" Target="https://owl.purdue.edu/owl/research_and_citation/apa6_style/apa_formatting_and_style_guide/apa_abbreviations.html" TargetMode="External"/><Relationship Id="rId5" Type="http://schemas.openxmlformats.org/officeDocument/2006/relationships/hyperlink" Target="https://dec.alaska.gov/water/water-quality/beach-program/past-reports/" TargetMode="External"/><Relationship Id="rId4" Type="http://schemas.openxmlformats.org/officeDocument/2006/relationships/hyperlink" Target="https://dec.alaska.gov/water/water-quality/reports"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dec.alaska.gov/water/water-quality/beach-program/kenai-river-beaches-dipnetting-safety" TargetMode="External"/><Relationship Id="rId21" Type="http://schemas.openxmlformats.org/officeDocument/2006/relationships/image" Target="media/image5.png"/><Relationship Id="rId42" Type="http://schemas.openxmlformats.org/officeDocument/2006/relationships/hyperlink" Target="https://dec.alaska.gov/media/15688/alaska-consolidated-assessment-listing-methodology-for-2020-integrated-report.pdf" TargetMode="External"/><Relationship Id="rId47" Type="http://schemas.openxmlformats.org/officeDocument/2006/relationships/hyperlink" Target="https://www.adfg.alaska.gov/sf/FishCounts/" TargetMode="External"/><Relationship Id="rId63" Type="http://schemas.openxmlformats.org/officeDocument/2006/relationships/image" Target="media/image22.jpeg"/><Relationship Id="rId68" Type="http://schemas.openxmlformats.org/officeDocument/2006/relationships/image" Target="media/image27.jpe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header" Target="header5.xml"/><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hyperlink" Target="https://github.com/Kenai-Watershed-Forum/KWF_Beach_Sampling_2019_2020" TargetMode="External"/><Relationship Id="rId45" Type="http://schemas.openxmlformats.org/officeDocument/2006/relationships/hyperlink" Target="https://dec.alaska.gov/water/water-quality/beach-program/" TargetMode="External"/><Relationship Id="rId53" Type="http://schemas.openxmlformats.org/officeDocument/2006/relationships/hyperlink" Target="https://scholarcommons.usf.edu/geo_studpub/76/" TargetMode="External"/><Relationship Id="rId58" Type="http://schemas.openxmlformats.org/officeDocument/2006/relationships/hyperlink" Target="http://dx.doi.org/10.1080/03632415.2017.1374251" TargetMode="External"/><Relationship Id="rId66" Type="http://schemas.openxmlformats.org/officeDocument/2006/relationships/image" Target="media/image25.jpeg"/><Relationship Id="rId74" Type="http://schemas.openxmlformats.org/officeDocument/2006/relationships/image" Target="media/image33.emf"/><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20.jpeg"/><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image" Target="media/image6.emf"/><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dec.alaska.gov/media/20323/2020-kenai-beach-sampling-handbook.pdf" TargetMode="External"/><Relationship Id="rId48" Type="http://schemas.openxmlformats.org/officeDocument/2006/relationships/hyperlink" Target="https://www.adfg.alaska.gov/index.cfm?adfg=PersonalUsebyAreaSouthcentralKenaiSalmon.harvest" TargetMode="External"/><Relationship Id="rId56" Type="http://schemas.openxmlformats.org/officeDocument/2006/relationships/hyperlink" Target="https://doi.org/0.1080/14634980490483953" TargetMode="External"/><Relationship Id="rId64" Type="http://schemas.openxmlformats.org/officeDocument/2006/relationships/image" Target="media/image23.jpeg"/><Relationship Id="rId69" Type="http://schemas.openxmlformats.org/officeDocument/2006/relationships/image" Target="media/image28.jpg"/><Relationship Id="rId77" Type="http://schemas.openxmlformats.org/officeDocument/2006/relationships/image" Target="media/image34.png"/><Relationship Id="rId8" Type="http://schemas.openxmlformats.org/officeDocument/2006/relationships/comments" Target="comments.xml"/><Relationship Id="rId51" Type="http://schemas.openxmlformats.org/officeDocument/2006/relationships/hyperlink" Target="https://watersgeo.epa.gov/beacon2/" TargetMode="External"/><Relationship Id="rId72" Type="http://schemas.openxmlformats.org/officeDocument/2006/relationships/image" Target="media/image31.tmp"/><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hyperlink" Target="https://www.facebook.com/AlaskaDEC/"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www.adfg.alaska.gov/index.cfm?adfg=personalusebyareasouthcentralkenaisalmon.main" TargetMode="External"/><Relationship Id="rId59" Type="http://schemas.openxmlformats.org/officeDocument/2006/relationships/image" Target="media/image18.jpeg"/><Relationship Id="rId67" Type="http://schemas.openxmlformats.org/officeDocument/2006/relationships/image" Target="media/image26.jpeg"/><Relationship Id="rId20" Type="http://schemas.openxmlformats.org/officeDocument/2006/relationships/footer" Target="footer4.xml"/><Relationship Id="rId41" Type="http://schemas.openxmlformats.org/officeDocument/2006/relationships/hyperlink" Target="http://www.legis.state.ak.us/basis/aac.asp" TargetMode="External"/><Relationship Id="rId54" Type="http://schemas.openxmlformats.org/officeDocument/2006/relationships/hyperlink" Target="https://doi.org/10.3390/w11102162" TargetMode="External"/><Relationship Id="rId62" Type="http://schemas.openxmlformats.org/officeDocument/2006/relationships/image" Target="media/image21.jpeg"/><Relationship Id="rId70" Type="http://schemas.openxmlformats.org/officeDocument/2006/relationships/image" Target="media/image29.tmp"/><Relationship Id="rId75"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hyperlink" Target="https://dec.alaska.gov/water/water-quality/beach-program/kenai-river/" TargetMode="External"/><Relationship Id="rId36" Type="http://schemas.openxmlformats.org/officeDocument/2006/relationships/image" Target="media/image15.png"/><Relationship Id="rId49" Type="http://schemas.openxmlformats.org/officeDocument/2006/relationships/hyperlink" Target="https://doi.org/10.1016/j.ecolmodel.2017.06.024" TargetMode="External"/><Relationship Id="rId57" Type="http://schemas.openxmlformats.org/officeDocument/2006/relationships/hyperlink" Target="https://www.rsc.org/images/sampling-uncertainty-58_tcm18-237148.pdf" TargetMode="External"/><Relationship Id="rId10" Type="http://schemas.openxmlformats.org/officeDocument/2006/relationships/image" Target="media/image1.jpeg"/><Relationship Id="rId31" Type="http://schemas.openxmlformats.org/officeDocument/2006/relationships/image" Target="media/image10.emf"/><Relationship Id="rId44" Type="http://schemas.openxmlformats.org/officeDocument/2006/relationships/hyperlink" Target="https://github.com/Kenai-Watershed-Forum/KWF_Beach_Sampling_2019_2020/blob/main/%20documents/2020%20Kenai%20BEACH%20QAPP_2020.docx" TargetMode="External"/><Relationship Id="rId52" Type="http://schemas.openxmlformats.org/officeDocument/2006/relationships/hyperlink" Target="https://www.epa.gov/ceam/virtual-beach-vb" TargetMode="External"/><Relationship Id="rId60" Type="http://schemas.openxmlformats.org/officeDocument/2006/relationships/image" Target="media/image19.jpeg"/><Relationship Id="rId65" Type="http://schemas.openxmlformats.org/officeDocument/2006/relationships/image" Target="media/image24.jpeg"/><Relationship Id="rId73" Type="http://schemas.openxmlformats.org/officeDocument/2006/relationships/image" Target="media/image32.tmp"/><Relationship Id="rId78"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1.xml"/><Relationship Id="rId18" Type="http://schemas.openxmlformats.org/officeDocument/2006/relationships/hyperlink" Target="http://www.kenaiwatershed.org" TargetMode="External"/><Relationship Id="rId39" Type="http://schemas.openxmlformats.org/officeDocument/2006/relationships/hyperlink" Target="https://dec.alaska.gov/water/water-quality/beach-program/past-reports/" TargetMode="External"/><Relationship Id="rId34" Type="http://schemas.openxmlformats.org/officeDocument/2006/relationships/image" Target="media/image13.png"/><Relationship Id="rId50" Type="http://schemas.openxmlformats.org/officeDocument/2006/relationships/hyperlink" Target="https://www.epa.gov/beach-tech/submitting-beach-data-epa" TargetMode="External"/><Relationship Id="rId55" Type="http://schemas.openxmlformats.org/officeDocument/2006/relationships/hyperlink" Target="https://dec.alaska.gov/media/21000/kenai-river-beach-2019-final-reportadec.pdf" TargetMode="External"/><Relationship Id="rId7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30.tmp"/><Relationship Id="rId2" Type="http://schemas.openxmlformats.org/officeDocument/2006/relationships/numbering" Target="numbering.xml"/><Relationship Id="rId29" Type="http://schemas.openxmlformats.org/officeDocument/2006/relationships/hyperlink" Target="https://watersgeo.epa.gov/beacon2/"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523B6C-5523-40E4-A7B3-627760306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14198</TotalTime>
  <Pages>1</Pages>
  <Words>9856</Words>
  <Characters>56182</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Maggie Harings</dc:creator>
  <cp:keywords/>
  <dc:description/>
  <cp:lastModifiedBy>Benjamin Meyer</cp:lastModifiedBy>
  <cp:revision>192</cp:revision>
  <cp:lastPrinted>2021-02-22T20:55:00Z</cp:lastPrinted>
  <dcterms:created xsi:type="dcterms:W3CDTF">2021-01-29T01:51:00Z</dcterms:created>
  <dcterms:modified xsi:type="dcterms:W3CDTF">2021-02-22T20:56:00Z</dcterms:modified>
</cp:coreProperties>
</file>